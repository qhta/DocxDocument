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EEA28" w14:textId="69984940" w:rsidR="00915F0B" w:rsidRDefault="00915F0B" w:rsidP="00915F0B">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8240" behindDoc="1" locked="0" layoutInCell="1" allowOverlap="1" wp14:anchorId="5AB97CA0" wp14:editId="6896506D">
            <wp:simplePos x="0" y="0"/>
            <wp:positionH relativeFrom="page">
              <wp:posOffset>912495</wp:posOffset>
            </wp:positionH>
            <wp:positionV relativeFrom="page">
              <wp:posOffset>625475</wp:posOffset>
            </wp:positionV>
            <wp:extent cx="2783205" cy="7620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83205" cy="762000"/>
                    </a:xfrm>
                    <a:prstGeom prst="rect">
                      <a:avLst/>
                    </a:prstGeom>
                    <a:noFill/>
                  </pic:spPr>
                </pic:pic>
              </a:graphicData>
            </a:graphic>
            <wp14:sizeRelH relativeFrom="page">
              <wp14:pctWidth>0</wp14:pctWidth>
            </wp14:sizeRelH>
            <wp14:sizeRelV relativeFrom="page">
              <wp14:pctHeight>0</wp14:pctHeight>
            </wp14:sizeRelV>
          </wp:anchor>
        </w:drawing>
      </w:r>
    </w:p>
    <w:p w14:paraId="2099C6D1" w14:textId="77777777" w:rsidR="00915F0B" w:rsidRDefault="00915F0B" w:rsidP="00915F0B">
      <w:pPr>
        <w:spacing w:line="200" w:lineRule="exact"/>
        <w:rPr>
          <w:rFonts w:ascii="Times New Roman" w:eastAsia="Times New Roman" w:hAnsi="Times New Roman"/>
          <w:sz w:val="24"/>
        </w:rPr>
      </w:pPr>
    </w:p>
    <w:p w14:paraId="466D01F0" w14:textId="77777777" w:rsidR="00915F0B" w:rsidRDefault="00915F0B" w:rsidP="00915F0B">
      <w:pPr>
        <w:spacing w:line="200" w:lineRule="exact"/>
        <w:rPr>
          <w:rFonts w:ascii="Times New Roman" w:eastAsia="Times New Roman" w:hAnsi="Times New Roman"/>
          <w:sz w:val="24"/>
        </w:rPr>
      </w:pPr>
    </w:p>
    <w:p w14:paraId="5EF02F00" w14:textId="77777777" w:rsidR="00915F0B" w:rsidRDefault="00915F0B" w:rsidP="00915F0B">
      <w:pPr>
        <w:spacing w:line="200" w:lineRule="exact"/>
        <w:rPr>
          <w:rFonts w:ascii="Times New Roman" w:eastAsia="Times New Roman" w:hAnsi="Times New Roman"/>
          <w:sz w:val="24"/>
        </w:rPr>
      </w:pPr>
    </w:p>
    <w:p w14:paraId="3F47F289" w14:textId="77777777" w:rsidR="00915F0B" w:rsidRDefault="00915F0B" w:rsidP="00915F0B">
      <w:pPr>
        <w:spacing w:line="200" w:lineRule="exact"/>
        <w:rPr>
          <w:rFonts w:ascii="Times New Roman" w:eastAsia="Times New Roman" w:hAnsi="Times New Roman"/>
          <w:sz w:val="24"/>
        </w:rPr>
      </w:pPr>
    </w:p>
    <w:p w14:paraId="46303BF3" w14:textId="77777777" w:rsidR="00915F0B" w:rsidRDefault="00915F0B" w:rsidP="00915F0B">
      <w:pPr>
        <w:spacing w:line="200" w:lineRule="exact"/>
        <w:rPr>
          <w:rFonts w:ascii="Times New Roman" w:eastAsia="Times New Roman" w:hAnsi="Times New Roman"/>
          <w:sz w:val="24"/>
        </w:rPr>
      </w:pPr>
    </w:p>
    <w:p w14:paraId="4378AC5F" w14:textId="77777777" w:rsidR="00915F0B" w:rsidRDefault="00915F0B" w:rsidP="00915F0B">
      <w:pPr>
        <w:spacing w:line="200" w:lineRule="exact"/>
        <w:rPr>
          <w:rFonts w:ascii="Times New Roman" w:eastAsia="Times New Roman" w:hAnsi="Times New Roman"/>
          <w:sz w:val="24"/>
        </w:rPr>
      </w:pPr>
    </w:p>
    <w:p w14:paraId="0779A337" w14:textId="77777777" w:rsidR="00915F0B" w:rsidRDefault="00915F0B" w:rsidP="00915F0B">
      <w:pPr>
        <w:spacing w:line="200" w:lineRule="exact"/>
        <w:rPr>
          <w:rFonts w:ascii="Times New Roman" w:eastAsia="Times New Roman" w:hAnsi="Times New Roman"/>
          <w:sz w:val="24"/>
        </w:rPr>
      </w:pPr>
    </w:p>
    <w:p w14:paraId="60771B44" w14:textId="77777777" w:rsidR="00915F0B" w:rsidRDefault="00915F0B" w:rsidP="00915F0B">
      <w:pPr>
        <w:spacing w:line="203" w:lineRule="exact"/>
        <w:rPr>
          <w:rFonts w:ascii="Times New Roman" w:eastAsia="Times New Roman" w:hAnsi="Times New Roman"/>
          <w:sz w:val="24"/>
        </w:rPr>
      </w:pPr>
    </w:p>
    <w:p w14:paraId="545DF8F0" w14:textId="2B20A992"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Daniel Pater</w:t>
      </w:r>
    </w:p>
    <w:p w14:paraId="3423E4FB" w14:textId="77777777" w:rsidR="00915F0B" w:rsidRPr="008D36D1" w:rsidRDefault="00915F0B" w:rsidP="00915F0B">
      <w:pPr>
        <w:spacing w:line="53" w:lineRule="exact"/>
        <w:rPr>
          <w:rFonts w:ascii="Times New Roman" w:eastAsia="Times New Roman" w:hAnsi="Times New Roman"/>
          <w:sz w:val="20"/>
          <w:szCs w:val="20"/>
        </w:rPr>
      </w:pPr>
    </w:p>
    <w:p w14:paraId="60144A3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182626</w:t>
      </w:r>
    </w:p>
    <w:p w14:paraId="056F5847" w14:textId="77777777" w:rsidR="00915F0B" w:rsidRPr="008D36D1" w:rsidRDefault="00915F0B" w:rsidP="00915F0B">
      <w:pPr>
        <w:spacing w:line="53" w:lineRule="exact"/>
        <w:rPr>
          <w:rFonts w:ascii="Times New Roman" w:eastAsia="Times New Roman" w:hAnsi="Times New Roman"/>
          <w:sz w:val="20"/>
          <w:szCs w:val="20"/>
        </w:rPr>
      </w:pPr>
    </w:p>
    <w:p w14:paraId="1B9A55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0AD9F07E" w14:textId="77777777" w:rsidR="00915F0B" w:rsidRPr="008D36D1" w:rsidRDefault="00915F0B" w:rsidP="00915F0B">
      <w:pPr>
        <w:spacing w:line="53" w:lineRule="exact"/>
        <w:rPr>
          <w:rFonts w:ascii="Times New Roman" w:eastAsia="Times New Roman" w:hAnsi="Times New Roman"/>
          <w:sz w:val="20"/>
          <w:szCs w:val="20"/>
        </w:rPr>
      </w:pPr>
    </w:p>
    <w:p w14:paraId="65EBB78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1EECF197" w14:textId="77777777" w:rsidR="00915F0B" w:rsidRPr="008D36D1" w:rsidRDefault="00915F0B" w:rsidP="00915F0B">
      <w:pPr>
        <w:spacing w:line="53" w:lineRule="exact"/>
        <w:rPr>
          <w:rFonts w:ascii="Times New Roman" w:eastAsia="Times New Roman" w:hAnsi="Times New Roman"/>
          <w:sz w:val="20"/>
          <w:szCs w:val="20"/>
        </w:rPr>
      </w:pPr>
    </w:p>
    <w:p w14:paraId="02FCFA23"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3E14C0BF" w14:textId="77777777" w:rsidR="00915F0B" w:rsidRPr="008D36D1" w:rsidRDefault="00915F0B" w:rsidP="00915F0B">
      <w:pPr>
        <w:spacing w:line="54" w:lineRule="exact"/>
        <w:rPr>
          <w:rFonts w:ascii="Times New Roman" w:eastAsia="Times New Roman" w:hAnsi="Times New Roman"/>
          <w:sz w:val="20"/>
          <w:szCs w:val="20"/>
        </w:rPr>
      </w:pPr>
    </w:p>
    <w:p w14:paraId="3D33236D"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6DE2D460" w14:textId="77777777" w:rsidR="00915F0B" w:rsidRPr="008D36D1" w:rsidRDefault="00915F0B" w:rsidP="00915F0B">
      <w:pPr>
        <w:spacing w:line="343" w:lineRule="exact"/>
        <w:rPr>
          <w:rFonts w:ascii="Times New Roman" w:eastAsia="Times New Roman" w:hAnsi="Times New Roman"/>
          <w:sz w:val="20"/>
          <w:szCs w:val="20"/>
        </w:rPr>
      </w:pPr>
    </w:p>
    <w:p w14:paraId="31FA6787" w14:textId="1F1614A4"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Michał Kuligowski</w:t>
      </w:r>
    </w:p>
    <w:p w14:paraId="6E627B3C" w14:textId="77777777" w:rsidR="00915F0B" w:rsidRPr="008D36D1" w:rsidRDefault="00915F0B" w:rsidP="00915F0B">
      <w:pPr>
        <w:spacing w:line="53" w:lineRule="exact"/>
        <w:rPr>
          <w:rFonts w:ascii="Times New Roman" w:eastAsia="Times New Roman" w:hAnsi="Times New Roman"/>
          <w:sz w:val="20"/>
          <w:szCs w:val="20"/>
        </w:rPr>
      </w:pPr>
    </w:p>
    <w:p w14:paraId="531E9A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101987</w:t>
      </w:r>
    </w:p>
    <w:p w14:paraId="58252A19" w14:textId="77777777" w:rsidR="00915F0B" w:rsidRPr="008D36D1" w:rsidRDefault="00915F0B" w:rsidP="00915F0B">
      <w:pPr>
        <w:spacing w:line="53" w:lineRule="exact"/>
        <w:rPr>
          <w:rFonts w:ascii="Times New Roman" w:eastAsia="Times New Roman" w:hAnsi="Times New Roman"/>
          <w:sz w:val="20"/>
          <w:szCs w:val="20"/>
        </w:rPr>
      </w:pPr>
    </w:p>
    <w:p w14:paraId="24CCDE7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627E7B53" w14:textId="77777777" w:rsidR="00915F0B" w:rsidRPr="008D36D1" w:rsidRDefault="00915F0B" w:rsidP="00915F0B">
      <w:pPr>
        <w:spacing w:line="53" w:lineRule="exact"/>
        <w:rPr>
          <w:rFonts w:ascii="Times New Roman" w:eastAsia="Times New Roman" w:hAnsi="Times New Roman"/>
          <w:sz w:val="20"/>
          <w:szCs w:val="20"/>
        </w:rPr>
      </w:pPr>
    </w:p>
    <w:p w14:paraId="294E1D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34BC9BBE" w14:textId="77777777" w:rsidR="00915F0B" w:rsidRPr="008D36D1" w:rsidRDefault="00915F0B" w:rsidP="00915F0B">
      <w:pPr>
        <w:spacing w:line="53" w:lineRule="exact"/>
        <w:rPr>
          <w:rFonts w:ascii="Times New Roman" w:eastAsia="Times New Roman" w:hAnsi="Times New Roman"/>
          <w:sz w:val="20"/>
          <w:szCs w:val="20"/>
        </w:rPr>
      </w:pPr>
    </w:p>
    <w:p w14:paraId="42AF87B6"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2F63A17" w14:textId="77777777" w:rsidR="00915F0B" w:rsidRPr="008D36D1" w:rsidRDefault="00915F0B" w:rsidP="00915F0B">
      <w:pPr>
        <w:spacing w:line="53" w:lineRule="exact"/>
        <w:rPr>
          <w:rFonts w:ascii="Times New Roman" w:eastAsia="Times New Roman" w:hAnsi="Times New Roman"/>
          <w:sz w:val="20"/>
          <w:szCs w:val="20"/>
        </w:rPr>
      </w:pPr>
    </w:p>
    <w:p w14:paraId="1B1F708E"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202DB627" w14:textId="77777777" w:rsidR="00915F0B" w:rsidRPr="008D36D1" w:rsidRDefault="00915F0B" w:rsidP="00915F0B">
      <w:pPr>
        <w:spacing w:line="353" w:lineRule="exact"/>
        <w:rPr>
          <w:rFonts w:ascii="Times New Roman" w:eastAsia="Times New Roman" w:hAnsi="Times New Roman"/>
          <w:sz w:val="20"/>
          <w:szCs w:val="20"/>
        </w:rPr>
      </w:pPr>
    </w:p>
    <w:p w14:paraId="14B1C359" w14:textId="2D229FCF"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Adam Chojaczyk</w:t>
      </w:r>
    </w:p>
    <w:p w14:paraId="029FE442" w14:textId="77777777" w:rsidR="00915F0B" w:rsidRPr="008D36D1" w:rsidRDefault="00915F0B" w:rsidP="00915F0B">
      <w:pPr>
        <w:spacing w:line="53" w:lineRule="exact"/>
        <w:rPr>
          <w:rFonts w:ascii="Times New Roman" w:eastAsia="Times New Roman" w:hAnsi="Times New Roman"/>
          <w:sz w:val="20"/>
          <w:szCs w:val="20"/>
        </w:rPr>
      </w:pPr>
    </w:p>
    <w:p w14:paraId="4B0470EC"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183269</w:t>
      </w:r>
    </w:p>
    <w:p w14:paraId="046CE961" w14:textId="77777777" w:rsidR="00915F0B" w:rsidRPr="008D36D1" w:rsidRDefault="00915F0B" w:rsidP="00915F0B">
      <w:pPr>
        <w:spacing w:line="53" w:lineRule="exact"/>
        <w:rPr>
          <w:rFonts w:ascii="Times New Roman" w:eastAsia="Times New Roman" w:hAnsi="Times New Roman"/>
          <w:sz w:val="20"/>
          <w:szCs w:val="20"/>
        </w:rPr>
      </w:pPr>
    </w:p>
    <w:p w14:paraId="6141D7F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36074BF7" w14:textId="77777777" w:rsidR="00915F0B" w:rsidRPr="008D36D1" w:rsidRDefault="00915F0B" w:rsidP="00915F0B">
      <w:pPr>
        <w:spacing w:line="54" w:lineRule="exact"/>
        <w:rPr>
          <w:rFonts w:ascii="Times New Roman" w:eastAsia="Times New Roman" w:hAnsi="Times New Roman"/>
          <w:sz w:val="20"/>
          <w:szCs w:val="20"/>
        </w:rPr>
      </w:pPr>
    </w:p>
    <w:p w14:paraId="50FA1AC5"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25E1E1D1" w14:textId="77777777" w:rsidR="00915F0B" w:rsidRPr="008D36D1" w:rsidRDefault="00915F0B" w:rsidP="00915F0B">
      <w:pPr>
        <w:spacing w:line="53" w:lineRule="exact"/>
        <w:rPr>
          <w:rFonts w:ascii="Times New Roman" w:eastAsia="Times New Roman" w:hAnsi="Times New Roman"/>
          <w:sz w:val="20"/>
          <w:szCs w:val="20"/>
        </w:rPr>
      </w:pPr>
    </w:p>
    <w:p w14:paraId="65A0D821"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6905595" w14:textId="77777777" w:rsidR="00915F0B" w:rsidRPr="008D36D1" w:rsidRDefault="00915F0B" w:rsidP="00915F0B">
      <w:pPr>
        <w:spacing w:line="53" w:lineRule="exact"/>
        <w:rPr>
          <w:rFonts w:ascii="Times New Roman" w:eastAsia="Times New Roman" w:hAnsi="Times New Roman"/>
          <w:sz w:val="20"/>
          <w:szCs w:val="20"/>
        </w:rPr>
      </w:pPr>
    </w:p>
    <w:p w14:paraId="4A302F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35895A6A" w14:textId="77777777" w:rsidR="00915F0B" w:rsidRPr="008D36D1" w:rsidRDefault="00915F0B" w:rsidP="00915F0B">
      <w:pPr>
        <w:spacing w:line="200" w:lineRule="exact"/>
        <w:rPr>
          <w:rFonts w:ascii="Times New Roman" w:eastAsia="Times New Roman" w:hAnsi="Times New Roman"/>
          <w:sz w:val="20"/>
          <w:szCs w:val="20"/>
        </w:rPr>
      </w:pPr>
    </w:p>
    <w:p w14:paraId="715E6ECB" w14:textId="77777777" w:rsidR="00915F0B" w:rsidRPr="008D36D1" w:rsidRDefault="00915F0B" w:rsidP="00915F0B">
      <w:pPr>
        <w:spacing w:line="200" w:lineRule="exact"/>
        <w:rPr>
          <w:rFonts w:ascii="Times New Roman" w:eastAsia="Times New Roman" w:hAnsi="Times New Roman"/>
          <w:sz w:val="20"/>
          <w:szCs w:val="20"/>
        </w:rPr>
      </w:pPr>
    </w:p>
    <w:p w14:paraId="4ECD5D3A" w14:textId="77777777" w:rsidR="00915F0B" w:rsidRPr="008D36D1" w:rsidRDefault="00915F0B" w:rsidP="00915F0B">
      <w:pPr>
        <w:spacing w:line="200" w:lineRule="exact"/>
        <w:rPr>
          <w:rFonts w:ascii="Times New Roman" w:eastAsia="Times New Roman" w:hAnsi="Times New Roman"/>
          <w:sz w:val="20"/>
          <w:szCs w:val="20"/>
        </w:rPr>
      </w:pPr>
    </w:p>
    <w:p w14:paraId="377E6119" w14:textId="77777777" w:rsidR="00915F0B" w:rsidRPr="008D36D1" w:rsidRDefault="00915F0B" w:rsidP="00915F0B">
      <w:pPr>
        <w:spacing w:line="200" w:lineRule="exact"/>
        <w:rPr>
          <w:rFonts w:ascii="Times New Roman" w:eastAsia="Times New Roman" w:hAnsi="Times New Roman"/>
          <w:sz w:val="20"/>
          <w:szCs w:val="20"/>
        </w:rPr>
      </w:pPr>
    </w:p>
    <w:p w14:paraId="065FCC8F" w14:textId="77777777" w:rsidR="00915F0B" w:rsidRPr="008D36D1" w:rsidRDefault="00915F0B" w:rsidP="00915F0B">
      <w:pPr>
        <w:spacing w:line="200" w:lineRule="exact"/>
        <w:rPr>
          <w:rFonts w:ascii="Times New Roman" w:eastAsia="Times New Roman" w:hAnsi="Times New Roman"/>
          <w:sz w:val="20"/>
          <w:szCs w:val="20"/>
        </w:rPr>
      </w:pPr>
    </w:p>
    <w:p w14:paraId="24374093" w14:textId="77777777" w:rsidR="00915F0B" w:rsidRPr="008D36D1" w:rsidRDefault="00915F0B" w:rsidP="00915F0B">
      <w:pPr>
        <w:spacing w:line="280" w:lineRule="exact"/>
        <w:rPr>
          <w:rFonts w:ascii="Times New Roman" w:eastAsia="Times New Roman" w:hAnsi="Times New Roman"/>
          <w:sz w:val="20"/>
          <w:szCs w:val="20"/>
        </w:rPr>
      </w:pPr>
    </w:p>
    <w:p w14:paraId="76B50AD6" w14:textId="77777777" w:rsidR="00915F0B" w:rsidRPr="008D36D1" w:rsidRDefault="00915F0B" w:rsidP="00915F0B">
      <w:pPr>
        <w:spacing w:line="0" w:lineRule="atLeast"/>
        <w:ind w:left="760"/>
        <w:rPr>
          <w:rFonts w:ascii="Arial" w:eastAsia="Arial" w:hAnsi="Arial"/>
          <w:b/>
          <w:sz w:val="20"/>
          <w:szCs w:val="20"/>
        </w:rPr>
      </w:pPr>
      <w:r w:rsidRPr="008D36D1">
        <w:rPr>
          <w:rFonts w:ascii="Arial" w:eastAsia="Arial" w:hAnsi="Arial"/>
          <w:b/>
          <w:sz w:val="20"/>
          <w:szCs w:val="20"/>
        </w:rPr>
        <w:t>PROJEKT DYPLOMOWY INŻYNIERSKI</w:t>
      </w:r>
    </w:p>
    <w:p w14:paraId="1A6D9FDE" w14:textId="77777777" w:rsidR="00915F0B" w:rsidRDefault="00915F0B" w:rsidP="00915F0B">
      <w:pPr>
        <w:spacing w:line="200" w:lineRule="exact"/>
        <w:rPr>
          <w:rFonts w:ascii="Times New Roman" w:eastAsia="Times New Roman" w:hAnsi="Times New Roman"/>
          <w:sz w:val="24"/>
        </w:rPr>
      </w:pPr>
    </w:p>
    <w:p w14:paraId="7A9ABF51" w14:textId="77777777" w:rsidR="00915F0B" w:rsidRDefault="00915F0B" w:rsidP="00915F0B">
      <w:pPr>
        <w:spacing w:line="200" w:lineRule="exact"/>
        <w:rPr>
          <w:rFonts w:ascii="Times New Roman" w:eastAsia="Times New Roman" w:hAnsi="Times New Roman"/>
          <w:sz w:val="24"/>
        </w:rPr>
      </w:pPr>
    </w:p>
    <w:p w14:paraId="1DAA850F" w14:textId="77777777" w:rsidR="00915F0B" w:rsidRDefault="00915F0B" w:rsidP="00915F0B">
      <w:pPr>
        <w:spacing w:line="200" w:lineRule="exact"/>
        <w:rPr>
          <w:rFonts w:ascii="Times New Roman" w:eastAsia="Times New Roman" w:hAnsi="Times New Roman"/>
          <w:sz w:val="24"/>
        </w:rPr>
      </w:pPr>
    </w:p>
    <w:p w14:paraId="31BF4307" w14:textId="77777777" w:rsidR="00915F0B" w:rsidRDefault="00915F0B" w:rsidP="00915F0B">
      <w:pPr>
        <w:spacing w:line="359" w:lineRule="exact"/>
        <w:rPr>
          <w:rFonts w:ascii="Times New Roman" w:eastAsia="Times New Roman" w:hAnsi="Times New Roman"/>
          <w:sz w:val="24"/>
        </w:rPr>
      </w:pPr>
    </w:p>
    <w:p w14:paraId="117B2E53" w14:textId="44438057" w:rsidR="00915F0B" w:rsidRPr="008D36D1" w:rsidRDefault="00915F0B" w:rsidP="00915F0B">
      <w:pPr>
        <w:spacing w:line="274" w:lineRule="auto"/>
        <w:ind w:left="740"/>
        <w:rPr>
          <w:rFonts w:ascii="Arial" w:eastAsia="Arial" w:hAnsi="Arial"/>
          <w:sz w:val="20"/>
          <w:szCs w:val="20"/>
        </w:rPr>
      </w:pPr>
      <w:r w:rsidRPr="008D36D1">
        <w:rPr>
          <w:rFonts w:ascii="Arial" w:eastAsia="Arial" w:hAnsi="Arial"/>
          <w:sz w:val="20"/>
          <w:szCs w:val="20"/>
        </w:rPr>
        <w:t>Tytuł projektu</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języku polskim: Aplikacja do projektowania urządzenia mieszkania</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3D</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Unity</w:t>
      </w:r>
      <w:r w:rsidR="008D36F2">
        <w:rPr>
          <w:rFonts w:ascii="Arial" w:eastAsia="Arial" w:hAnsi="Arial"/>
          <w:sz w:val="20"/>
          <w:szCs w:val="20"/>
        </w:rPr>
        <w:t xml:space="preserve"> z</w:t>
      </w:r>
      <w:r w:rsidR="004A3D0A">
        <w:rPr>
          <w:rFonts w:ascii="Arial" w:eastAsia="Arial" w:hAnsi="Arial"/>
          <w:sz w:val="20"/>
          <w:szCs w:val="20"/>
        </w:rPr>
        <w:t xml:space="preserve"> </w:t>
      </w:r>
      <w:r w:rsidRPr="008D36D1">
        <w:rPr>
          <w:rFonts w:ascii="Arial" w:eastAsia="Arial" w:hAnsi="Arial"/>
          <w:sz w:val="20"/>
          <w:szCs w:val="20"/>
        </w:rPr>
        <w:t>wykorzystaniem wirtualnej rzeczywistości</w:t>
      </w:r>
    </w:p>
    <w:p w14:paraId="3DACE445" w14:textId="77777777" w:rsidR="00915F0B" w:rsidRPr="008D36D1" w:rsidRDefault="00915F0B" w:rsidP="00915F0B">
      <w:pPr>
        <w:spacing w:line="205" w:lineRule="exact"/>
        <w:rPr>
          <w:rFonts w:ascii="Times New Roman" w:eastAsia="Times New Roman" w:hAnsi="Times New Roman"/>
          <w:sz w:val="20"/>
          <w:szCs w:val="20"/>
        </w:rPr>
      </w:pPr>
    </w:p>
    <w:p w14:paraId="2974A4FF" w14:textId="33A50368" w:rsidR="00915F0B" w:rsidRPr="008D36D1" w:rsidRDefault="00915F0B" w:rsidP="0062361B">
      <w:pPr>
        <w:spacing w:line="274" w:lineRule="auto"/>
        <w:ind w:left="740" w:right="100"/>
        <w:rPr>
          <w:rFonts w:ascii="Arial" w:eastAsia="Arial" w:hAnsi="Arial"/>
          <w:sz w:val="20"/>
          <w:szCs w:val="20"/>
          <w:lang w:val="en-GB"/>
        </w:rPr>
      </w:pPr>
      <w:proofErr w:type="spellStart"/>
      <w:r w:rsidRPr="009E38E7">
        <w:rPr>
          <w:rFonts w:ascii="Arial" w:eastAsia="Arial" w:hAnsi="Arial"/>
          <w:sz w:val="20"/>
          <w:szCs w:val="20"/>
          <w:lang w:val="en-GB"/>
        </w:rPr>
        <w:t>Tytuł</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projektu</w:t>
      </w:r>
      <w:proofErr w:type="spellEnd"/>
      <w:r w:rsidR="008D36F2" w:rsidRPr="009E38E7">
        <w:rPr>
          <w:rFonts w:ascii="Arial" w:eastAsia="Arial" w:hAnsi="Arial"/>
          <w:sz w:val="20"/>
          <w:szCs w:val="20"/>
          <w:lang w:val="en-GB"/>
        </w:rPr>
        <w:t xml:space="preserve"> w</w:t>
      </w:r>
      <w:r w:rsidR="004A3D0A">
        <w:rPr>
          <w:rFonts w:ascii="Arial" w:eastAsia="Arial" w:hAnsi="Arial"/>
          <w:sz w:val="20"/>
          <w:szCs w:val="20"/>
          <w:lang w:val="en-GB"/>
        </w:rPr>
        <w:t xml:space="preserve"> </w:t>
      </w:r>
      <w:proofErr w:type="spellStart"/>
      <w:r w:rsidRPr="009E38E7">
        <w:rPr>
          <w:rFonts w:ascii="Arial" w:eastAsia="Arial" w:hAnsi="Arial"/>
          <w:sz w:val="20"/>
          <w:szCs w:val="20"/>
          <w:lang w:val="en-GB"/>
        </w:rPr>
        <w:t>języku</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angielskim</w:t>
      </w:r>
      <w:proofErr w:type="spellEnd"/>
      <w:r w:rsidRPr="008D36D1">
        <w:rPr>
          <w:rFonts w:ascii="Arial" w:eastAsia="Arial" w:hAnsi="Arial"/>
          <w:sz w:val="20"/>
          <w:szCs w:val="20"/>
          <w:lang w:val="en-GB"/>
        </w:rPr>
        <w:t>: An application for designing arrangement of an apartment in 3D using Unity with Virtual Reality</w:t>
      </w:r>
    </w:p>
    <w:p w14:paraId="15B1F9A2" w14:textId="77777777" w:rsidR="0062361B" w:rsidRPr="008D36D1" w:rsidRDefault="0062361B" w:rsidP="0062361B">
      <w:pPr>
        <w:spacing w:line="274" w:lineRule="auto"/>
        <w:ind w:left="740" w:right="100"/>
        <w:rPr>
          <w:rFonts w:ascii="Arial" w:eastAsia="Arial" w:hAnsi="Arial"/>
          <w:sz w:val="20"/>
          <w:szCs w:val="20"/>
          <w:lang w:val="en-GB"/>
        </w:rPr>
      </w:pPr>
    </w:p>
    <w:p w14:paraId="2CFB8FBC" w14:textId="77777777" w:rsidR="0062361B" w:rsidRPr="008D36D1" w:rsidRDefault="0062361B" w:rsidP="0062361B">
      <w:pPr>
        <w:spacing w:line="274" w:lineRule="auto"/>
        <w:ind w:left="740" w:right="100"/>
        <w:rPr>
          <w:rFonts w:ascii="Arial" w:eastAsia="Arial" w:hAnsi="Arial"/>
          <w:sz w:val="20"/>
          <w:szCs w:val="20"/>
          <w:lang w:val="en-GB"/>
        </w:rPr>
      </w:pPr>
    </w:p>
    <w:p w14:paraId="4A584C5F" w14:textId="77777777" w:rsidR="0062361B" w:rsidRPr="008D36D1" w:rsidRDefault="0062361B" w:rsidP="0062361B">
      <w:pPr>
        <w:spacing w:line="274" w:lineRule="auto"/>
        <w:ind w:left="740" w:right="100"/>
        <w:rPr>
          <w:rFonts w:ascii="Arial" w:eastAsia="Arial" w:hAnsi="Arial"/>
          <w:sz w:val="20"/>
          <w:szCs w:val="20"/>
          <w:lang w:val="en-GB"/>
        </w:rPr>
      </w:pPr>
    </w:p>
    <w:p w14:paraId="3B6E8656" w14:textId="77777777" w:rsidR="0062361B" w:rsidRPr="008D36D1" w:rsidRDefault="0062361B" w:rsidP="0062361B">
      <w:pPr>
        <w:spacing w:line="274" w:lineRule="auto"/>
        <w:ind w:left="740" w:right="100"/>
        <w:rPr>
          <w:rFonts w:ascii="Arial" w:eastAsia="Arial" w:hAnsi="Arial"/>
          <w:sz w:val="20"/>
          <w:szCs w:val="20"/>
          <w:lang w:val="en-GB"/>
        </w:rPr>
      </w:pPr>
    </w:p>
    <w:p w14:paraId="7FD13175" w14:textId="77777777" w:rsidR="0062361B" w:rsidRPr="008D36D1" w:rsidRDefault="0062361B" w:rsidP="0062361B">
      <w:pPr>
        <w:spacing w:line="274" w:lineRule="auto"/>
        <w:ind w:left="740" w:right="100"/>
        <w:rPr>
          <w:rFonts w:ascii="Arial" w:eastAsia="Arial" w:hAnsi="Arial"/>
          <w:sz w:val="20"/>
          <w:szCs w:val="20"/>
          <w:lang w:val="en-GB"/>
        </w:rPr>
      </w:pPr>
    </w:p>
    <w:p w14:paraId="5640F081" w14:textId="77777777" w:rsidR="0062361B" w:rsidRPr="008D36D1" w:rsidRDefault="0062361B" w:rsidP="0062361B">
      <w:pPr>
        <w:spacing w:line="274" w:lineRule="auto"/>
        <w:ind w:left="740" w:right="100"/>
        <w:rPr>
          <w:rFonts w:ascii="Arial" w:eastAsia="Arial" w:hAnsi="Arial"/>
          <w:sz w:val="20"/>
          <w:szCs w:val="20"/>
          <w:lang w:val="en-GB"/>
        </w:rPr>
      </w:pPr>
    </w:p>
    <w:p w14:paraId="04A1051A" w14:textId="77777777" w:rsidR="00C47A34" w:rsidRDefault="0062361B" w:rsidP="00D12756">
      <w:pPr>
        <w:spacing w:line="0" w:lineRule="atLeast"/>
        <w:ind w:left="820"/>
        <w:rPr>
          <w:rFonts w:ascii="Arial" w:eastAsia="Arial" w:hAnsi="Arial"/>
          <w:sz w:val="20"/>
          <w:szCs w:val="20"/>
        </w:rPr>
      </w:pPr>
      <w:r w:rsidRPr="008D36D1">
        <w:rPr>
          <w:rFonts w:ascii="Arial" w:eastAsia="Arial" w:hAnsi="Arial"/>
          <w:sz w:val="20"/>
          <w:szCs w:val="20"/>
        </w:rPr>
        <w:t>Opiekun pracy: dr inż. Jarosław Kucht</w:t>
      </w:r>
      <w:r w:rsidR="008151A2">
        <w:rPr>
          <w:rFonts w:ascii="Arial" w:eastAsia="Arial" w:hAnsi="Arial"/>
          <w:sz w:val="20"/>
          <w:szCs w:val="20"/>
        </w:rPr>
        <w:t>a</w:t>
      </w:r>
    </w:p>
    <w:p w14:paraId="24DF94AB" w14:textId="77777777" w:rsidR="00C47A34" w:rsidRDefault="00C47A34">
      <w:pPr>
        <w:spacing w:line="240" w:lineRule="auto"/>
        <w:rPr>
          <w:rFonts w:ascii="Arial" w:eastAsia="Arial" w:hAnsi="Arial"/>
          <w:sz w:val="20"/>
          <w:szCs w:val="20"/>
        </w:rPr>
      </w:pPr>
      <w:r>
        <w:rPr>
          <w:rFonts w:ascii="Arial" w:eastAsia="Arial" w:hAnsi="Arial"/>
          <w:sz w:val="20"/>
          <w:szCs w:val="20"/>
        </w:rPr>
        <w:br w:type="page"/>
      </w:r>
    </w:p>
    <w:p w14:paraId="4A57E5A0" w14:textId="304D69C6" w:rsidR="003345AC" w:rsidRPr="009A62BB" w:rsidRDefault="4D6E776E" w:rsidP="00D12756">
      <w:pPr>
        <w:spacing w:line="0" w:lineRule="atLeast"/>
        <w:ind w:left="820"/>
        <w:rPr>
          <w:rFonts w:ascii="Arial" w:hAnsi="Arial" w:cs="Arial"/>
          <w:b/>
          <w:bCs/>
          <w:sz w:val="24"/>
          <w:szCs w:val="24"/>
        </w:rPr>
      </w:pPr>
      <w:r w:rsidRPr="009A62BB">
        <w:rPr>
          <w:rFonts w:ascii="Arial" w:hAnsi="Arial" w:cs="Arial"/>
          <w:b/>
          <w:bCs/>
          <w:sz w:val="24"/>
          <w:szCs w:val="24"/>
        </w:rPr>
        <w:lastRenderedPageBreak/>
        <w:t>STRESZCZENIE</w:t>
      </w:r>
    </w:p>
    <w:p w14:paraId="0D60BDAB" w14:textId="511ACB93" w:rsidR="009D05B1" w:rsidRDefault="009D05B1" w:rsidP="009D05B1"/>
    <w:p w14:paraId="08126E95" w14:textId="338732E3" w:rsidR="0030372C" w:rsidRPr="0030372C" w:rsidRDefault="009D05B1" w:rsidP="0030372C">
      <w:pPr>
        <w:spacing w:line="360" w:lineRule="auto"/>
        <w:jc w:val="both"/>
        <w:rPr>
          <w:rFonts w:ascii="Arial" w:hAnsi="Arial" w:cs="Arial"/>
          <w:sz w:val="20"/>
          <w:szCs w:val="20"/>
        </w:rPr>
      </w:pPr>
      <w:r>
        <w:tab/>
      </w:r>
      <w:r w:rsidRPr="0030372C">
        <w:rPr>
          <w:rFonts w:ascii="Arial" w:hAnsi="Arial" w:cs="Arial"/>
          <w:sz w:val="20"/>
          <w:szCs w:val="20"/>
        </w:rPr>
        <w:t>.</w:t>
      </w:r>
    </w:p>
    <w:p w14:paraId="27BCA1D4" w14:textId="19226820" w:rsidR="00641083" w:rsidRDefault="0030372C" w:rsidP="0030372C">
      <w:pPr>
        <w:spacing w:line="360" w:lineRule="auto"/>
        <w:ind w:firstLine="709"/>
        <w:jc w:val="both"/>
        <w:rPr>
          <w:rFonts w:ascii="Arial" w:hAnsi="Arial" w:cs="Arial"/>
          <w:sz w:val="20"/>
          <w:szCs w:val="20"/>
        </w:rPr>
      </w:pPr>
      <w:r w:rsidRPr="0030372C">
        <w:rPr>
          <w:rFonts w:ascii="Arial" w:hAnsi="Arial" w:cs="Arial"/>
          <w:sz w:val="20"/>
          <w:szCs w:val="20"/>
        </w:rPr>
        <w:t>Obecnie</w:t>
      </w:r>
      <w:r w:rsidR="00667F6D">
        <w:rPr>
          <w:rFonts w:ascii="Arial" w:hAnsi="Arial" w:cs="Arial"/>
          <w:sz w:val="20"/>
          <w:szCs w:val="20"/>
        </w:rPr>
        <w:t xml:space="preserve"> </w:t>
      </w:r>
      <w:r w:rsidRPr="0030372C">
        <w:rPr>
          <w:rFonts w:ascii="Arial" w:hAnsi="Arial" w:cs="Arial"/>
          <w:sz w:val="20"/>
          <w:szCs w:val="20"/>
        </w:rPr>
        <w:t xml:space="preserve">na rynku brak jest </w:t>
      </w:r>
      <w:r w:rsidR="00E45A82">
        <w:rPr>
          <w:rFonts w:ascii="Arial" w:hAnsi="Arial" w:cs="Arial"/>
          <w:sz w:val="20"/>
          <w:szCs w:val="20"/>
        </w:rPr>
        <w:t>aplikacji</w:t>
      </w:r>
      <w:r w:rsidRPr="0030372C">
        <w:rPr>
          <w:rFonts w:ascii="Arial" w:hAnsi="Arial" w:cs="Arial"/>
          <w:sz w:val="20"/>
          <w:szCs w:val="20"/>
        </w:rPr>
        <w:t>, które pozw</w:t>
      </w:r>
      <w:r w:rsidR="00E45A82">
        <w:rPr>
          <w:rFonts w:ascii="Arial" w:hAnsi="Arial" w:cs="Arial"/>
          <w:sz w:val="20"/>
          <w:szCs w:val="20"/>
        </w:rPr>
        <w:t>a</w:t>
      </w:r>
      <w:r w:rsidRPr="0030372C">
        <w:rPr>
          <w:rFonts w:ascii="Arial" w:hAnsi="Arial" w:cs="Arial"/>
          <w:sz w:val="20"/>
          <w:szCs w:val="20"/>
        </w:rPr>
        <w:t>l</w:t>
      </w:r>
      <w:r w:rsidR="00E45A82">
        <w:rPr>
          <w:rFonts w:ascii="Arial" w:hAnsi="Arial" w:cs="Arial"/>
          <w:sz w:val="20"/>
          <w:szCs w:val="20"/>
        </w:rPr>
        <w:t>ają</w:t>
      </w:r>
      <w:r w:rsidRPr="0030372C">
        <w:rPr>
          <w:rFonts w:ascii="Arial" w:hAnsi="Arial" w:cs="Arial"/>
          <w:sz w:val="20"/>
          <w:szCs w:val="20"/>
        </w:rPr>
        <w:t xml:space="preserve"> obejrzeć ef</w:t>
      </w:r>
      <w:r w:rsidR="000A3129">
        <w:rPr>
          <w:rFonts w:ascii="Arial" w:hAnsi="Arial" w:cs="Arial"/>
          <w:sz w:val="20"/>
          <w:szCs w:val="20"/>
        </w:rPr>
        <w:t>e</w:t>
      </w:r>
      <w:r w:rsidRPr="0030372C">
        <w:rPr>
          <w:rFonts w:ascii="Arial" w:hAnsi="Arial" w:cs="Arial"/>
          <w:sz w:val="20"/>
          <w:szCs w:val="20"/>
        </w:rPr>
        <w:t>kt końcowy</w:t>
      </w:r>
      <w:r>
        <w:rPr>
          <w:rFonts w:ascii="Arial" w:hAnsi="Arial" w:cs="Arial"/>
          <w:sz w:val="20"/>
          <w:szCs w:val="20"/>
        </w:rPr>
        <w:t xml:space="preserve"> wykończonego mieszkania</w:t>
      </w:r>
      <w:r w:rsidR="006E4621">
        <w:rPr>
          <w:rFonts w:ascii="Arial" w:hAnsi="Arial" w:cs="Arial"/>
          <w:sz w:val="20"/>
          <w:szCs w:val="20"/>
        </w:rPr>
        <w:t xml:space="preserve"> czy też</w:t>
      </w:r>
      <w:r>
        <w:rPr>
          <w:rFonts w:ascii="Arial" w:hAnsi="Arial" w:cs="Arial"/>
          <w:sz w:val="20"/>
          <w:szCs w:val="20"/>
        </w:rPr>
        <w:t xml:space="preserve"> domu</w:t>
      </w:r>
      <w:r w:rsidR="008D36F2">
        <w:rPr>
          <w:rFonts w:ascii="Arial" w:hAnsi="Arial" w:cs="Arial"/>
          <w:sz w:val="20"/>
          <w:szCs w:val="20"/>
        </w:rPr>
        <w:t xml:space="preserve"> w</w:t>
      </w:r>
      <w:r w:rsidR="004A3D0A">
        <w:rPr>
          <w:rFonts w:ascii="Arial" w:hAnsi="Arial" w:cs="Arial"/>
          <w:sz w:val="20"/>
          <w:szCs w:val="20"/>
        </w:rPr>
        <w:t xml:space="preserve"> </w:t>
      </w:r>
      <w:r w:rsidRPr="0030372C">
        <w:rPr>
          <w:rFonts w:ascii="Arial" w:hAnsi="Arial" w:cs="Arial"/>
          <w:sz w:val="20"/>
          <w:szCs w:val="20"/>
        </w:rPr>
        <w:t xml:space="preserve">rzeczywistości wirtualnej, co </w:t>
      </w:r>
      <w:r w:rsidR="00BE20F5">
        <w:rPr>
          <w:rFonts w:ascii="Arial" w:hAnsi="Arial" w:cs="Arial"/>
          <w:sz w:val="20"/>
          <w:szCs w:val="20"/>
        </w:rPr>
        <w:t xml:space="preserve">zadecydowało </w:t>
      </w:r>
      <w:r w:rsidR="00451FD1">
        <w:rPr>
          <w:rFonts w:ascii="Arial" w:hAnsi="Arial" w:cs="Arial"/>
          <w:sz w:val="20"/>
          <w:szCs w:val="20"/>
        </w:rPr>
        <w:t>o</w:t>
      </w:r>
      <w:r w:rsidRPr="0030372C">
        <w:rPr>
          <w:rFonts w:ascii="Arial" w:hAnsi="Arial" w:cs="Arial"/>
          <w:sz w:val="20"/>
          <w:szCs w:val="20"/>
        </w:rPr>
        <w:t xml:space="preserve"> wybor</w:t>
      </w:r>
      <w:r w:rsidR="00451FD1">
        <w:rPr>
          <w:rFonts w:ascii="Arial" w:hAnsi="Arial" w:cs="Arial"/>
          <w:sz w:val="20"/>
          <w:szCs w:val="20"/>
        </w:rPr>
        <w:t>ze</w:t>
      </w:r>
      <w:r w:rsidRPr="0030372C">
        <w:rPr>
          <w:rFonts w:ascii="Arial" w:hAnsi="Arial" w:cs="Arial"/>
          <w:sz w:val="20"/>
          <w:szCs w:val="20"/>
        </w:rPr>
        <w:t xml:space="preserve"> tematu.</w:t>
      </w:r>
    </w:p>
    <w:p w14:paraId="4F6265C8" w14:textId="574005EF" w:rsidR="00667F6D" w:rsidRDefault="0030372C" w:rsidP="0030372C">
      <w:pPr>
        <w:spacing w:line="360" w:lineRule="auto"/>
        <w:ind w:firstLine="709"/>
        <w:jc w:val="both"/>
        <w:rPr>
          <w:rFonts w:ascii="Arial" w:hAnsi="Arial" w:cs="Arial"/>
          <w:sz w:val="20"/>
          <w:szCs w:val="20"/>
        </w:rPr>
      </w:pPr>
      <w:r>
        <w:rPr>
          <w:rFonts w:ascii="Arial" w:hAnsi="Arial" w:cs="Arial"/>
          <w:sz w:val="20"/>
          <w:szCs w:val="20"/>
        </w:rPr>
        <w:t xml:space="preserve">Do analizy wybrano kilka </w:t>
      </w:r>
      <w:r w:rsidR="000A3129">
        <w:rPr>
          <w:rFonts w:ascii="Arial" w:hAnsi="Arial" w:cs="Arial"/>
          <w:sz w:val="20"/>
          <w:szCs w:val="20"/>
        </w:rPr>
        <w:t>najpopularniejszych aplikacji</w:t>
      </w:r>
      <w:r w:rsidR="008D36F2">
        <w:rPr>
          <w:rFonts w:ascii="Arial" w:hAnsi="Arial" w:cs="Arial"/>
          <w:sz w:val="20"/>
          <w:szCs w:val="20"/>
        </w:rPr>
        <w:t xml:space="preserve"> i</w:t>
      </w:r>
      <w:r w:rsidR="004A3D0A">
        <w:rPr>
          <w:rFonts w:ascii="Arial" w:hAnsi="Arial" w:cs="Arial"/>
          <w:sz w:val="20"/>
          <w:szCs w:val="20"/>
        </w:rPr>
        <w:t xml:space="preserve"> </w:t>
      </w:r>
      <w:r>
        <w:rPr>
          <w:rFonts w:ascii="Arial" w:hAnsi="Arial" w:cs="Arial"/>
          <w:sz w:val="20"/>
          <w:szCs w:val="20"/>
        </w:rPr>
        <w:t>na ich podstawie dokonano porównań funkcjonalności dostępnych dla użytkownika. Funkcjonalności tych</w:t>
      </w:r>
      <w:r w:rsidR="00FA65DA">
        <w:rPr>
          <w:rFonts w:ascii="Arial" w:hAnsi="Arial" w:cs="Arial"/>
          <w:sz w:val="20"/>
          <w:szCs w:val="20"/>
        </w:rPr>
        <w:t xml:space="preserve"> </w:t>
      </w:r>
      <w:r w:rsidR="000A3129">
        <w:rPr>
          <w:rFonts w:ascii="Arial" w:hAnsi="Arial" w:cs="Arial"/>
          <w:sz w:val="20"/>
          <w:szCs w:val="20"/>
        </w:rPr>
        <w:t>aplikacji</w:t>
      </w:r>
      <w:r w:rsidR="008D36F2">
        <w:rPr>
          <w:rFonts w:ascii="Arial" w:hAnsi="Arial" w:cs="Arial"/>
          <w:sz w:val="20"/>
          <w:szCs w:val="20"/>
        </w:rPr>
        <w:t xml:space="preserve"> w</w:t>
      </w:r>
      <w:r w:rsidR="004A3D0A">
        <w:rPr>
          <w:rFonts w:ascii="Arial" w:hAnsi="Arial" w:cs="Arial"/>
          <w:sz w:val="20"/>
          <w:szCs w:val="20"/>
        </w:rPr>
        <w:t xml:space="preserve"> </w:t>
      </w:r>
      <w:r>
        <w:rPr>
          <w:rFonts w:ascii="Arial" w:hAnsi="Arial" w:cs="Arial"/>
          <w:sz w:val="20"/>
          <w:szCs w:val="20"/>
        </w:rPr>
        <w:t>dużej części się ze sobą pokrywają</w:t>
      </w:r>
      <w:r w:rsidR="008D36F2">
        <w:rPr>
          <w:rFonts w:ascii="Arial" w:hAnsi="Arial" w:cs="Arial"/>
          <w:sz w:val="20"/>
          <w:szCs w:val="20"/>
        </w:rPr>
        <w:t xml:space="preserve"> i</w:t>
      </w:r>
      <w:r w:rsidR="004A3D0A">
        <w:rPr>
          <w:rFonts w:ascii="Arial" w:hAnsi="Arial" w:cs="Arial"/>
          <w:sz w:val="20"/>
          <w:szCs w:val="20"/>
        </w:rPr>
        <w:t xml:space="preserve"> </w:t>
      </w:r>
      <w:r w:rsidR="00667F6D">
        <w:rPr>
          <w:rFonts w:ascii="Arial" w:hAnsi="Arial" w:cs="Arial"/>
          <w:sz w:val="20"/>
          <w:szCs w:val="20"/>
        </w:rPr>
        <w:t>również zostały wykorzystane</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naszym projekcie.</w:t>
      </w:r>
      <w:r w:rsidR="00B222C8">
        <w:rPr>
          <w:rFonts w:ascii="Arial" w:hAnsi="Arial" w:cs="Arial"/>
          <w:sz w:val="20"/>
          <w:szCs w:val="20"/>
        </w:rPr>
        <w:t xml:space="preserve"> N</w:t>
      </w:r>
      <w:r w:rsidR="00667F6D">
        <w:rPr>
          <w:rFonts w:ascii="Arial" w:hAnsi="Arial" w:cs="Arial"/>
          <w:sz w:val="20"/>
          <w:szCs w:val="20"/>
        </w:rPr>
        <w:t xml:space="preserve">a podstawie analizy innych </w:t>
      </w:r>
      <w:r w:rsidR="000A3129">
        <w:rPr>
          <w:rFonts w:ascii="Arial" w:hAnsi="Arial" w:cs="Arial"/>
          <w:sz w:val="20"/>
          <w:szCs w:val="20"/>
        </w:rPr>
        <w:t>aplikacji,</w:t>
      </w:r>
      <w:r w:rsidR="00667F6D">
        <w:rPr>
          <w:rFonts w:ascii="Arial" w:hAnsi="Arial" w:cs="Arial"/>
          <w:sz w:val="20"/>
          <w:szCs w:val="20"/>
        </w:rPr>
        <w:t xml:space="preserve"> została przygotowana wstępna dokumentacja,</w:t>
      </w:r>
      <w:r w:rsidR="008D36F2">
        <w:rPr>
          <w:rFonts w:ascii="Arial" w:hAnsi="Arial" w:cs="Arial"/>
          <w:sz w:val="20"/>
          <w:szCs w:val="20"/>
        </w:rPr>
        <w:t xml:space="preserve"> a</w:t>
      </w:r>
      <w:r w:rsidR="004A3D0A">
        <w:rPr>
          <w:rFonts w:ascii="Arial" w:hAnsi="Arial" w:cs="Arial"/>
          <w:sz w:val="20"/>
          <w:szCs w:val="20"/>
        </w:rPr>
        <w:t xml:space="preserve"> </w:t>
      </w:r>
      <w:r w:rsidR="00667F6D">
        <w:rPr>
          <w:rFonts w:ascii="Arial" w:hAnsi="Arial" w:cs="Arial"/>
          <w:sz w:val="20"/>
          <w:szCs w:val="20"/>
        </w:rPr>
        <w:t xml:space="preserve">mianowicie specyfikacja wymagań. </w:t>
      </w:r>
      <w:r w:rsidR="00283205">
        <w:rPr>
          <w:rFonts w:ascii="Arial" w:hAnsi="Arial" w:cs="Arial"/>
          <w:sz w:val="20"/>
          <w:szCs w:val="20"/>
        </w:rPr>
        <w:t xml:space="preserve">Po opracowaniu </w:t>
      </w:r>
      <w:r w:rsidR="00667F6D">
        <w:rPr>
          <w:rFonts w:ascii="Arial" w:hAnsi="Arial" w:cs="Arial"/>
          <w:sz w:val="20"/>
          <w:szCs w:val="20"/>
        </w:rPr>
        <w:t>specyfikacji wymagań powstawały kolejne moduły dokumentacji takie jak modele klas</w:t>
      </w:r>
      <w:r w:rsidR="000E1A1A">
        <w:rPr>
          <w:rFonts w:ascii="Arial" w:hAnsi="Arial" w:cs="Arial"/>
          <w:sz w:val="20"/>
          <w:szCs w:val="20"/>
        </w:rPr>
        <w:t>,</w:t>
      </w:r>
      <w:r w:rsidR="004A3D0A">
        <w:rPr>
          <w:rFonts w:ascii="Arial" w:hAnsi="Arial" w:cs="Arial"/>
          <w:sz w:val="20"/>
          <w:szCs w:val="20"/>
        </w:rPr>
        <w:t xml:space="preserve"> </w:t>
      </w:r>
      <w:r w:rsidR="00667F6D">
        <w:rPr>
          <w:rFonts w:ascii="Arial" w:hAnsi="Arial" w:cs="Arial"/>
          <w:sz w:val="20"/>
          <w:szCs w:val="20"/>
        </w:rPr>
        <w:t>przypadk</w:t>
      </w:r>
      <w:r w:rsidR="000A3129">
        <w:rPr>
          <w:rFonts w:ascii="Arial" w:hAnsi="Arial" w:cs="Arial"/>
          <w:sz w:val="20"/>
          <w:szCs w:val="20"/>
        </w:rPr>
        <w:t>ów</w:t>
      </w:r>
      <w:r w:rsidR="00667F6D">
        <w:rPr>
          <w:rFonts w:ascii="Arial" w:hAnsi="Arial" w:cs="Arial"/>
          <w:sz w:val="20"/>
          <w:szCs w:val="20"/>
        </w:rPr>
        <w:t xml:space="preserve"> u</w:t>
      </w:r>
      <w:r w:rsidR="000A3129">
        <w:rPr>
          <w:rFonts w:ascii="Arial" w:hAnsi="Arial" w:cs="Arial"/>
          <w:sz w:val="20"/>
          <w:szCs w:val="20"/>
        </w:rPr>
        <w:t>ż</w:t>
      </w:r>
      <w:r w:rsidR="00667F6D">
        <w:rPr>
          <w:rFonts w:ascii="Arial" w:hAnsi="Arial" w:cs="Arial"/>
          <w:sz w:val="20"/>
          <w:szCs w:val="20"/>
        </w:rPr>
        <w:t xml:space="preserve">ycia, logika </w:t>
      </w:r>
      <w:r w:rsidR="000A3129">
        <w:rPr>
          <w:rFonts w:ascii="Arial" w:hAnsi="Arial" w:cs="Arial"/>
          <w:sz w:val="20"/>
          <w:szCs w:val="20"/>
        </w:rPr>
        <w:t>biznesowa,</w:t>
      </w:r>
      <w:r w:rsidR="00667F6D">
        <w:rPr>
          <w:rFonts w:ascii="Arial" w:hAnsi="Arial" w:cs="Arial"/>
          <w:sz w:val="20"/>
          <w:szCs w:val="20"/>
        </w:rPr>
        <w:t xml:space="preserve"> czy też projekt interfejsu użytkownika.</w:t>
      </w:r>
    </w:p>
    <w:p w14:paraId="63726329" w14:textId="275EC47A" w:rsidR="00A01555" w:rsidRDefault="008E05E5" w:rsidP="008E05E5">
      <w:pPr>
        <w:spacing w:line="360" w:lineRule="auto"/>
        <w:ind w:firstLine="709"/>
        <w:jc w:val="both"/>
        <w:rPr>
          <w:rFonts w:ascii="Arial" w:hAnsi="Arial" w:cs="Arial"/>
          <w:sz w:val="20"/>
          <w:szCs w:val="20"/>
        </w:rPr>
      </w:pPr>
      <w:r>
        <w:rPr>
          <w:rFonts w:ascii="Arial" w:hAnsi="Arial" w:cs="Arial"/>
          <w:sz w:val="20"/>
          <w:szCs w:val="20"/>
        </w:rPr>
        <w:t>I</w:t>
      </w:r>
      <w:r w:rsidR="00667F6D">
        <w:rPr>
          <w:rFonts w:ascii="Arial" w:hAnsi="Arial" w:cs="Arial"/>
          <w:sz w:val="20"/>
          <w:szCs w:val="20"/>
        </w:rPr>
        <w:t>mplementacj</w:t>
      </w:r>
      <w:r w:rsidR="0040228F">
        <w:rPr>
          <w:rFonts w:ascii="Arial" w:hAnsi="Arial" w:cs="Arial"/>
          <w:sz w:val="20"/>
          <w:szCs w:val="20"/>
        </w:rPr>
        <w:t>a</w:t>
      </w:r>
      <w:r w:rsidR="002E4392">
        <w:rPr>
          <w:rFonts w:ascii="Arial" w:hAnsi="Arial" w:cs="Arial"/>
          <w:sz w:val="20"/>
          <w:szCs w:val="20"/>
        </w:rPr>
        <w:t xml:space="preserve"> odbyła się w środowisku Unity</w:t>
      </w:r>
      <w:r w:rsidR="00667F6D">
        <w:rPr>
          <w:rFonts w:ascii="Arial" w:hAnsi="Arial" w:cs="Arial"/>
          <w:sz w:val="20"/>
          <w:szCs w:val="20"/>
        </w:rPr>
        <w:t xml:space="preserve"> na podstawie przygotowanej dokumentacji. Początkowe kroki</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środowisku, którego się nie zna były bardzo trudne, ale materiały dostępne</w:t>
      </w:r>
      <w:r w:rsidR="008D36F2">
        <w:rPr>
          <w:rFonts w:ascii="Arial" w:hAnsi="Arial" w:cs="Arial"/>
          <w:sz w:val="20"/>
          <w:szCs w:val="20"/>
        </w:rPr>
        <w:t xml:space="preserve"> w</w:t>
      </w:r>
      <w:r w:rsidR="004A3D0A">
        <w:rPr>
          <w:rFonts w:ascii="Arial" w:hAnsi="Arial" w:cs="Arial"/>
          <w:sz w:val="20"/>
          <w:szCs w:val="20"/>
        </w:rPr>
        <w:t xml:space="preserve"> </w:t>
      </w:r>
      <w:r w:rsidR="00DA3ED3">
        <w:rPr>
          <w:rFonts w:ascii="Arial" w:hAnsi="Arial" w:cs="Arial"/>
          <w:sz w:val="20"/>
          <w:szCs w:val="20"/>
        </w:rPr>
        <w:t>intrenecie</w:t>
      </w:r>
      <w:r w:rsidR="00667F6D">
        <w:rPr>
          <w:rFonts w:ascii="Arial" w:hAnsi="Arial" w:cs="Arial"/>
          <w:sz w:val="20"/>
          <w:szCs w:val="20"/>
        </w:rPr>
        <w:t xml:space="preserve">, </w:t>
      </w:r>
      <w:r w:rsidR="000A3129">
        <w:rPr>
          <w:rFonts w:ascii="Arial" w:hAnsi="Arial" w:cs="Arial"/>
          <w:sz w:val="20"/>
          <w:szCs w:val="20"/>
        </w:rPr>
        <w:t>dokumentacja</w:t>
      </w:r>
      <w:r w:rsidR="008D36F2">
        <w:rPr>
          <w:rFonts w:ascii="Arial" w:hAnsi="Arial" w:cs="Arial"/>
          <w:sz w:val="20"/>
          <w:szCs w:val="20"/>
        </w:rPr>
        <w:t xml:space="preserve"> i</w:t>
      </w:r>
      <w:r w:rsidR="004A3D0A">
        <w:rPr>
          <w:rFonts w:ascii="Arial" w:hAnsi="Arial" w:cs="Arial"/>
          <w:sz w:val="20"/>
          <w:szCs w:val="20"/>
        </w:rPr>
        <w:t xml:space="preserve"> </w:t>
      </w:r>
      <w:r w:rsidR="000A3129">
        <w:rPr>
          <w:rFonts w:ascii="Arial" w:hAnsi="Arial" w:cs="Arial"/>
          <w:sz w:val="20"/>
          <w:szCs w:val="20"/>
        </w:rPr>
        <w:t>samouczki twórców Unity oraz bogata literatura</w:t>
      </w:r>
      <w:r w:rsidR="00667F6D">
        <w:rPr>
          <w:rFonts w:ascii="Arial" w:hAnsi="Arial" w:cs="Arial"/>
          <w:sz w:val="20"/>
          <w:szCs w:val="20"/>
        </w:rPr>
        <w:t xml:space="preserve"> </w:t>
      </w:r>
      <w:r w:rsidR="00046B10">
        <w:rPr>
          <w:rFonts w:ascii="Arial" w:hAnsi="Arial" w:cs="Arial"/>
          <w:sz w:val="20"/>
          <w:szCs w:val="20"/>
        </w:rPr>
        <w:t>[</w:t>
      </w:r>
      <w:r w:rsidR="00046B10" w:rsidRPr="004669D5">
        <w:rPr>
          <w:rStyle w:val="Odwoanieprzypisukocowego"/>
          <w:rFonts w:ascii="Arial" w:hAnsi="Arial" w:cs="Arial"/>
          <w:sz w:val="20"/>
          <w:szCs w:val="20"/>
          <w:vertAlign w:val="baseline"/>
        </w:rPr>
        <w:endnoteReference w:id="2"/>
      </w:r>
      <w:r w:rsidR="00046B10">
        <w:rPr>
          <w:rFonts w:ascii="Arial" w:hAnsi="Arial" w:cs="Arial"/>
          <w:sz w:val="20"/>
          <w:szCs w:val="20"/>
        </w:rPr>
        <w:t>]</w:t>
      </w:r>
      <w:r w:rsidR="00667F6D">
        <w:rPr>
          <w:rFonts w:ascii="Arial" w:hAnsi="Arial" w:cs="Arial"/>
          <w:sz w:val="20"/>
          <w:szCs w:val="20"/>
        </w:rPr>
        <w:t xml:space="preserve"> pozwolił</w:t>
      </w:r>
      <w:r w:rsidR="000A3129">
        <w:rPr>
          <w:rFonts w:ascii="Arial" w:hAnsi="Arial" w:cs="Arial"/>
          <w:sz w:val="20"/>
          <w:szCs w:val="20"/>
        </w:rPr>
        <w:t>y</w:t>
      </w:r>
      <w:r w:rsidR="00667F6D">
        <w:rPr>
          <w:rFonts w:ascii="Arial" w:hAnsi="Arial" w:cs="Arial"/>
          <w:sz w:val="20"/>
          <w:szCs w:val="20"/>
        </w:rPr>
        <w:t xml:space="preserve"> nam </w:t>
      </w:r>
      <w:r w:rsidR="00390ACA">
        <w:rPr>
          <w:rFonts w:ascii="Arial" w:hAnsi="Arial" w:cs="Arial"/>
          <w:sz w:val="20"/>
          <w:szCs w:val="20"/>
        </w:rPr>
        <w:t>uzyskać,</w:t>
      </w:r>
      <w:r w:rsidR="008D36F2">
        <w:rPr>
          <w:rFonts w:ascii="Arial" w:hAnsi="Arial" w:cs="Arial"/>
          <w:sz w:val="20"/>
          <w:szCs w:val="20"/>
        </w:rPr>
        <w:t xml:space="preserve"> z</w:t>
      </w:r>
      <w:r w:rsidR="004A3D0A">
        <w:rPr>
          <w:rFonts w:ascii="Arial" w:hAnsi="Arial" w:cs="Arial"/>
          <w:sz w:val="20"/>
          <w:szCs w:val="20"/>
        </w:rPr>
        <w:t xml:space="preserve"> </w:t>
      </w:r>
      <w:r w:rsidR="00390ACA">
        <w:rPr>
          <w:rFonts w:ascii="Arial" w:hAnsi="Arial" w:cs="Arial"/>
          <w:sz w:val="20"/>
          <w:szCs w:val="20"/>
        </w:rPr>
        <w:t>naszego punktu widzenia, efekt bardzo dobry. Najtrudniejszym modułem do zaimplementowania był moduł</w:t>
      </w:r>
      <w:r w:rsidR="000A3129">
        <w:rPr>
          <w:rFonts w:ascii="Arial" w:hAnsi="Arial" w:cs="Arial"/>
          <w:sz w:val="20"/>
          <w:szCs w:val="20"/>
        </w:rPr>
        <w:t xml:space="preserve"> rysowania</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2D, gdzie trzeba było</w:t>
      </w:r>
      <w:r w:rsidR="00B92AA3">
        <w:rPr>
          <w:rFonts w:ascii="Arial" w:hAnsi="Arial" w:cs="Arial"/>
          <w:sz w:val="20"/>
          <w:szCs w:val="20"/>
        </w:rPr>
        <w:t xml:space="preserve"> w </w:t>
      </w:r>
      <w:r w:rsidR="000A3129">
        <w:rPr>
          <w:rFonts w:ascii="Arial" w:hAnsi="Arial" w:cs="Arial"/>
          <w:sz w:val="20"/>
          <w:szCs w:val="20"/>
        </w:rPr>
        <w:t xml:space="preserve">sposób praktyczny </w:t>
      </w:r>
      <w:r w:rsidR="00390ACA">
        <w:rPr>
          <w:rFonts w:ascii="Arial" w:hAnsi="Arial" w:cs="Arial"/>
          <w:sz w:val="20"/>
          <w:szCs w:val="20"/>
        </w:rPr>
        <w:t>wykorzystać mnóstwo wiedzy</w:t>
      </w:r>
      <w:r w:rsidR="008D36F2">
        <w:rPr>
          <w:rFonts w:ascii="Arial" w:hAnsi="Arial" w:cs="Arial"/>
          <w:sz w:val="20"/>
          <w:szCs w:val="20"/>
        </w:rPr>
        <w:t xml:space="preserve"> z</w:t>
      </w:r>
      <w:r w:rsidR="00FE2323">
        <w:rPr>
          <w:rFonts w:ascii="Arial" w:hAnsi="Arial" w:cs="Arial"/>
          <w:sz w:val="20"/>
          <w:szCs w:val="20"/>
        </w:rPr>
        <w:t xml:space="preserve"> </w:t>
      </w:r>
      <w:r w:rsidR="000A3129">
        <w:rPr>
          <w:rFonts w:ascii="Arial" w:hAnsi="Arial" w:cs="Arial"/>
          <w:sz w:val="20"/>
          <w:szCs w:val="20"/>
        </w:rPr>
        <w:t>zakresu geometrii analitycznej</w:t>
      </w:r>
      <w:r w:rsidR="00390ACA">
        <w:rPr>
          <w:rFonts w:ascii="Arial" w:hAnsi="Arial" w:cs="Arial"/>
          <w:sz w:val="20"/>
          <w:szCs w:val="20"/>
        </w:rPr>
        <w:t xml:space="preserve">. </w:t>
      </w:r>
    </w:p>
    <w:p w14:paraId="548C27CE" w14:textId="0A686EE1" w:rsidR="00667F6D" w:rsidRDefault="00317D1A" w:rsidP="00EE26BE">
      <w:pPr>
        <w:spacing w:line="360" w:lineRule="auto"/>
        <w:ind w:firstLine="709"/>
        <w:jc w:val="both"/>
        <w:rPr>
          <w:rFonts w:ascii="Arial" w:hAnsi="Arial" w:cs="Arial"/>
          <w:sz w:val="20"/>
          <w:szCs w:val="20"/>
        </w:rPr>
      </w:pPr>
      <w:r>
        <w:rPr>
          <w:rFonts w:ascii="Arial" w:hAnsi="Arial" w:cs="Arial"/>
          <w:sz w:val="20"/>
          <w:szCs w:val="20"/>
        </w:rPr>
        <w:t>Nar</w:t>
      </w:r>
      <w:r w:rsidR="00390ACA">
        <w:rPr>
          <w:rFonts w:ascii="Arial" w:hAnsi="Arial" w:cs="Arial"/>
          <w:sz w:val="20"/>
          <w:szCs w:val="20"/>
        </w:rPr>
        <w:t>ysowani</w:t>
      </w:r>
      <w:r>
        <w:rPr>
          <w:rFonts w:ascii="Arial" w:hAnsi="Arial" w:cs="Arial"/>
          <w:sz w:val="20"/>
          <w:szCs w:val="20"/>
        </w:rPr>
        <w:t>e</w:t>
      </w:r>
      <w:r w:rsidR="00390ACA">
        <w:rPr>
          <w:rFonts w:ascii="Arial" w:hAnsi="Arial" w:cs="Arial"/>
          <w:sz w:val="20"/>
          <w:szCs w:val="20"/>
        </w:rPr>
        <w:t xml:space="preserve"> czy też </w:t>
      </w:r>
      <w:r>
        <w:rPr>
          <w:rFonts w:ascii="Arial" w:hAnsi="Arial" w:cs="Arial"/>
          <w:sz w:val="20"/>
          <w:szCs w:val="20"/>
        </w:rPr>
        <w:t>odzwierciedlenie</w:t>
      </w:r>
      <w:r w:rsidR="00390ACA">
        <w:rPr>
          <w:rFonts w:ascii="Arial" w:hAnsi="Arial" w:cs="Arial"/>
          <w:sz w:val="20"/>
          <w:szCs w:val="20"/>
        </w:rPr>
        <w:t xml:space="preserve"> układu mieszkania to podstawa do dalszych działań</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 xml:space="preserve">naszej aplikacji. </w:t>
      </w:r>
      <w:r>
        <w:rPr>
          <w:rFonts w:ascii="Arial" w:hAnsi="Arial" w:cs="Arial"/>
          <w:sz w:val="20"/>
          <w:szCs w:val="20"/>
        </w:rPr>
        <w:t>Mając gotowy układ mieszkania możemy je urządzić według naszych preferencji,</w:t>
      </w:r>
      <w:r w:rsidR="008D36F2">
        <w:rPr>
          <w:rFonts w:ascii="Arial" w:hAnsi="Arial" w:cs="Arial"/>
          <w:sz w:val="20"/>
          <w:szCs w:val="20"/>
        </w:rPr>
        <w:t xml:space="preserve"> a</w:t>
      </w:r>
      <w:r w:rsidR="00ED61F0">
        <w:rPr>
          <w:rFonts w:ascii="Arial" w:hAnsi="Arial" w:cs="Arial"/>
          <w:sz w:val="20"/>
          <w:szCs w:val="20"/>
        </w:rPr>
        <w:t xml:space="preserve"> </w:t>
      </w:r>
      <w:r>
        <w:rPr>
          <w:rFonts w:ascii="Arial" w:hAnsi="Arial" w:cs="Arial"/>
          <w:sz w:val="20"/>
          <w:szCs w:val="20"/>
        </w:rPr>
        <w:t xml:space="preserve">jego efekt końcowy </w:t>
      </w:r>
      <w:r w:rsidR="00DA3ED3">
        <w:rPr>
          <w:rFonts w:ascii="Arial" w:hAnsi="Arial" w:cs="Arial"/>
          <w:sz w:val="20"/>
          <w:szCs w:val="20"/>
        </w:rPr>
        <w:t>pooglądać</w:t>
      </w:r>
      <w:r w:rsidR="008D36F2">
        <w:rPr>
          <w:rFonts w:ascii="Arial" w:hAnsi="Arial" w:cs="Arial"/>
          <w:sz w:val="20"/>
          <w:szCs w:val="20"/>
        </w:rPr>
        <w:t xml:space="preserve"> z</w:t>
      </w:r>
      <w:r w:rsidR="004A3D0A">
        <w:rPr>
          <w:rFonts w:ascii="Arial" w:hAnsi="Arial" w:cs="Arial"/>
          <w:sz w:val="20"/>
          <w:szCs w:val="20"/>
        </w:rPr>
        <w:t xml:space="preserve"> </w:t>
      </w:r>
      <w:r>
        <w:rPr>
          <w:rFonts w:ascii="Arial" w:hAnsi="Arial" w:cs="Arial"/>
          <w:sz w:val="20"/>
          <w:szCs w:val="20"/>
        </w:rPr>
        <w:t xml:space="preserve">wykorzystaniem sprzętu </w:t>
      </w:r>
      <w:r w:rsidR="00D667F7">
        <w:rPr>
          <w:rFonts w:ascii="Arial" w:hAnsi="Arial" w:cs="Arial"/>
          <w:sz w:val="20"/>
          <w:szCs w:val="20"/>
        </w:rPr>
        <w:t>do wirtualnej rzeczywistości.</w:t>
      </w:r>
    </w:p>
    <w:p w14:paraId="7D03BFF1" w14:textId="19B40FA7" w:rsidR="0030372C" w:rsidRPr="00D667F7" w:rsidRDefault="00417243" w:rsidP="00D667F7">
      <w:pPr>
        <w:spacing w:line="360" w:lineRule="auto"/>
        <w:ind w:firstLine="709"/>
        <w:jc w:val="both"/>
        <w:rPr>
          <w:rFonts w:ascii="Arial" w:hAnsi="Arial" w:cs="Arial"/>
          <w:sz w:val="20"/>
          <w:szCs w:val="20"/>
        </w:rPr>
      </w:pPr>
      <w:r>
        <w:rPr>
          <w:rFonts w:ascii="Arial" w:hAnsi="Arial" w:cs="Arial"/>
          <w:sz w:val="20"/>
          <w:szCs w:val="20"/>
        </w:rPr>
        <w:t>S</w:t>
      </w:r>
      <w:r w:rsidR="00317D1A">
        <w:rPr>
          <w:rFonts w:ascii="Arial" w:hAnsi="Arial" w:cs="Arial"/>
          <w:sz w:val="20"/>
          <w:szCs w:val="20"/>
        </w:rPr>
        <w:t>pacer</w:t>
      </w:r>
      <w:r w:rsidR="00920CF4">
        <w:rPr>
          <w:rFonts w:ascii="Arial" w:hAnsi="Arial" w:cs="Arial"/>
          <w:sz w:val="20"/>
          <w:szCs w:val="20"/>
        </w:rPr>
        <w:t xml:space="preserve"> wirtualny</w:t>
      </w:r>
      <w:r w:rsidR="00317D1A">
        <w:rPr>
          <w:rFonts w:ascii="Arial" w:hAnsi="Arial" w:cs="Arial"/>
          <w:sz w:val="20"/>
          <w:szCs w:val="20"/>
        </w:rPr>
        <w:t xml:space="preserve"> po naszym nowo urządzonym mieszkaniu </w:t>
      </w:r>
      <w:r w:rsidR="00E3009F">
        <w:rPr>
          <w:rFonts w:ascii="Arial" w:hAnsi="Arial" w:cs="Arial"/>
          <w:sz w:val="20"/>
          <w:szCs w:val="20"/>
        </w:rPr>
        <w:t xml:space="preserve">to </w:t>
      </w:r>
      <w:r w:rsidR="00B22715">
        <w:rPr>
          <w:rFonts w:ascii="Arial" w:hAnsi="Arial" w:cs="Arial"/>
          <w:sz w:val="20"/>
          <w:szCs w:val="20"/>
        </w:rPr>
        <w:t>efekt końcowy, który jest dopełnieniem luki na rynku.</w:t>
      </w:r>
      <w:r w:rsidR="00317D1A">
        <w:rPr>
          <w:rFonts w:ascii="Arial" w:hAnsi="Arial" w:cs="Arial"/>
          <w:sz w:val="20"/>
          <w:szCs w:val="20"/>
        </w:rPr>
        <w:t xml:space="preserve"> </w:t>
      </w:r>
      <w:r w:rsidR="00082FE9">
        <w:rPr>
          <w:rFonts w:ascii="Arial" w:hAnsi="Arial" w:cs="Arial"/>
          <w:sz w:val="20"/>
          <w:szCs w:val="20"/>
        </w:rPr>
        <w:t xml:space="preserve">Podczas spaceru użytkownik może wchodzić w </w:t>
      </w:r>
      <w:r w:rsidR="00317D1A">
        <w:rPr>
          <w:rFonts w:ascii="Arial" w:hAnsi="Arial" w:cs="Arial"/>
          <w:sz w:val="20"/>
          <w:szCs w:val="20"/>
        </w:rPr>
        <w:t>interakcj</w:t>
      </w:r>
      <w:r w:rsidR="00082FE9">
        <w:rPr>
          <w:rFonts w:ascii="Arial" w:hAnsi="Arial" w:cs="Arial"/>
          <w:sz w:val="20"/>
          <w:szCs w:val="20"/>
        </w:rPr>
        <w:t>e</w:t>
      </w:r>
      <w:r w:rsidR="008D36F2">
        <w:rPr>
          <w:rFonts w:ascii="Arial" w:hAnsi="Arial" w:cs="Arial"/>
          <w:sz w:val="20"/>
          <w:szCs w:val="20"/>
        </w:rPr>
        <w:t xml:space="preserve"> z</w:t>
      </w:r>
      <w:r w:rsidR="004A3D0A">
        <w:rPr>
          <w:rFonts w:ascii="Arial" w:hAnsi="Arial" w:cs="Arial"/>
          <w:sz w:val="20"/>
          <w:szCs w:val="20"/>
        </w:rPr>
        <w:t xml:space="preserve"> </w:t>
      </w:r>
      <w:r w:rsidR="00317D1A">
        <w:rPr>
          <w:rFonts w:ascii="Arial" w:hAnsi="Arial" w:cs="Arial"/>
          <w:sz w:val="20"/>
          <w:szCs w:val="20"/>
        </w:rPr>
        <w:t xml:space="preserve">niektórymi elementami wyposażenia np. przesuwanie mebli, </w:t>
      </w:r>
      <w:r w:rsidR="00D667F7">
        <w:rPr>
          <w:rFonts w:ascii="Arial" w:hAnsi="Arial" w:cs="Arial"/>
          <w:sz w:val="20"/>
          <w:szCs w:val="20"/>
        </w:rPr>
        <w:t>zapalenie kominka czy manipulacja nasłonecznieniem mieszkania.</w:t>
      </w:r>
      <w:r w:rsidR="00B22715">
        <w:rPr>
          <w:rFonts w:ascii="Arial" w:hAnsi="Arial" w:cs="Arial"/>
          <w:sz w:val="20"/>
          <w:szCs w:val="20"/>
        </w:rPr>
        <w:t xml:space="preserve"> </w:t>
      </w:r>
    </w:p>
    <w:p w14:paraId="7B08F9DD" w14:textId="77777777" w:rsidR="000A3129" w:rsidRPr="009D05B1" w:rsidRDefault="000A3129" w:rsidP="009D05B1"/>
    <w:p w14:paraId="7E610199" w14:textId="023E4B87" w:rsidR="003345AC" w:rsidRPr="00D15036" w:rsidRDefault="690779EC" w:rsidP="3997DD86">
      <w:pPr>
        <w:spacing w:after="120" w:line="360" w:lineRule="auto"/>
        <w:rPr>
          <w:rFonts w:ascii="Arial" w:hAnsi="Arial" w:cs="Arial"/>
          <w:b/>
          <w:bCs/>
          <w:sz w:val="20"/>
          <w:szCs w:val="20"/>
        </w:rPr>
      </w:pPr>
      <w:r w:rsidRPr="45927DFD">
        <w:rPr>
          <w:rFonts w:ascii="Arial" w:hAnsi="Arial" w:cs="Arial"/>
          <w:b/>
          <w:bCs/>
          <w:sz w:val="20"/>
          <w:szCs w:val="20"/>
        </w:rPr>
        <w:t>Słowa kluczowe:</w:t>
      </w:r>
      <w:r w:rsidR="79A946A8" w:rsidRPr="45927DFD">
        <w:rPr>
          <w:rFonts w:ascii="Arial" w:hAnsi="Arial" w:cs="Arial"/>
          <w:b/>
          <w:bCs/>
          <w:sz w:val="20"/>
          <w:szCs w:val="20"/>
        </w:rPr>
        <w:t xml:space="preserve"> </w:t>
      </w:r>
      <w:r w:rsidR="00DA3ED3">
        <w:rPr>
          <w:rFonts w:ascii="Arial" w:hAnsi="Arial" w:cs="Arial"/>
          <w:sz w:val="20"/>
          <w:szCs w:val="20"/>
        </w:rPr>
        <w:t>rzeczywistość</w:t>
      </w:r>
      <w:r w:rsidR="00864823">
        <w:rPr>
          <w:rFonts w:ascii="Arial" w:hAnsi="Arial" w:cs="Arial"/>
          <w:sz w:val="20"/>
          <w:szCs w:val="20"/>
        </w:rPr>
        <w:t xml:space="preserve"> wirtualna</w:t>
      </w:r>
      <w:r w:rsidR="79A946A8" w:rsidRPr="45927DFD">
        <w:rPr>
          <w:rFonts w:ascii="Arial" w:hAnsi="Arial" w:cs="Arial"/>
          <w:sz w:val="20"/>
          <w:szCs w:val="20"/>
        </w:rPr>
        <w:t xml:space="preserve">, </w:t>
      </w:r>
      <w:r w:rsidR="00864823">
        <w:rPr>
          <w:rFonts w:ascii="Arial" w:hAnsi="Arial" w:cs="Arial"/>
          <w:sz w:val="20"/>
          <w:szCs w:val="20"/>
        </w:rPr>
        <w:t>aplikacja, implementacja.</w:t>
      </w:r>
    </w:p>
    <w:p w14:paraId="7FC8AB9C" w14:textId="21577E45" w:rsidR="00AA439E" w:rsidRPr="006741B3" w:rsidRDefault="690779EC" w:rsidP="00560D4E">
      <w:pPr>
        <w:spacing w:after="120" w:line="360" w:lineRule="auto"/>
        <w:jc w:val="both"/>
        <w:rPr>
          <w:rFonts w:ascii="Arial" w:hAnsi="Arial" w:cs="Arial"/>
          <w:sz w:val="20"/>
          <w:szCs w:val="20"/>
        </w:rPr>
      </w:pPr>
      <w:r w:rsidRPr="45927DFD">
        <w:rPr>
          <w:rFonts w:ascii="Arial" w:hAnsi="Arial" w:cs="Arial"/>
          <w:b/>
          <w:bCs/>
          <w:sz w:val="20"/>
          <w:szCs w:val="20"/>
        </w:rPr>
        <w:t>Dziedzina nauki</w:t>
      </w:r>
      <w:r w:rsidR="008D36F2">
        <w:rPr>
          <w:rFonts w:ascii="Arial" w:hAnsi="Arial" w:cs="Arial"/>
          <w:b/>
          <w:bCs/>
          <w:sz w:val="20"/>
          <w:szCs w:val="20"/>
        </w:rPr>
        <w:t xml:space="preserve"> i</w:t>
      </w:r>
      <w:r w:rsidR="004A3D0A">
        <w:rPr>
          <w:rFonts w:ascii="Arial" w:hAnsi="Arial" w:cs="Arial"/>
          <w:b/>
          <w:bCs/>
          <w:sz w:val="20"/>
          <w:szCs w:val="20"/>
        </w:rPr>
        <w:t xml:space="preserve"> </w:t>
      </w:r>
      <w:r w:rsidRPr="45927DFD">
        <w:rPr>
          <w:rFonts w:ascii="Arial" w:hAnsi="Arial" w:cs="Arial"/>
          <w:b/>
          <w:bCs/>
          <w:sz w:val="20"/>
          <w:szCs w:val="20"/>
        </w:rPr>
        <w:t>techniki, zgodnie</w:t>
      </w:r>
      <w:r w:rsidR="008D36F2">
        <w:rPr>
          <w:rFonts w:ascii="Arial" w:hAnsi="Arial" w:cs="Arial"/>
          <w:b/>
          <w:bCs/>
          <w:sz w:val="20"/>
          <w:szCs w:val="20"/>
        </w:rPr>
        <w:t xml:space="preserve"> z</w:t>
      </w:r>
      <w:r w:rsidR="004A3D0A">
        <w:rPr>
          <w:rFonts w:ascii="Arial" w:hAnsi="Arial" w:cs="Arial"/>
          <w:b/>
          <w:bCs/>
          <w:sz w:val="20"/>
          <w:szCs w:val="20"/>
        </w:rPr>
        <w:t xml:space="preserve"> </w:t>
      </w:r>
      <w:r w:rsidRPr="45927DFD">
        <w:rPr>
          <w:rFonts w:ascii="Arial" w:hAnsi="Arial" w:cs="Arial"/>
          <w:b/>
          <w:bCs/>
          <w:sz w:val="20"/>
          <w:szCs w:val="20"/>
        </w:rPr>
        <w:t>wymogami OECD:</w:t>
      </w:r>
      <w:r w:rsidRPr="45927DFD">
        <w:rPr>
          <w:rFonts w:ascii="Arial" w:hAnsi="Arial" w:cs="Arial"/>
          <w:sz w:val="20"/>
          <w:szCs w:val="20"/>
        </w:rPr>
        <w:t xml:space="preserve"> </w:t>
      </w:r>
      <w:r w:rsidR="00864823">
        <w:rPr>
          <w:rFonts w:ascii="Arial" w:hAnsi="Arial" w:cs="Arial"/>
          <w:sz w:val="20"/>
          <w:szCs w:val="20"/>
        </w:rPr>
        <w:t>Nauki przyrodnicze</w:t>
      </w:r>
      <w:r w:rsidR="00FA65DA">
        <w:rPr>
          <w:rFonts w:ascii="Arial" w:hAnsi="Arial" w:cs="Arial"/>
          <w:sz w:val="20"/>
          <w:szCs w:val="20"/>
        </w:rPr>
        <w:t xml:space="preserve"> – </w:t>
      </w:r>
      <w:r w:rsidR="00864823">
        <w:rPr>
          <w:rFonts w:ascii="Arial" w:hAnsi="Arial" w:cs="Arial"/>
          <w:sz w:val="20"/>
          <w:szCs w:val="20"/>
        </w:rPr>
        <w:t>matematyka stosowana</w:t>
      </w:r>
      <w:r w:rsidRPr="45927DFD">
        <w:rPr>
          <w:rFonts w:ascii="Arial" w:hAnsi="Arial" w:cs="Arial"/>
          <w:sz w:val="20"/>
          <w:szCs w:val="20"/>
        </w:rPr>
        <w:t>,</w:t>
      </w:r>
      <w:r w:rsidR="00864823">
        <w:rPr>
          <w:rFonts w:ascii="Arial" w:hAnsi="Arial" w:cs="Arial"/>
          <w:sz w:val="20"/>
          <w:szCs w:val="20"/>
        </w:rPr>
        <w:t xml:space="preserve"> Nauki przyrodnicze</w:t>
      </w:r>
      <w:r w:rsidR="00FA65DA">
        <w:rPr>
          <w:rFonts w:ascii="Arial" w:hAnsi="Arial" w:cs="Arial"/>
          <w:sz w:val="20"/>
          <w:szCs w:val="20"/>
        </w:rPr>
        <w:t xml:space="preserve"> – </w:t>
      </w:r>
      <w:r w:rsidR="00864823">
        <w:rPr>
          <w:rFonts w:ascii="Arial" w:hAnsi="Arial" w:cs="Arial"/>
          <w:sz w:val="20"/>
          <w:szCs w:val="20"/>
        </w:rPr>
        <w:t>nauki</w:t>
      </w:r>
      <w:r w:rsidR="008D36F2">
        <w:rPr>
          <w:rFonts w:ascii="Arial" w:hAnsi="Arial" w:cs="Arial"/>
          <w:sz w:val="20"/>
          <w:szCs w:val="20"/>
        </w:rPr>
        <w:t xml:space="preserve"> o</w:t>
      </w:r>
      <w:r w:rsidR="004A3D0A">
        <w:rPr>
          <w:rFonts w:ascii="Arial" w:hAnsi="Arial" w:cs="Arial"/>
          <w:sz w:val="20"/>
          <w:szCs w:val="20"/>
        </w:rPr>
        <w:t xml:space="preserve"> </w:t>
      </w:r>
      <w:r w:rsidR="00864823">
        <w:rPr>
          <w:rFonts w:ascii="Arial" w:hAnsi="Arial" w:cs="Arial"/>
          <w:sz w:val="20"/>
          <w:szCs w:val="20"/>
        </w:rPr>
        <w:t>komputerach</w:t>
      </w:r>
      <w:r w:rsidR="008D36F2">
        <w:rPr>
          <w:rFonts w:ascii="Arial" w:hAnsi="Arial" w:cs="Arial"/>
          <w:sz w:val="20"/>
          <w:szCs w:val="20"/>
        </w:rPr>
        <w:t xml:space="preserve"> i</w:t>
      </w:r>
      <w:r w:rsidR="004A3D0A">
        <w:rPr>
          <w:rFonts w:ascii="Arial" w:hAnsi="Arial" w:cs="Arial"/>
          <w:sz w:val="20"/>
          <w:szCs w:val="20"/>
        </w:rPr>
        <w:t xml:space="preserve"> </w:t>
      </w:r>
      <w:r w:rsidR="00864823">
        <w:rPr>
          <w:rFonts w:ascii="Arial" w:hAnsi="Arial" w:cs="Arial"/>
          <w:sz w:val="20"/>
          <w:szCs w:val="20"/>
        </w:rPr>
        <w:t xml:space="preserve">informatyka. </w:t>
      </w:r>
    </w:p>
    <w:p w14:paraId="2A713F98" w14:textId="77777777" w:rsidR="006741B3" w:rsidRPr="0012031E" w:rsidRDefault="006741B3">
      <w:pPr>
        <w:spacing w:line="240" w:lineRule="auto"/>
        <w:rPr>
          <w:rFonts w:ascii="Arial" w:hAnsi="Arial" w:cs="Arial"/>
          <w:b/>
          <w:sz w:val="24"/>
          <w:szCs w:val="24"/>
        </w:rPr>
      </w:pPr>
      <w:r w:rsidRPr="0012031E">
        <w:rPr>
          <w:rFonts w:ascii="Arial" w:hAnsi="Arial" w:cs="Arial"/>
          <w:b/>
          <w:sz w:val="24"/>
          <w:szCs w:val="24"/>
        </w:rPr>
        <w:br w:type="page"/>
      </w:r>
    </w:p>
    <w:p w14:paraId="42148B81" w14:textId="3493F02A" w:rsidR="003345AC" w:rsidRPr="00560D4E" w:rsidRDefault="4D6E776E" w:rsidP="00560D4E">
      <w:pPr>
        <w:spacing w:after="120" w:line="360" w:lineRule="auto"/>
        <w:jc w:val="both"/>
        <w:rPr>
          <w:rFonts w:ascii="Arial" w:hAnsi="Arial" w:cs="Arial"/>
          <w:b/>
          <w:sz w:val="24"/>
          <w:szCs w:val="24"/>
          <w:lang w:val="en-GB"/>
        </w:rPr>
      </w:pPr>
      <w:r w:rsidRPr="00560D4E">
        <w:rPr>
          <w:rFonts w:ascii="Arial" w:hAnsi="Arial" w:cs="Arial"/>
          <w:b/>
          <w:sz w:val="24"/>
          <w:szCs w:val="24"/>
          <w:lang w:val="en-GB"/>
        </w:rPr>
        <w:lastRenderedPageBreak/>
        <w:t>ABSTRACT</w:t>
      </w:r>
    </w:p>
    <w:p w14:paraId="56879B10" w14:textId="5DAEE463" w:rsidR="00F00EA4" w:rsidRPr="00F00EA4" w:rsidRDefault="00F00EA4" w:rsidP="006C30C0">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Pr="00F00EA4">
        <w:rPr>
          <w:rStyle w:val="y2iqfc"/>
          <w:rFonts w:ascii="Arial" w:hAnsi="Arial" w:cs="Arial"/>
          <w:lang w:val="en"/>
        </w:rPr>
        <w:t>Currently, there are no applications on the market that allow you to see the final effect of a finished apartment or house in virtual reality, which was the reason for choosing the topic.</w:t>
      </w:r>
    </w:p>
    <w:p w14:paraId="2B5491F3" w14:textId="36724436" w:rsidR="00F00EA4" w:rsidRPr="00F00EA4" w:rsidRDefault="00F00EA4"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t>T</w:t>
      </w:r>
      <w:r w:rsidRPr="00F00EA4">
        <w:rPr>
          <w:rStyle w:val="y2iqfc"/>
          <w:rFonts w:ascii="Arial" w:hAnsi="Arial" w:cs="Arial"/>
          <w:lang w:val="en"/>
        </w:rPr>
        <w:t xml:space="preserve">he most popular applications were selected for the analysis and comparisons of the functionalities available to the user. The functionalities of these applications largely overlap and were also used in our project. Based on the analysis of other applications, preliminary documentation was prepared, namely the requirements specification. </w:t>
      </w:r>
      <w:r w:rsidR="00A9356F">
        <w:rPr>
          <w:rStyle w:val="y2iqfc"/>
          <w:rFonts w:ascii="Arial" w:hAnsi="Arial" w:cs="Arial"/>
          <w:lang w:val="en"/>
        </w:rPr>
        <w:t>After develop</w:t>
      </w:r>
      <w:r w:rsidR="003D3940">
        <w:rPr>
          <w:rStyle w:val="y2iqfc"/>
          <w:rFonts w:ascii="Arial" w:hAnsi="Arial" w:cs="Arial"/>
          <w:lang w:val="en"/>
        </w:rPr>
        <w:t>ing</w:t>
      </w:r>
      <w:r w:rsidR="00A3404D">
        <w:rPr>
          <w:rStyle w:val="y2iqfc"/>
          <w:rFonts w:ascii="Arial" w:hAnsi="Arial" w:cs="Arial"/>
          <w:lang w:val="en"/>
        </w:rPr>
        <w:t xml:space="preserve"> of</w:t>
      </w:r>
      <w:r w:rsidRPr="00F00EA4">
        <w:rPr>
          <w:rStyle w:val="y2iqfc"/>
          <w:rFonts w:ascii="Arial" w:hAnsi="Arial" w:cs="Arial"/>
          <w:lang w:val="en"/>
        </w:rPr>
        <w:t xml:space="preserve"> requirements specification, further documentation modules were created, such as class models, use cases, business logic, or user interface design.</w:t>
      </w:r>
    </w:p>
    <w:p w14:paraId="666FE8A6" w14:textId="7BF14032" w:rsidR="00F00EA4" w:rsidRPr="00F00EA4" w:rsidRDefault="00596086"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 xml:space="preserve">The implementation took place in the Unity environment based on the prepared documentation. The initial steps in an unfamiliar environment were very difficult, but the materials available on the Internet, </w:t>
      </w:r>
      <w:proofErr w:type="gramStart"/>
      <w:r w:rsidR="00F00EA4" w:rsidRPr="00F00EA4">
        <w:rPr>
          <w:rStyle w:val="y2iqfc"/>
          <w:rFonts w:ascii="Arial" w:hAnsi="Arial" w:cs="Arial"/>
          <w:lang w:val="en"/>
        </w:rPr>
        <w:t>documentation</w:t>
      </w:r>
      <w:proofErr w:type="gramEnd"/>
      <w:r w:rsidR="00F00EA4" w:rsidRPr="00F00EA4">
        <w:rPr>
          <w:rStyle w:val="y2iqfc"/>
          <w:rFonts w:ascii="Arial" w:hAnsi="Arial" w:cs="Arial"/>
          <w:lang w:val="en"/>
        </w:rPr>
        <w:t xml:space="preserve"> and tutorials from the developers of Unity, and the rich literature </w:t>
      </w:r>
      <w:r w:rsidR="0072621F">
        <w:rPr>
          <w:rStyle w:val="y2iqfc"/>
          <w:rFonts w:ascii="Arial" w:hAnsi="Arial" w:cs="Arial"/>
          <w:lang w:val="en"/>
        </w:rPr>
        <w:t>[1]</w:t>
      </w:r>
      <w:r>
        <w:rPr>
          <w:rStyle w:val="y2iqfc"/>
          <w:rFonts w:ascii="Arial" w:hAnsi="Arial" w:cs="Arial"/>
          <w:lang w:val="en"/>
        </w:rPr>
        <w:t xml:space="preserve"> </w:t>
      </w:r>
      <w:r w:rsidR="00F00EA4" w:rsidRPr="00F00EA4">
        <w:rPr>
          <w:rStyle w:val="y2iqfc"/>
          <w:rFonts w:ascii="Arial" w:hAnsi="Arial" w:cs="Arial"/>
          <w:lang w:val="en"/>
        </w:rPr>
        <w:t>allowed us to achieve, from our point of view, a very good result. The most difficult module to implement was the 2D drawing module, where a lot of knowledge in the field of analytical geometry had to be used in a practical way.</w:t>
      </w:r>
    </w:p>
    <w:p w14:paraId="6E3D0C2E" w14:textId="0D437BE7" w:rsidR="00F00EA4" w:rsidRPr="00F00EA4" w:rsidRDefault="00AA0BDF"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Drawing or mirroring the layout of the apartment is the basis for further actions in our application. Having a ready layout of the apartment, we can arrange it according to our preferences, and its final effect can be viewed using virtual reality equipment.</w:t>
      </w:r>
    </w:p>
    <w:p w14:paraId="370945C9" w14:textId="43BDF805" w:rsidR="00F00EA4" w:rsidRPr="00F00EA4" w:rsidRDefault="00A249C2" w:rsidP="0016480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Arial" w:hAnsi="Arial" w:cs="Arial"/>
          <w:lang w:val="en-US"/>
        </w:rPr>
      </w:pPr>
      <w:r>
        <w:rPr>
          <w:rStyle w:val="y2iqfc"/>
          <w:rFonts w:ascii="Arial" w:hAnsi="Arial" w:cs="Arial"/>
          <w:lang w:val="en"/>
        </w:rPr>
        <w:tab/>
      </w:r>
      <w:r w:rsidR="00F00EA4" w:rsidRPr="00F00EA4">
        <w:rPr>
          <w:rStyle w:val="y2iqfc"/>
          <w:rFonts w:ascii="Arial" w:hAnsi="Arial" w:cs="Arial"/>
          <w:lang w:val="en"/>
        </w:rPr>
        <w:t xml:space="preserve">A virtual walk around our newly decorated apartment is </w:t>
      </w:r>
      <w:proofErr w:type="gramStart"/>
      <w:r w:rsidR="00F00EA4" w:rsidRPr="00F00EA4">
        <w:rPr>
          <w:rStyle w:val="y2iqfc"/>
          <w:rFonts w:ascii="Arial" w:hAnsi="Arial" w:cs="Arial"/>
          <w:lang w:val="en"/>
        </w:rPr>
        <w:t>the end result</w:t>
      </w:r>
      <w:proofErr w:type="gramEnd"/>
      <w:r w:rsidR="00F00EA4" w:rsidRPr="00F00EA4">
        <w:rPr>
          <w:rStyle w:val="y2iqfc"/>
          <w:rFonts w:ascii="Arial" w:hAnsi="Arial" w:cs="Arial"/>
          <w:lang w:val="en"/>
        </w:rPr>
        <w:t xml:space="preserve"> that fills the gap on the market. While walking, the user can interact with some </w:t>
      </w:r>
      <w:r>
        <w:rPr>
          <w:rStyle w:val="y2iqfc"/>
          <w:rFonts w:ascii="Arial" w:hAnsi="Arial" w:cs="Arial"/>
          <w:lang w:val="en"/>
        </w:rPr>
        <w:t>objects</w:t>
      </w:r>
      <w:r w:rsidR="00F00EA4" w:rsidRPr="00F00EA4">
        <w:rPr>
          <w:rStyle w:val="y2iqfc"/>
          <w:rFonts w:ascii="Arial" w:hAnsi="Arial" w:cs="Arial"/>
          <w:lang w:val="en"/>
        </w:rPr>
        <w:t xml:space="preserve"> of the equipment, </w:t>
      </w:r>
      <w:proofErr w:type="gramStart"/>
      <w:r w:rsidR="00F00EA4" w:rsidRPr="00F00EA4">
        <w:rPr>
          <w:rStyle w:val="y2iqfc"/>
          <w:rFonts w:ascii="Arial" w:hAnsi="Arial" w:cs="Arial"/>
          <w:lang w:val="en"/>
        </w:rPr>
        <w:t>e.g.</w:t>
      </w:r>
      <w:proofErr w:type="gramEnd"/>
      <w:r w:rsidR="00F00EA4" w:rsidRPr="00F00EA4">
        <w:rPr>
          <w:rStyle w:val="y2iqfc"/>
          <w:rFonts w:ascii="Arial" w:hAnsi="Arial" w:cs="Arial"/>
          <w:lang w:val="en"/>
        </w:rPr>
        <w:t xml:space="preserve"> moving furniture, lighting the fireplace or manipulating the sunlight in the apartment.</w:t>
      </w:r>
    </w:p>
    <w:p w14:paraId="5DAB6C7B" w14:textId="776B4E10" w:rsidR="00F56792" w:rsidRPr="00732948" w:rsidRDefault="690779EC" w:rsidP="00431940">
      <w:pPr>
        <w:tabs>
          <w:tab w:val="left" w:leader="dot" w:pos="425"/>
          <w:tab w:val="right" w:pos="8930"/>
        </w:tabs>
        <w:spacing w:after="120" w:line="360" w:lineRule="auto"/>
        <w:rPr>
          <w:rFonts w:ascii="Arial" w:hAnsi="Arial" w:cs="Arial"/>
          <w:b/>
          <w:sz w:val="20"/>
          <w:szCs w:val="20"/>
          <w:lang w:val="en-US"/>
        </w:rPr>
        <w:sectPr w:rsidR="00F56792" w:rsidRPr="00732948" w:rsidSect="00EE26BE">
          <w:headerReference w:type="default" r:id="rId9"/>
          <w:headerReference w:type="first" r:id="rId10"/>
          <w:footerReference w:type="first" r:id="rId11"/>
          <w:footnotePr>
            <w:numFmt w:val="chicago"/>
          </w:footnotePr>
          <w:endnotePr>
            <w:numFmt w:val="decimal"/>
          </w:endnotePr>
          <w:pgSz w:w="11906" w:h="16838" w:code="9"/>
          <w:pgMar w:top="1440" w:right="1416" w:bottom="1440" w:left="1418" w:header="709" w:footer="709" w:gutter="0"/>
          <w:pgNumType w:start="3"/>
          <w:cols w:space="708"/>
          <w:docGrid w:linePitch="360"/>
        </w:sectPr>
      </w:pPr>
      <w:r w:rsidRPr="00864823">
        <w:rPr>
          <w:rFonts w:ascii="Arial" w:hAnsi="Arial" w:cs="Arial"/>
          <w:b/>
          <w:bCs/>
          <w:sz w:val="20"/>
          <w:szCs w:val="20"/>
          <w:lang w:val="en-US"/>
        </w:rPr>
        <w:t>Keywords:</w:t>
      </w:r>
      <w:r w:rsidR="77A36344" w:rsidRPr="00864823">
        <w:rPr>
          <w:rFonts w:ascii="Arial" w:hAnsi="Arial" w:cs="Arial"/>
          <w:b/>
          <w:bCs/>
          <w:sz w:val="20"/>
          <w:szCs w:val="20"/>
          <w:lang w:val="en-US"/>
        </w:rPr>
        <w:t xml:space="preserve"> </w:t>
      </w:r>
      <w:r w:rsidR="00920CF4">
        <w:rPr>
          <w:rFonts w:ascii="Arial" w:hAnsi="Arial" w:cs="Arial"/>
          <w:sz w:val="20"/>
          <w:szCs w:val="20"/>
          <w:lang w:val="en-US"/>
        </w:rPr>
        <w:t>virtual reality</w:t>
      </w:r>
      <w:r w:rsidR="77A36344" w:rsidRPr="00864823">
        <w:rPr>
          <w:rFonts w:ascii="Arial" w:hAnsi="Arial" w:cs="Arial"/>
          <w:sz w:val="20"/>
          <w:szCs w:val="20"/>
          <w:lang w:val="en-US"/>
        </w:rPr>
        <w:t xml:space="preserve">, </w:t>
      </w:r>
      <w:r w:rsidR="00920CF4">
        <w:rPr>
          <w:rFonts w:ascii="Arial" w:hAnsi="Arial" w:cs="Arial"/>
          <w:sz w:val="20"/>
          <w:szCs w:val="20"/>
          <w:lang w:val="en-US"/>
        </w:rPr>
        <w:t>application, implementation</w:t>
      </w:r>
      <w:r w:rsidR="00732948">
        <w:rPr>
          <w:rFonts w:ascii="Arial" w:hAnsi="Arial" w:cs="Arial"/>
          <w:b/>
          <w:bCs/>
          <w:sz w:val="20"/>
          <w:szCs w:val="20"/>
          <w:lang w:val="en-US"/>
        </w:rPr>
        <w:t>.</w:t>
      </w:r>
    </w:p>
    <w:p w14:paraId="6D69EABB" w14:textId="1159BA6F" w:rsidR="00B17FAA" w:rsidRDefault="43175233" w:rsidP="001F522B">
      <w:pPr>
        <w:pStyle w:val="Spistreci1"/>
        <w:rPr>
          <w:rFonts w:asciiTheme="minorHAnsi" w:eastAsiaTheme="minorEastAsia" w:hAnsiTheme="minorHAnsi" w:cstheme="minorBidi"/>
          <w:sz w:val="22"/>
          <w:szCs w:val="22"/>
          <w:lang w:eastAsia="pl-PL"/>
        </w:rPr>
      </w:pPr>
      <w:r>
        <w:lastRenderedPageBreak/>
        <w:fldChar w:fldCharType="begin"/>
      </w:r>
      <w:r w:rsidR="00EC269F">
        <w:instrText>TOC \o "1-3" \h \z \u</w:instrText>
      </w:r>
      <w:r>
        <w:fldChar w:fldCharType="separate"/>
      </w:r>
      <w:hyperlink w:anchor="_Toc124835667" w:history="1">
        <w:r w:rsidR="00B17FAA" w:rsidRPr="003D7296">
          <w:rPr>
            <w:rStyle w:val="Hipercze"/>
          </w:rPr>
          <w:t>1.</w:t>
        </w:r>
        <w:r w:rsidR="00B17FAA">
          <w:rPr>
            <w:rFonts w:asciiTheme="minorHAnsi" w:eastAsiaTheme="minorEastAsia" w:hAnsiTheme="minorHAnsi" w:cstheme="minorBidi"/>
            <w:sz w:val="22"/>
            <w:szCs w:val="22"/>
            <w:lang w:eastAsia="pl-PL"/>
          </w:rPr>
          <w:tab/>
        </w:r>
        <w:r w:rsidR="00B17FAA" w:rsidRPr="003D7296">
          <w:rPr>
            <w:rStyle w:val="Hipercze"/>
          </w:rPr>
          <w:t>WSTĘP i CEL PRACY</w:t>
        </w:r>
        <w:r w:rsidR="00B17FAA">
          <w:rPr>
            <w:webHidden/>
          </w:rPr>
          <w:tab/>
        </w:r>
        <w:r w:rsidR="00B17FAA">
          <w:rPr>
            <w:webHidden/>
          </w:rPr>
          <w:fldChar w:fldCharType="begin"/>
        </w:r>
        <w:r w:rsidR="00B17FAA">
          <w:rPr>
            <w:webHidden/>
          </w:rPr>
          <w:instrText xml:space="preserve"> PAGEREF _Toc124835667 \h </w:instrText>
        </w:r>
        <w:r w:rsidR="00B17FAA">
          <w:rPr>
            <w:webHidden/>
          </w:rPr>
        </w:r>
        <w:r w:rsidR="00B17FAA">
          <w:rPr>
            <w:webHidden/>
          </w:rPr>
          <w:fldChar w:fldCharType="separate"/>
        </w:r>
        <w:r w:rsidR="0012031E">
          <w:rPr>
            <w:webHidden/>
          </w:rPr>
          <w:t>10</w:t>
        </w:r>
        <w:r w:rsidR="00B17FAA">
          <w:rPr>
            <w:webHidden/>
          </w:rPr>
          <w:fldChar w:fldCharType="end"/>
        </w:r>
      </w:hyperlink>
    </w:p>
    <w:p w14:paraId="135EEC44" w14:textId="1CF911E7" w:rsidR="00B17FAA" w:rsidRDefault="00000000">
      <w:pPr>
        <w:pStyle w:val="Spistreci2"/>
        <w:rPr>
          <w:rFonts w:asciiTheme="minorHAnsi" w:eastAsiaTheme="minorEastAsia" w:hAnsiTheme="minorHAnsi" w:cstheme="minorBidi"/>
          <w:noProof/>
          <w:lang w:eastAsia="pl-PL"/>
        </w:rPr>
      </w:pPr>
      <w:hyperlink w:anchor="_Toc124835668" w:history="1">
        <w:r w:rsidR="00B17FAA" w:rsidRPr="003D7296">
          <w:rPr>
            <w:rStyle w:val="Hipercze"/>
            <w:noProof/>
          </w:rPr>
          <w:t>1.1.</w:t>
        </w:r>
        <w:r w:rsidR="00B17FAA">
          <w:rPr>
            <w:rFonts w:asciiTheme="minorHAnsi" w:eastAsiaTheme="minorEastAsia" w:hAnsiTheme="minorHAnsi" w:cstheme="minorBidi"/>
            <w:noProof/>
            <w:lang w:eastAsia="pl-PL"/>
          </w:rPr>
          <w:tab/>
        </w:r>
        <w:r w:rsidR="00B17FAA" w:rsidRPr="003D7296">
          <w:rPr>
            <w:rStyle w:val="Hipercze"/>
            <w:noProof/>
          </w:rPr>
          <w:t>Wprowadzenie</w:t>
        </w:r>
        <w:r w:rsidR="00B17FAA">
          <w:rPr>
            <w:noProof/>
            <w:webHidden/>
          </w:rPr>
          <w:tab/>
        </w:r>
        <w:r w:rsidR="00B17FAA">
          <w:rPr>
            <w:noProof/>
            <w:webHidden/>
          </w:rPr>
          <w:fldChar w:fldCharType="begin"/>
        </w:r>
        <w:r w:rsidR="00B17FAA">
          <w:rPr>
            <w:noProof/>
            <w:webHidden/>
          </w:rPr>
          <w:instrText xml:space="preserve"> PAGEREF _Toc124835668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B9AA892" w14:textId="1A309B65" w:rsidR="00B17FAA" w:rsidRDefault="00000000">
      <w:pPr>
        <w:pStyle w:val="Spistreci2"/>
        <w:rPr>
          <w:rFonts w:asciiTheme="minorHAnsi" w:eastAsiaTheme="minorEastAsia" w:hAnsiTheme="minorHAnsi" w:cstheme="minorBidi"/>
          <w:noProof/>
          <w:lang w:eastAsia="pl-PL"/>
        </w:rPr>
      </w:pPr>
      <w:hyperlink w:anchor="_Toc124835669" w:history="1">
        <w:r w:rsidR="00B17FAA" w:rsidRPr="003D7296">
          <w:rPr>
            <w:rStyle w:val="Hipercze"/>
            <w:noProof/>
          </w:rPr>
          <w:t>1.2.</w:t>
        </w:r>
        <w:r w:rsidR="00B17FAA">
          <w:rPr>
            <w:rFonts w:asciiTheme="minorHAnsi" w:eastAsiaTheme="minorEastAsia" w:hAnsiTheme="minorHAnsi" w:cstheme="minorBidi"/>
            <w:noProof/>
            <w:lang w:eastAsia="pl-PL"/>
          </w:rPr>
          <w:tab/>
        </w:r>
        <w:r w:rsidR="00B17FAA" w:rsidRPr="003D7296">
          <w:rPr>
            <w:rStyle w:val="Hipercze"/>
            <w:noProof/>
          </w:rPr>
          <w:t>Cel</w:t>
        </w:r>
        <w:r w:rsidR="00B17FAA">
          <w:rPr>
            <w:noProof/>
            <w:webHidden/>
          </w:rPr>
          <w:tab/>
        </w:r>
        <w:r w:rsidR="00B17FAA">
          <w:rPr>
            <w:noProof/>
            <w:webHidden/>
          </w:rPr>
          <w:fldChar w:fldCharType="begin"/>
        </w:r>
        <w:r w:rsidR="00B17FAA">
          <w:rPr>
            <w:noProof/>
            <w:webHidden/>
          </w:rPr>
          <w:instrText xml:space="preserve"> PAGEREF _Toc124835669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741C7E6" w14:textId="55C62850" w:rsidR="00B17FAA" w:rsidRDefault="00000000">
      <w:pPr>
        <w:pStyle w:val="Spistreci2"/>
        <w:rPr>
          <w:rFonts w:asciiTheme="minorHAnsi" w:eastAsiaTheme="minorEastAsia" w:hAnsiTheme="minorHAnsi" w:cstheme="minorBidi"/>
          <w:noProof/>
          <w:lang w:eastAsia="pl-PL"/>
        </w:rPr>
      </w:pPr>
      <w:hyperlink w:anchor="_Toc124835670" w:history="1">
        <w:r w:rsidR="00B17FAA" w:rsidRPr="003D7296">
          <w:rPr>
            <w:rStyle w:val="Hipercze"/>
            <w:noProof/>
          </w:rPr>
          <w:t>1.3.</w:t>
        </w:r>
        <w:r w:rsidR="00B17FAA">
          <w:rPr>
            <w:rFonts w:asciiTheme="minorHAnsi" w:eastAsiaTheme="minorEastAsia" w:hAnsiTheme="minorHAnsi" w:cstheme="minorBidi"/>
            <w:noProof/>
            <w:lang w:eastAsia="pl-PL"/>
          </w:rPr>
          <w:tab/>
        </w:r>
        <w:r w:rsidR="00B17FAA" w:rsidRPr="003D7296">
          <w:rPr>
            <w:rStyle w:val="Hipercze"/>
            <w:noProof/>
          </w:rPr>
          <w:t>Przeznaczenie</w:t>
        </w:r>
        <w:r w:rsidR="00B17FAA">
          <w:rPr>
            <w:noProof/>
            <w:webHidden/>
          </w:rPr>
          <w:tab/>
        </w:r>
        <w:r w:rsidR="00B17FAA">
          <w:rPr>
            <w:noProof/>
            <w:webHidden/>
          </w:rPr>
          <w:fldChar w:fldCharType="begin"/>
        </w:r>
        <w:r w:rsidR="00B17FAA">
          <w:rPr>
            <w:noProof/>
            <w:webHidden/>
          </w:rPr>
          <w:instrText xml:space="preserve"> PAGEREF _Toc124835670 \h </w:instrText>
        </w:r>
        <w:r w:rsidR="00B17FAA">
          <w:rPr>
            <w:noProof/>
            <w:webHidden/>
          </w:rPr>
        </w:r>
        <w:r w:rsidR="00B17FAA">
          <w:rPr>
            <w:noProof/>
            <w:webHidden/>
          </w:rPr>
          <w:fldChar w:fldCharType="separate"/>
        </w:r>
        <w:r w:rsidR="0012031E">
          <w:rPr>
            <w:noProof/>
            <w:webHidden/>
          </w:rPr>
          <w:t>11</w:t>
        </w:r>
        <w:r w:rsidR="00B17FAA">
          <w:rPr>
            <w:noProof/>
            <w:webHidden/>
          </w:rPr>
          <w:fldChar w:fldCharType="end"/>
        </w:r>
      </w:hyperlink>
    </w:p>
    <w:p w14:paraId="719E9ABE" w14:textId="2E056EDD" w:rsidR="00B17FAA" w:rsidRDefault="00000000">
      <w:pPr>
        <w:pStyle w:val="Spistreci1"/>
        <w:rPr>
          <w:rFonts w:asciiTheme="minorHAnsi" w:eastAsiaTheme="minorEastAsia" w:hAnsiTheme="minorHAnsi" w:cstheme="minorBidi"/>
          <w:sz w:val="22"/>
          <w:szCs w:val="22"/>
          <w:lang w:eastAsia="pl-PL"/>
        </w:rPr>
      </w:pPr>
      <w:hyperlink w:anchor="_Toc124835671" w:history="1">
        <w:r w:rsidR="00B17FAA" w:rsidRPr="003D7296">
          <w:rPr>
            <w:rStyle w:val="Hipercze"/>
            <w:rFonts w:eastAsia="Arial"/>
          </w:rPr>
          <w:t>2.</w:t>
        </w:r>
        <w:r w:rsidR="00B17FAA">
          <w:rPr>
            <w:rFonts w:asciiTheme="minorHAnsi" w:eastAsiaTheme="minorEastAsia" w:hAnsiTheme="minorHAnsi" w:cstheme="minorBidi"/>
            <w:sz w:val="22"/>
            <w:szCs w:val="22"/>
            <w:lang w:eastAsia="pl-PL"/>
          </w:rPr>
          <w:tab/>
        </w:r>
        <w:r w:rsidR="00B17FAA" w:rsidRPr="003D7296">
          <w:rPr>
            <w:rStyle w:val="Hipercze"/>
            <w:rFonts w:eastAsia="Arial"/>
          </w:rPr>
          <w:t>PRZEGLĄD DOSTĘPNYCH PROGRAMÓW</w:t>
        </w:r>
        <w:r w:rsidR="00B17FAA">
          <w:rPr>
            <w:webHidden/>
          </w:rPr>
          <w:tab/>
        </w:r>
        <w:r w:rsidR="00B17FAA">
          <w:rPr>
            <w:webHidden/>
          </w:rPr>
          <w:fldChar w:fldCharType="begin"/>
        </w:r>
        <w:r w:rsidR="00B17FAA">
          <w:rPr>
            <w:webHidden/>
          </w:rPr>
          <w:instrText xml:space="preserve"> PAGEREF _Toc124835671 \h </w:instrText>
        </w:r>
        <w:r w:rsidR="00B17FAA">
          <w:rPr>
            <w:webHidden/>
          </w:rPr>
        </w:r>
        <w:r w:rsidR="00B17FAA">
          <w:rPr>
            <w:webHidden/>
          </w:rPr>
          <w:fldChar w:fldCharType="separate"/>
        </w:r>
        <w:r w:rsidR="0012031E">
          <w:rPr>
            <w:webHidden/>
          </w:rPr>
          <w:t>12</w:t>
        </w:r>
        <w:r w:rsidR="00B17FAA">
          <w:rPr>
            <w:webHidden/>
          </w:rPr>
          <w:fldChar w:fldCharType="end"/>
        </w:r>
      </w:hyperlink>
    </w:p>
    <w:p w14:paraId="6CA36335" w14:textId="217ADA0C" w:rsidR="00B17FAA" w:rsidRDefault="00000000">
      <w:pPr>
        <w:pStyle w:val="Spistreci2"/>
        <w:rPr>
          <w:rFonts w:asciiTheme="minorHAnsi" w:eastAsiaTheme="minorEastAsia" w:hAnsiTheme="minorHAnsi" w:cstheme="minorBidi"/>
          <w:noProof/>
          <w:lang w:eastAsia="pl-PL"/>
        </w:rPr>
      </w:pPr>
      <w:hyperlink w:anchor="_Toc124835672" w:history="1">
        <w:r w:rsidR="00B17FAA" w:rsidRPr="003D7296">
          <w:rPr>
            <w:rStyle w:val="Hipercze"/>
            <w:rFonts w:eastAsia="Arial"/>
            <w:noProof/>
          </w:rPr>
          <w:t>2.1.</w:t>
        </w:r>
        <w:r w:rsidR="00B17FAA">
          <w:rPr>
            <w:rFonts w:asciiTheme="minorHAnsi" w:eastAsiaTheme="minorEastAsia" w:hAnsiTheme="minorHAnsi" w:cstheme="minorBidi"/>
            <w:noProof/>
            <w:lang w:eastAsia="pl-PL"/>
          </w:rPr>
          <w:tab/>
        </w:r>
        <w:r w:rsidR="00B17FAA" w:rsidRPr="003D7296">
          <w:rPr>
            <w:rStyle w:val="Hipercze"/>
            <w:rFonts w:eastAsia="Arial"/>
            <w:noProof/>
          </w:rPr>
          <w:t>Dostępne oprogramowania</w:t>
        </w:r>
        <w:r w:rsidR="00B17FAA">
          <w:rPr>
            <w:noProof/>
            <w:webHidden/>
          </w:rPr>
          <w:tab/>
        </w:r>
        <w:r w:rsidR="00B17FAA">
          <w:rPr>
            <w:noProof/>
            <w:webHidden/>
          </w:rPr>
          <w:fldChar w:fldCharType="begin"/>
        </w:r>
        <w:r w:rsidR="00B17FAA">
          <w:rPr>
            <w:noProof/>
            <w:webHidden/>
          </w:rPr>
          <w:instrText xml:space="preserve"> PAGEREF _Toc124835672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1CF94" w14:textId="010BB5F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3" w:history="1">
        <w:r w:rsidR="00B17FAA" w:rsidRPr="003D7296">
          <w:rPr>
            <w:rStyle w:val="Hipercze"/>
            <w:noProof/>
          </w:rPr>
          <w:t>2.1.1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Planner 5D</w:t>
        </w:r>
        <w:r w:rsidR="00B17FAA">
          <w:rPr>
            <w:noProof/>
            <w:webHidden/>
          </w:rPr>
          <w:tab/>
        </w:r>
        <w:r w:rsidR="00B17FAA">
          <w:rPr>
            <w:noProof/>
            <w:webHidden/>
          </w:rPr>
          <w:fldChar w:fldCharType="begin"/>
        </w:r>
        <w:r w:rsidR="00B17FAA">
          <w:rPr>
            <w:noProof/>
            <w:webHidden/>
          </w:rPr>
          <w:instrText xml:space="preserve"> PAGEREF _Toc124835673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54D30" w14:textId="3950494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4" w:history="1">
        <w:r w:rsidR="00B17FAA" w:rsidRPr="003D7296">
          <w:rPr>
            <w:rStyle w:val="Hipercze"/>
            <w:noProof/>
          </w:rPr>
          <w:t>2.1.2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HomeByMe</w:t>
        </w:r>
        <w:r w:rsidR="00B17FAA">
          <w:rPr>
            <w:noProof/>
            <w:webHidden/>
          </w:rPr>
          <w:tab/>
        </w:r>
        <w:r w:rsidR="00B17FAA">
          <w:rPr>
            <w:noProof/>
            <w:webHidden/>
          </w:rPr>
          <w:fldChar w:fldCharType="begin"/>
        </w:r>
        <w:r w:rsidR="00B17FAA">
          <w:rPr>
            <w:noProof/>
            <w:webHidden/>
          </w:rPr>
          <w:instrText xml:space="preserve"> PAGEREF _Toc124835674 \h </w:instrText>
        </w:r>
        <w:r w:rsidR="00B17FAA">
          <w:rPr>
            <w:noProof/>
            <w:webHidden/>
          </w:rPr>
        </w:r>
        <w:r w:rsidR="00B17FAA">
          <w:rPr>
            <w:noProof/>
            <w:webHidden/>
          </w:rPr>
          <w:fldChar w:fldCharType="separate"/>
        </w:r>
        <w:r w:rsidR="0012031E">
          <w:rPr>
            <w:noProof/>
            <w:webHidden/>
          </w:rPr>
          <w:t>13</w:t>
        </w:r>
        <w:r w:rsidR="00B17FAA">
          <w:rPr>
            <w:noProof/>
            <w:webHidden/>
          </w:rPr>
          <w:fldChar w:fldCharType="end"/>
        </w:r>
      </w:hyperlink>
    </w:p>
    <w:p w14:paraId="590EFDE8" w14:textId="5818EBE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5" w:history="1">
        <w:r w:rsidR="00B17FAA" w:rsidRPr="003D7296">
          <w:rPr>
            <w:rStyle w:val="Hipercze"/>
            <w:noProof/>
          </w:rPr>
          <w:t>2.1.3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Roomstyler 3D Home Planner</w:t>
        </w:r>
        <w:r w:rsidR="00B17FAA">
          <w:rPr>
            <w:noProof/>
            <w:webHidden/>
          </w:rPr>
          <w:tab/>
        </w:r>
        <w:r w:rsidR="00B17FAA">
          <w:rPr>
            <w:noProof/>
            <w:webHidden/>
          </w:rPr>
          <w:fldChar w:fldCharType="begin"/>
        </w:r>
        <w:r w:rsidR="00B17FAA">
          <w:rPr>
            <w:noProof/>
            <w:webHidden/>
          </w:rPr>
          <w:instrText xml:space="preserve"> PAGEREF _Toc124835675 \h </w:instrText>
        </w:r>
        <w:r w:rsidR="00B17FAA">
          <w:rPr>
            <w:noProof/>
            <w:webHidden/>
          </w:rPr>
        </w:r>
        <w:r w:rsidR="00B17FAA">
          <w:rPr>
            <w:noProof/>
            <w:webHidden/>
          </w:rPr>
          <w:fldChar w:fldCharType="separate"/>
        </w:r>
        <w:r w:rsidR="0012031E">
          <w:rPr>
            <w:noProof/>
            <w:webHidden/>
          </w:rPr>
          <w:t>14</w:t>
        </w:r>
        <w:r w:rsidR="00B17FAA">
          <w:rPr>
            <w:noProof/>
            <w:webHidden/>
          </w:rPr>
          <w:fldChar w:fldCharType="end"/>
        </w:r>
      </w:hyperlink>
    </w:p>
    <w:p w14:paraId="2F2F9475" w14:textId="4F1E2B6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6" w:history="1">
        <w:r w:rsidR="00B17FAA" w:rsidRPr="003D7296">
          <w:rPr>
            <w:rStyle w:val="Hipercze"/>
            <w:noProof/>
          </w:rPr>
          <w:t>2.1.4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Virtual Architect</w:t>
        </w:r>
        <w:r w:rsidR="00B17FAA">
          <w:rPr>
            <w:noProof/>
            <w:webHidden/>
          </w:rPr>
          <w:tab/>
        </w:r>
        <w:r w:rsidR="00B17FAA">
          <w:rPr>
            <w:noProof/>
            <w:webHidden/>
          </w:rPr>
          <w:fldChar w:fldCharType="begin"/>
        </w:r>
        <w:r w:rsidR="00B17FAA">
          <w:rPr>
            <w:noProof/>
            <w:webHidden/>
          </w:rPr>
          <w:instrText xml:space="preserve"> PAGEREF _Toc124835676 \h </w:instrText>
        </w:r>
        <w:r w:rsidR="00B17FAA">
          <w:rPr>
            <w:noProof/>
            <w:webHidden/>
          </w:rPr>
        </w:r>
        <w:r w:rsidR="00B17FAA">
          <w:rPr>
            <w:noProof/>
            <w:webHidden/>
          </w:rPr>
          <w:fldChar w:fldCharType="separate"/>
        </w:r>
        <w:r w:rsidR="0012031E">
          <w:rPr>
            <w:noProof/>
            <w:webHidden/>
          </w:rPr>
          <w:t>15</w:t>
        </w:r>
        <w:r w:rsidR="00B17FAA">
          <w:rPr>
            <w:noProof/>
            <w:webHidden/>
          </w:rPr>
          <w:fldChar w:fldCharType="end"/>
        </w:r>
      </w:hyperlink>
    </w:p>
    <w:p w14:paraId="4F5F2AEA" w14:textId="5373A9EA" w:rsidR="00B17FAA" w:rsidRDefault="00000000">
      <w:pPr>
        <w:pStyle w:val="Spistreci2"/>
        <w:rPr>
          <w:rFonts w:asciiTheme="minorHAnsi" w:eastAsiaTheme="minorEastAsia" w:hAnsiTheme="minorHAnsi" w:cstheme="minorBidi"/>
          <w:noProof/>
          <w:lang w:eastAsia="pl-PL"/>
        </w:rPr>
      </w:pPr>
      <w:hyperlink w:anchor="_Toc124835677" w:history="1">
        <w:r w:rsidR="00B17FAA" w:rsidRPr="003D7296">
          <w:rPr>
            <w:rStyle w:val="Hipercze"/>
            <w:noProof/>
          </w:rPr>
          <w:t>2.2.</w:t>
        </w:r>
        <w:r w:rsidR="00B17FAA">
          <w:rPr>
            <w:rFonts w:asciiTheme="minorHAnsi" w:eastAsiaTheme="minorEastAsia" w:hAnsiTheme="minorHAnsi" w:cstheme="minorBidi"/>
            <w:noProof/>
            <w:lang w:eastAsia="pl-PL"/>
          </w:rPr>
          <w:tab/>
        </w:r>
        <w:r w:rsidR="00B17FAA" w:rsidRPr="003D7296">
          <w:rPr>
            <w:rStyle w:val="Hipercze"/>
            <w:noProof/>
          </w:rPr>
          <w:t>Ocena narzędzi wraz z przyjętą metodyką</w:t>
        </w:r>
        <w:r w:rsidR="00B17FAA">
          <w:rPr>
            <w:noProof/>
            <w:webHidden/>
          </w:rPr>
          <w:tab/>
        </w:r>
        <w:r w:rsidR="00B17FAA">
          <w:rPr>
            <w:noProof/>
            <w:webHidden/>
          </w:rPr>
          <w:fldChar w:fldCharType="begin"/>
        </w:r>
        <w:r w:rsidR="00B17FAA">
          <w:rPr>
            <w:noProof/>
            <w:webHidden/>
          </w:rPr>
          <w:instrText xml:space="preserve"> PAGEREF _Toc124835677 \h </w:instrText>
        </w:r>
        <w:r w:rsidR="00B17FAA">
          <w:rPr>
            <w:noProof/>
            <w:webHidden/>
          </w:rPr>
        </w:r>
        <w:r w:rsidR="00B17FAA">
          <w:rPr>
            <w:noProof/>
            <w:webHidden/>
          </w:rPr>
          <w:fldChar w:fldCharType="separate"/>
        </w:r>
        <w:r w:rsidR="0012031E">
          <w:rPr>
            <w:noProof/>
            <w:webHidden/>
          </w:rPr>
          <w:t>16</w:t>
        </w:r>
        <w:r w:rsidR="00B17FAA">
          <w:rPr>
            <w:noProof/>
            <w:webHidden/>
          </w:rPr>
          <w:fldChar w:fldCharType="end"/>
        </w:r>
      </w:hyperlink>
    </w:p>
    <w:p w14:paraId="10FE27C1" w14:textId="174A6940" w:rsidR="00B17FAA" w:rsidRDefault="00000000">
      <w:pPr>
        <w:pStyle w:val="Spistreci2"/>
        <w:rPr>
          <w:rFonts w:asciiTheme="minorHAnsi" w:eastAsiaTheme="minorEastAsia" w:hAnsiTheme="minorHAnsi" w:cstheme="minorBidi"/>
          <w:noProof/>
          <w:lang w:eastAsia="pl-PL"/>
        </w:rPr>
      </w:pPr>
      <w:hyperlink w:anchor="_Toc124835678" w:history="1">
        <w:r w:rsidR="00B17FAA" w:rsidRPr="003D7296">
          <w:rPr>
            <w:rStyle w:val="Hipercze"/>
            <w:rFonts w:eastAsia="Arial" w:cs="Arial"/>
            <w:noProof/>
          </w:rPr>
          <w:t>2.3.</w:t>
        </w:r>
        <w:r w:rsidR="00B17FAA">
          <w:rPr>
            <w:rFonts w:asciiTheme="minorHAnsi" w:eastAsiaTheme="minorEastAsia" w:hAnsiTheme="minorHAnsi" w:cstheme="minorBidi"/>
            <w:noProof/>
            <w:lang w:eastAsia="pl-PL"/>
          </w:rPr>
          <w:tab/>
        </w:r>
        <w:r w:rsidR="00B17FAA" w:rsidRPr="003D7296">
          <w:rPr>
            <w:rStyle w:val="Hipercze"/>
            <w:noProof/>
          </w:rPr>
          <w:t>Podsumowanie</w:t>
        </w:r>
        <w:r w:rsidR="00B17FAA">
          <w:rPr>
            <w:noProof/>
            <w:webHidden/>
          </w:rPr>
          <w:tab/>
        </w:r>
        <w:r w:rsidR="00B17FAA">
          <w:rPr>
            <w:noProof/>
            <w:webHidden/>
          </w:rPr>
          <w:fldChar w:fldCharType="begin"/>
        </w:r>
        <w:r w:rsidR="00B17FAA">
          <w:rPr>
            <w:noProof/>
            <w:webHidden/>
          </w:rPr>
          <w:instrText xml:space="preserve"> PAGEREF _Toc124835678 \h </w:instrText>
        </w:r>
        <w:r w:rsidR="00B17FAA">
          <w:rPr>
            <w:noProof/>
            <w:webHidden/>
          </w:rPr>
        </w:r>
        <w:r w:rsidR="00B17FAA">
          <w:rPr>
            <w:noProof/>
            <w:webHidden/>
          </w:rPr>
          <w:fldChar w:fldCharType="separate"/>
        </w:r>
        <w:r w:rsidR="0012031E">
          <w:rPr>
            <w:noProof/>
            <w:webHidden/>
          </w:rPr>
          <w:t>17</w:t>
        </w:r>
        <w:r w:rsidR="00B17FAA">
          <w:rPr>
            <w:noProof/>
            <w:webHidden/>
          </w:rPr>
          <w:fldChar w:fldCharType="end"/>
        </w:r>
      </w:hyperlink>
    </w:p>
    <w:p w14:paraId="0147DB4D" w14:textId="1CB47DAA" w:rsidR="00B17FAA" w:rsidRDefault="00000000">
      <w:pPr>
        <w:pStyle w:val="Spistreci1"/>
        <w:rPr>
          <w:rFonts w:asciiTheme="minorHAnsi" w:eastAsiaTheme="minorEastAsia" w:hAnsiTheme="minorHAnsi" w:cstheme="minorBidi"/>
          <w:sz w:val="22"/>
          <w:szCs w:val="22"/>
          <w:lang w:eastAsia="pl-PL"/>
        </w:rPr>
      </w:pPr>
      <w:hyperlink w:anchor="_Toc124835679" w:history="1">
        <w:r w:rsidR="00B17FAA" w:rsidRPr="003D7296">
          <w:rPr>
            <w:rStyle w:val="Hipercze"/>
            <w:rFonts w:eastAsia="Arial"/>
          </w:rPr>
          <w:t>3.</w:t>
        </w:r>
        <w:r w:rsidR="00B17FAA">
          <w:rPr>
            <w:rFonts w:asciiTheme="minorHAnsi" w:eastAsiaTheme="minorEastAsia" w:hAnsiTheme="minorHAnsi" w:cstheme="minorBidi"/>
            <w:sz w:val="22"/>
            <w:szCs w:val="22"/>
            <w:lang w:eastAsia="pl-PL"/>
          </w:rPr>
          <w:tab/>
        </w:r>
        <w:r w:rsidR="00B17FAA" w:rsidRPr="003D7296">
          <w:rPr>
            <w:rStyle w:val="Hipercze"/>
          </w:rPr>
          <w:t>WYMAGANIA i ANALIZA</w:t>
        </w:r>
        <w:r w:rsidR="00B17FAA">
          <w:rPr>
            <w:webHidden/>
          </w:rPr>
          <w:tab/>
        </w:r>
        <w:r w:rsidR="00B17FAA">
          <w:rPr>
            <w:webHidden/>
          </w:rPr>
          <w:fldChar w:fldCharType="begin"/>
        </w:r>
        <w:r w:rsidR="00B17FAA">
          <w:rPr>
            <w:webHidden/>
          </w:rPr>
          <w:instrText xml:space="preserve"> PAGEREF _Toc124835679 \h </w:instrText>
        </w:r>
        <w:r w:rsidR="00B17FAA">
          <w:rPr>
            <w:webHidden/>
          </w:rPr>
        </w:r>
        <w:r w:rsidR="00B17FAA">
          <w:rPr>
            <w:webHidden/>
          </w:rPr>
          <w:fldChar w:fldCharType="separate"/>
        </w:r>
        <w:r w:rsidR="0012031E">
          <w:rPr>
            <w:webHidden/>
          </w:rPr>
          <w:t>18</w:t>
        </w:r>
        <w:r w:rsidR="00B17FAA">
          <w:rPr>
            <w:webHidden/>
          </w:rPr>
          <w:fldChar w:fldCharType="end"/>
        </w:r>
      </w:hyperlink>
    </w:p>
    <w:p w14:paraId="3CB4D7B0" w14:textId="5345AC30" w:rsidR="00B17FAA" w:rsidRDefault="00000000">
      <w:pPr>
        <w:pStyle w:val="Spistreci2"/>
        <w:rPr>
          <w:rFonts w:asciiTheme="minorHAnsi" w:eastAsiaTheme="minorEastAsia" w:hAnsiTheme="minorHAnsi" w:cstheme="minorBidi"/>
          <w:noProof/>
          <w:lang w:eastAsia="pl-PL"/>
        </w:rPr>
      </w:pPr>
      <w:hyperlink w:anchor="_Toc124835680" w:history="1">
        <w:r w:rsidR="00B17FAA" w:rsidRPr="003D7296">
          <w:rPr>
            <w:rStyle w:val="Hipercze"/>
            <w:rFonts w:eastAsia="Arial" w:cs="Arial"/>
            <w:noProof/>
          </w:rPr>
          <w:t>3.1.</w:t>
        </w:r>
        <w:r w:rsidR="00B17FAA">
          <w:rPr>
            <w:rFonts w:asciiTheme="minorHAnsi" w:eastAsiaTheme="minorEastAsia" w:hAnsiTheme="minorHAnsi" w:cstheme="minorBidi"/>
            <w:noProof/>
            <w:lang w:eastAsia="pl-PL"/>
          </w:rPr>
          <w:tab/>
        </w:r>
        <w:r w:rsidR="00B17FAA" w:rsidRPr="003D7296">
          <w:rPr>
            <w:rStyle w:val="Hipercze"/>
            <w:noProof/>
          </w:rPr>
          <w:t>Wymagania funkcjonalne</w:t>
        </w:r>
        <w:r w:rsidR="00B17FAA">
          <w:rPr>
            <w:noProof/>
            <w:webHidden/>
          </w:rPr>
          <w:tab/>
        </w:r>
        <w:r w:rsidR="00B17FAA">
          <w:rPr>
            <w:noProof/>
            <w:webHidden/>
          </w:rPr>
          <w:fldChar w:fldCharType="begin"/>
        </w:r>
        <w:r w:rsidR="00B17FAA">
          <w:rPr>
            <w:noProof/>
            <w:webHidden/>
          </w:rPr>
          <w:instrText xml:space="preserve"> PAGEREF _Toc124835680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00C3560E" w14:textId="32EB879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1" w:history="1">
        <w:r w:rsidR="00B17FAA" w:rsidRPr="003D7296">
          <w:rPr>
            <w:rStyle w:val="Hipercze"/>
            <w:noProof/>
          </w:rPr>
          <w:t>3.1.1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_Toc124835681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60C9113B" w14:textId="10BCFFF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2" w:history="1">
        <w:r w:rsidR="00B17FAA" w:rsidRPr="003D7296">
          <w:rPr>
            <w:rStyle w:val="Hipercze"/>
            <w:noProof/>
          </w:rPr>
          <w:t>3.1.2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_Toc124835682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1CA6DC7A" w14:textId="3DB3D6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3" w:history="1">
        <w:r w:rsidR="00B17FAA" w:rsidRPr="003D7296">
          <w:rPr>
            <w:rStyle w:val="Hipercze"/>
            <w:noProof/>
          </w:rPr>
          <w:t>3.1.3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_Toc124835683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486503AB" w14:textId="372C98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4" w:history="1">
        <w:r w:rsidR="00B17FAA" w:rsidRPr="003D7296">
          <w:rPr>
            <w:rStyle w:val="Hipercze"/>
            <w:noProof/>
          </w:rPr>
          <w:t>3.1.4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_Toc124835684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664A9EAC" w14:textId="44EEAE2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5" w:history="1">
        <w:r w:rsidR="00B17FAA" w:rsidRPr="003D7296">
          <w:rPr>
            <w:rStyle w:val="Hipercze"/>
            <w:noProof/>
          </w:rPr>
          <w:t>3.1.5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_Toc124835685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57B6075F" w14:textId="139B615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6" w:history="1">
        <w:r w:rsidR="00B17FAA" w:rsidRPr="003D7296">
          <w:rPr>
            <w:rStyle w:val="Hipercze"/>
            <w:noProof/>
          </w:rPr>
          <w:t>3.1.6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_Toc124835686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7D45AE03" w14:textId="4AF2E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7" w:history="1">
        <w:r w:rsidR="00B17FAA" w:rsidRPr="003D7296">
          <w:rPr>
            <w:rStyle w:val="Hipercze"/>
            <w:noProof/>
          </w:rPr>
          <w:t>3.1.7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Pozostałe funkcjonalności</w:t>
        </w:r>
        <w:r w:rsidR="00B17FAA">
          <w:rPr>
            <w:noProof/>
            <w:webHidden/>
          </w:rPr>
          <w:tab/>
        </w:r>
        <w:r w:rsidR="00B17FAA">
          <w:rPr>
            <w:noProof/>
            <w:webHidden/>
          </w:rPr>
          <w:fldChar w:fldCharType="begin"/>
        </w:r>
        <w:r w:rsidR="00B17FAA">
          <w:rPr>
            <w:noProof/>
            <w:webHidden/>
          </w:rPr>
          <w:instrText xml:space="preserve"> PAGEREF _Toc124835687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75319582" w14:textId="64BFE2EC" w:rsidR="00B17FAA" w:rsidRDefault="00000000">
      <w:pPr>
        <w:pStyle w:val="Spistreci2"/>
        <w:rPr>
          <w:rFonts w:asciiTheme="minorHAnsi" w:eastAsiaTheme="minorEastAsia" w:hAnsiTheme="minorHAnsi" w:cstheme="minorBidi"/>
          <w:noProof/>
          <w:lang w:eastAsia="pl-PL"/>
        </w:rPr>
      </w:pPr>
      <w:hyperlink w:anchor="_Toc124835688" w:history="1">
        <w:r w:rsidR="00B17FAA" w:rsidRPr="003D7296">
          <w:rPr>
            <w:rStyle w:val="Hipercze"/>
            <w:noProof/>
          </w:rPr>
          <w:t>3.2.</w:t>
        </w:r>
        <w:r w:rsidR="00B17FAA">
          <w:rPr>
            <w:rFonts w:asciiTheme="minorHAnsi" w:eastAsiaTheme="minorEastAsia" w:hAnsiTheme="minorHAnsi" w:cstheme="minorBidi"/>
            <w:noProof/>
            <w:lang w:eastAsia="pl-PL"/>
          </w:rPr>
          <w:tab/>
        </w:r>
        <w:r w:rsidR="00B17FAA" w:rsidRPr="003D7296">
          <w:rPr>
            <w:rStyle w:val="Hipercze"/>
            <w:noProof/>
          </w:rPr>
          <w:t xml:space="preserve">Modele przypadków użycia </w:t>
        </w:r>
        <w:r w:rsidR="00B17FAA">
          <w:rPr>
            <w:noProof/>
            <w:webHidden/>
          </w:rPr>
          <w:tab/>
        </w:r>
        <w:r w:rsidR="00B17FAA">
          <w:rPr>
            <w:noProof/>
            <w:webHidden/>
          </w:rPr>
          <w:fldChar w:fldCharType="begin"/>
        </w:r>
        <w:r w:rsidR="00B17FAA">
          <w:rPr>
            <w:noProof/>
            <w:webHidden/>
          </w:rPr>
          <w:instrText xml:space="preserve"> PAGEREF _Toc124835688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0A419623" w14:textId="307157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9" w:history="1">
        <w:r w:rsidR="00B17FAA" w:rsidRPr="003D7296">
          <w:rPr>
            <w:rStyle w:val="Hipercze"/>
            <w:noProof/>
          </w:rPr>
          <w:t>3.2.1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_Toc124835689 \h </w:instrText>
        </w:r>
        <w:r w:rsidR="00B17FAA">
          <w:rPr>
            <w:noProof/>
            <w:webHidden/>
          </w:rPr>
        </w:r>
        <w:r w:rsidR="00B17FAA">
          <w:rPr>
            <w:noProof/>
            <w:webHidden/>
          </w:rPr>
          <w:fldChar w:fldCharType="separate"/>
        </w:r>
        <w:r w:rsidR="0012031E">
          <w:rPr>
            <w:noProof/>
            <w:webHidden/>
          </w:rPr>
          <w:t>23</w:t>
        </w:r>
        <w:r w:rsidR="00B17FAA">
          <w:rPr>
            <w:noProof/>
            <w:webHidden/>
          </w:rPr>
          <w:fldChar w:fldCharType="end"/>
        </w:r>
      </w:hyperlink>
    </w:p>
    <w:p w14:paraId="11298493" w14:textId="072DBC4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0" w:history="1">
        <w:r w:rsidR="00B17FAA" w:rsidRPr="003D7296">
          <w:rPr>
            <w:rStyle w:val="Hipercze"/>
            <w:noProof/>
          </w:rPr>
          <w:t>3.2.2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_Toc124835690 \h </w:instrText>
        </w:r>
        <w:r w:rsidR="00B17FAA">
          <w:rPr>
            <w:noProof/>
            <w:webHidden/>
          </w:rPr>
        </w:r>
        <w:r w:rsidR="00B17FAA">
          <w:rPr>
            <w:noProof/>
            <w:webHidden/>
          </w:rPr>
          <w:fldChar w:fldCharType="separate"/>
        </w:r>
        <w:r w:rsidR="0012031E">
          <w:rPr>
            <w:noProof/>
            <w:webHidden/>
          </w:rPr>
          <w:t>25</w:t>
        </w:r>
        <w:r w:rsidR="00B17FAA">
          <w:rPr>
            <w:noProof/>
            <w:webHidden/>
          </w:rPr>
          <w:fldChar w:fldCharType="end"/>
        </w:r>
      </w:hyperlink>
    </w:p>
    <w:p w14:paraId="00CFB64D" w14:textId="009B8FF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1" w:history="1">
        <w:r w:rsidR="00B17FAA" w:rsidRPr="003D7296">
          <w:rPr>
            <w:rStyle w:val="Hipercze"/>
            <w:noProof/>
          </w:rPr>
          <w:t>3.2.3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_Toc124835691 \h </w:instrText>
        </w:r>
        <w:r w:rsidR="00B17FAA">
          <w:rPr>
            <w:noProof/>
            <w:webHidden/>
          </w:rPr>
        </w:r>
        <w:r w:rsidR="00B17FAA">
          <w:rPr>
            <w:noProof/>
            <w:webHidden/>
          </w:rPr>
          <w:fldChar w:fldCharType="separate"/>
        </w:r>
        <w:r w:rsidR="0012031E">
          <w:rPr>
            <w:noProof/>
            <w:webHidden/>
          </w:rPr>
          <w:t>26</w:t>
        </w:r>
        <w:r w:rsidR="00B17FAA">
          <w:rPr>
            <w:noProof/>
            <w:webHidden/>
          </w:rPr>
          <w:fldChar w:fldCharType="end"/>
        </w:r>
      </w:hyperlink>
    </w:p>
    <w:p w14:paraId="3B91529C" w14:textId="6AEF7AE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2" w:history="1">
        <w:r w:rsidR="00B17FAA" w:rsidRPr="003D7296">
          <w:rPr>
            <w:rStyle w:val="Hipercze"/>
            <w:noProof/>
          </w:rPr>
          <w:t>3.2.4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_Toc124835692 \h </w:instrText>
        </w:r>
        <w:r w:rsidR="00B17FAA">
          <w:rPr>
            <w:noProof/>
            <w:webHidden/>
          </w:rPr>
        </w:r>
        <w:r w:rsidR="00B17FAA">
          <w:rPr>
            <w:noProof/>
            <w:webHidden/>
          </w:rPr>
          <w:fldChar w:fldCharType="separate"/>
        </w:r>
        <w:r w:rsidR="0012031E">
          <w:rPr>
            <w:noProof/>
            <w:webHidden/>
          </w:rPr>
          <w:t>27</w:t>
        </w:r>
        <w:r w:rsidR="00B17FAA">
          <w:rPr>
            <w:noProof/>
            <w:webHidden/>
          </w:rPr>
          <w:fldChar w:fldCharType="end"/>
        </w:r>
      </w:hyperlink>
    </w:p>
    <w:p w14:paraId="511AEBB6" w14:textId="0049FCC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3" w:history="1">
        <w:r w:rsidR="00B17FAA" w:rsidRPr="003D7296">
          <w:rPr>
            <w:rStyle w:val="Hipercze"/>
            <w:noProof/>
          </w:rPr>
          <w:t>3.2.5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_Toc124835693 \h </w:instrText>
        </w:r>
        <w:r w:rsidR="00B17FAA">
          <w:rPr>
            <w:noProof/>
            <w:webHidden/>
          </w:rPr>
        </w:r>
        <w:r w:rsidR="00B17FAA">
          <w:rPr>
            <w:noProof/>
            <w:webHidden/>
          </w:rPr>
          <w:fldChar w:fldCharType="separate"/>
        </w:r>
        <w:r w:rsidR="0012031E">
          <w:rPr>
            <w:noProof/>
            <w:webHidden/>
          </w:rPr>
          <w:t>28</w:t>
        </w:r>
        <w:r w:rsidR="00B17FAA">
          <w:rPr>
            <w:noProof/>
            <w:webHidden/>
          </w:rPr>
          <w:fldChar w:fldCharType="end"/>
        </w:r>
      </w:hyperlink>
    </w:p>
    <w:p w14:paraId="10D17D89" w14:textId="3172569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4" w:history="1">
        <w:r w:rsidR="00B17FAA" w:rsidRPr="003D7296">
          <w:rPr>
            <w:rStyle w:val="Hipercze"/>
            <w:noProof/>
          </w:rPr>
          <w:t>3.2.6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_Toc124835694 \h </w:instrText>
        </w:r>
        <w:r w:rsidR="00B17FAA">
          <w:rPr>
            <w:noProof/>
            <w:webHidden/>
          </w:rPr>
        </w:r>
        <w:r w:rsidR="00B17FAA">
          <w:rPr>
            <w:noProof/>
            <w:webHidden/>
          </w:rPr>
          <w:fldChar w:fldCharType="separate"/>
        </w:r>
        <w:r w:rsidR="0012031E">
          <w:rPr>
            <w:noProof/>
            <w:webHidden/>
          </w:rPr>
          <w:t>29</w:t>
        </w:r>
        <w:r w:rsidR="00B17FAA">
          <w:rPr>
            <w:noProof/>
            <w:webHidden/>
          </w:rPr>
          <w:fldChar w:fldCharType="end"/>
        </w:r>
      </w:hyperlink>
    </w:p>
    <w:p w14:paraId="4FC9B122" w14:textId="0A71074D" w:rsidR="00B17FAA" w:rsidRDefault="00000000">
      <w:pPr>
        <w:pStyle w:val="Spistreci2"/>
        <w:rPr>
          <w:rFonts w:asciiTheme="minorHAnsi" w:eastAsiaTheme="minorEastAsia" w:hAnsiTheme="minorHAnsi" w:cstheme="minorBidi"/>
          <w:noProof/>
          <w:lang w:eastAsia="pl-PL"/>
        </w:rPr>
      </w:pPr>
      <w:hyperlink w:anchor="_Toc124835695" w:history="1">
        <w:r w:rsidR="00B17FAA" w:rsidRPr="003D7296">
          <w:rPr>
            <w:rStyle w:val="Hipercze"/>
            <w:rFonts w:eastAsia="Arial" w:cs="Arial"/>
            <w:noProof/>
          </w:rPr>
          <w:t>3.3.</w:t>
        </w:r>
        <w:r w:rsidR="00B17FAA">
          <w:rPr>
            <w:rFonts w:asciiTheme="minorHAnsi" w:eastAsiaTheme="minorEastAsia" w:hAnsiTheme="minorHAnsi" w:cstheme="minorBidi"/>
            <w:noProof/>
            <w:lang w:eastAsia="pl-PL"/>
          </w:rPr>
          <w:tab/>
        </w:r>
        <w:r w:rsidR="00B17FAA" w:rsidRPr="003D7296">
          <w:rPr>
            <w:rStyle w:val="Hipercze"/>
            <w:noProof/>
          </w:rPr>
          <w:t>Modele klas</w:t>
        </w:r>
        <w:r w:rsidR="00B17FAA">
          <w:rPr>
            <w:noProof/>
            <w:webHidden/>
          </w:rPr>
          <w:tab/>
        </w:r>
        <w:r w:rsidR="00B17FAA">
          <w:rPr>
            <w:noProof/>
            <w:webHidden/>
          </w:rPr>
          <w:fldChar w:fldCharType="begin"/>
        </w:r>
        <w:r w:rsidR="00B17FAA">
          <w:rPr>
            <w:noProof/>
            <w:webHidden/>
          </w:rPr>
          <w:instrText xml:space="preserve"> PAGEREF _Toc124835695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079D4051" w14:textId="2D31BD1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6" w:history="1">
        <w:r w:rsidR="00B17FAA" w:rsidRPr="003D7296">
          <w:rPr>
            <w:rStyle w:val="Hipercze"/>
            <w:noProof/>
          </w:rPr>
          <w:t>3.3.1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_Toc124835696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36B92A89" w14:textId="682EC91B"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7" w:history="1">
        <w:r w:rsidR="00B17FAA" w:rsidRPr="003D7296">
          <w:rPr>
            <w:rStyle w:val="Hipercze"/>
            <w:rFonts w:eastAsia="Arial"/>
            <w:noProof/>
          </w:rPr>
          <w:t>3.3.2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 Wnętrza</w:t>
        </w:r>
        <w:r w:rsidR="00B17FAA">
          <w:rPr>
            <w:noProof/>
            <w:webHidden/>
          </w:rPr>
          <w:tab/>
        </w:r>
        <w:r w:rsidR="00B17FAA">
          <w:rPr>
            <w:noProof/>
            <w:webHidden/>
          </w:rPr>
          <w:fldChar w:fldCharType="begin"/>
        </w:r>
        <w:r w:rsidR="00B17FAA">
          <w:rPr>
            <w:noProof/>
            <w:webHidden/>
          </w:rPr>
          <w:instrText xml:space="preserve"> PAGEREF _Toc124835697 \h </w:instrText>
        </w:r>
        <w:r w:rsidR="00B17FAA">
          <w:rPr>
            <w:noProof/>
            <w:webHidden/>
          </w:rPr>
        </w:r>
        <w:r w:rsidR="00B17FAA">
          <w:rPr>
            <w:noProof/>
            <w:webHidden/>
          </w:rPr>
          <w:fldChar w:fldCharType="separate"/>
        </w:r>
        <w:r w:rsidR="0012031E">
          <w:rPr>
            <w:noProof/>
            <w:webHidden/>
          </w:rPr>
          <w:t>32</w:t>
        </w:r>
        <w:r w:rsidR="00B17FAA">
          <w:rPr>
            <w:noProof/>
            <w:webHidden/>
          </w:rPr>
          <w:fldChar w:fldCharType="end"/>
        </w:r>
      </w:hyperlink>
    </w:p>
    <w:p w14:paraId="78A18BB4" w14:textId="65E5F6C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8" w:history="1">
        <w:r w:rsidR="00B17FAA" w:rsidRPr="003D7296">
          <w:rPr>
            <w:rStyle w:val="Hipercze"/>
            <w:noProof/>
          </w:rPr>
          <w:t>3.3.3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_Toc124835698 \h </w:instrText>
        </w:r>
        <w:r w:rsidR="00B17FAA">
          <w:rPr>
            <w:noProof/>
            <w:webHidden/>
          </w:rPr>
        </w:r>
        <w:r w:rsidR="00B17FAA">
          <w:rPr>
            <w:noProof/>
            <w:webHidden/>
          </w:rPr>
          <w:fldChar w:fldCharType="separate"/>
        </w:r>
        <w:r w:rsidR="0012031E">
          <w:rPr>
            <w:noProof/>
            <w:webHidden/>
          </w:rPr>
          <w:t>33</w:t>
        </w:r>
        <w:r w:rsidR="00B17FAA">
          <w:rPr>
            <w:noProof/>
            <w:webHidden/>
          </w:rPr>
          <w:fldChar w:fldCharType="end"/>
        </w:r>
      </w:hyperlink>
    </w:p>
    <w:p w14:paraId="68797299" w14:textId="42395F0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9" w:history="1">
        <w:r w:rsidR="00B17FAA" w:rsidRPr="003D7296">
          <w:rPr>
            <w:rStyle w:val="Hipercze"/>
            <w:noProof/>
          </w:rPr>
          <w:t>3.3.4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_Toc124835699 \h </w:instrText>
        </w:r>
        <w:r w:rsidR="00B17FAA">
          <w:rPr>
            <w:noProof/>
            <w:webHidden/>
          </w:rPr>
        </w:r>
        <w:r w:rsidR="00B17FAA">
          <w:rPr>
            <w:noProof/>
            <w:webHidden/>
          </w:rPr>
          <w:fldChar w:fldCharType="separate"/>
        </w:r>
        <w:r w:rsidR="0012031E">
          <w:rPr>
            <w:noProof/>
            <w:webHidden/>
          </w:rPr>
          <w:t>35</w:t>
        </w:r>
        <w:r w:rsidR="00B17FAA">
          <w:rPr>
            <w:noProof/>
            <w:webHidden/>
          </w:rPr>
          <w:fldChar w:fldCharType="end"/>
        </w:r>
      </w:hyperlink>
    </w:p>
    <w:p w14:paraId="162E3B51" w14:textId="2DFF598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0" w:history="1">
        <w:r w:rsidR="00B17FAA" w:rsidRPr="003D7296">
          <w:rPr>
            <w:rStyle w:val="Hipercze"/>
            <w:noProof/>
          </w:rPr>
          <w:t>3.3.5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_Toc124835700 \h </w:instrText>
        </w:r>
        <w:r w:rsidR="00B17FAA">
          <w:rPr>
            <w:noProof/>
            <w:webHidden/>
          </w:rPr>
        </w:r>
        <w:r w:rsidR="00B17FAA">
          <w:rPr>
            <w:noProof/>
            <w:webHidden/>
          </w:rPr>
          <w:fldChar w:fldCharType="separate"/>
        </w:r>
        <w:r w:rsidR="0012031E">
          <w:rPr>
            <w:noProof/>
            <w:webHidden/>
          </w:rPr>
          <w:t>36</w:t>
        </w:r>
        <w:r w:rsidR="00B17FAA">
          <w:rPr>
            <w:noProof/>
            <w:webHidden/>
          </w:rPr>
          <w:fldChar w:fldCharType="end"/>
        </w:r>
      </w:hyperlink>
    </w:p>
    <w:p w14:paraId="06A63CD7" w14:textId="381941B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1" w:history="1">
        <w:r w:rsidR="00B17FAA" w:rsidRPr="003D7296">
          <w:rPr>
            <w:rStyle w:val="Hipercze"/>
            <w:noProof/>
          </w:rPr>
          <w:t>3.3.6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_Toc124835701 \h </w:instrText>
        </w:r>
        <w:r w:rsidR="00B17FAA">
          <w:rPr>
            <w:noProof/>
            <w:webHidden/>
          </w:rPr>
        </w:r>
        <w:r w:rsidR="00B17FAA">
          <w:rPr>
            <w:noProof/>
            <w:webHidden/>
          </w:rPr>
          <w:fldChar w:fldCharType="separate"/>
        </w:r>
        <w:r w:rsidR="0012031E">
          <w:rPr>
            <w:noProof/>
            <w:webHidden/>
          </w:rPr>
          <w:t>37</w:t>
        </w:r>
        <w:r w:rsidR="00B17FAA">
          <w:rPr>
            <w:noProof/>
            <w:webHidden/>
          </w:rPr>
          <w:fldChar w:fldCharType="end"/>
        </w:r>
      </w:hyperlink>
    </w:p>
    <w:p w14:paraId="3278B03D" w14:textId="3BF9F400" w:rsidR="00B17FAA" w:rsidRDefault="00000000">
      <w:pPr>
        <w:pStyle w:val="Spistreci1"/>
        <w:rPr>
          <w:rFonts w:asciiTheme="minorHAnsi" w:eastAsiaTheme="minorEastAsia" w:hAnsiTheme="minorHAnsi" w:cstheme="minorBidi"/>
          <w:sz w:val="22"/>
          <w:szCs w:val="22"/>
          <w:lang w:eastAsia="pl-PL"/>
        </w:rPr>
      </w:pPr>
      <w:hyperlink w:anchor="_Toc124835702" w:history="1">
        <w:r w:rsidR="00B17FAA" w:rsidRPr="003D7296">
          <w:rPr>
            <w:rStyle w:val="Hipercze"/>
          </w:rPr>
          <w:t>4.</w:t>
        </w:r>
        <w:r w:rsidR="00B17FAA">
          <w:rPr>
            <w:rFonts w:asciiTheme="minorHAnsi" w:eastAsiaTheme="minorEastAsia" w:hAnsiTheme="minorHAnsi" w:cstheme="minorBidi"/>
            <w:sz w:val="22"/>
            <w:szCs w:val="22"/>
            <w:lang w:eastAsia="pl-PL"/>
          </w:rPr>
          <w:tab/>
        </w:r>
        <w:r w:rsidR="00B17FAA" w:rsidRPr="003D7296">
          <w:rPr>
            <w:rStyle w:val="Hipercze"/>
          </w:rPr>
          <w:t>PROJEKT SYSTEMU</w:t>
        </w:r>
        <w:r w:rsidR="00B17FAA">
          <w:rPr>
            <w:webHidden/>
          </w:rPr>
          <w:tab/>
        </w:r>
        <w:r w:rsidR="00B17FAA">
          <w:rPr>
            <w:webHidden/>
          </w:rPr>
          <w:fldChar w:fldCharType="begin"/>
        </w:r>
        <w:r w:rsidR="00B17FAA">
          <w:rPr>
            <w:webHidden/>
          </w:rPr>
          <w:instrText xml:space="preserve"> PAGEREF _Toc124835702 \h </w:instrText>
        </w:r>
        <w:r w:rsidR="00B17FAA">
          <w:rPr>
            <w:webHidden/>
          </w:rPr>
        </w:r>
        <w:r w:rsidR="00B17FAA">
          <w:rPr>
            <w:webHidden/>
          </w:rPr>
          <w:fldChar w:fldCharType="separate"/>
        </w:r>
        <w:r w:rsidR="0012031E">
          <w:rPr>
            <w:webHidden/>
          </w:rPr>
          <w:t>39</w:t>
        </w:r>
        <w:r w:rsidR="00B17FAA">
          <w:rPr>
            <w:webHidden/>
          </w:rPr>
          <w:fldChar w:fldCharType="end"/>
        </w:r>
      </w:hyperlink>
    </w:p>
    <w:p w14:paraId="5B0DED79" w14:textId="7F126F86" w:rsidR="00B17FAA" w:rsidRDefault="00000000">
      <w:pPr>
        <w:pStyle w:val="Spistreci2"/>
        <w:rPr>
          <w:rFonts w:asciiTheme="minorHAnsi" w:eastAsiaTheme="minorEastAsia" w:hAnsiTheme="minorHAnsi" w:cstheme="minorBidi"/>
          <w:noProof/>
          <w:lang w:eastAsia="pl-PL"/>
        </w:rPr>
      </w:pPr>
      <w:hyperlink w:anchor="_Toc124835703" w:history="1">
        <w:r w:rsidR="00B17FAA" w:rsidRPr="003D7296">
          <w:rPr>
            <w:rStyle w:val="Hipercze"/>
            <w:rFonts w:eastAsia="Arial" w:cs="Arial"/>
            <w:noProof/>
          </w:rPr>
          <w:t>4.1.</w:t>
        </w:r>
        <w:r w:rsidR="00B17FAA">
          <w:rPr>
            <w:rFonts w:asciiTheme="minorHAnsi" w:eastAsiaTheme="minorEastAsia" w:hAnsiTheme="minorHAnsi" w:cstheme="minorBidi"/>
            <w:noProof/>
            <w:lang w:eastAsia="pl-PL"/>
          </w:rPr>
          <w:tab/>
        </w:r>
        <w:r w:rsidR="00B17FAA" w:rsidRPr="003D7296">
          <w:rPr>
            <w:rStyle w:val="Hipercze"/>
            <w:noProof/>
          </w:rPr>
          <w:t>Architektura</w:t>
        </w:r>
        <w:r w:rsidR="00B17FAA">
          <w:rPr>
            <w:noProof/>
            <w:webHidden/>
          </w:rPr>
          <w:tab/>
        </w:r>
        <w:r w:rsidR="00B17FAA">
          <w:rPr>
            <w:noProof/>
            <w:webHidden/>
          </w:rPr>
          <w:fldChar w:fldCharType="begin"/>
        </w:r>
        <w:r w:rsidR="00B17FAA">
          <w:rPr>
            <w:noProof/>
            <w:webHidden/>
          </w:rPr>
          <w:instrText xml:space="preserve"> PAGEREF _Toc124835703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405C2894" w14:textId="014D6B7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4" w:history="1">
        <w:r w:rsidR="00B17FAA" w:rsidRPr="003D7296">
          <w:rPr>
            <w:rStyle w:val="Hipercze"/>
            <w:rFonts w:eastAsia="Arial"/>
            <w:noProof/>
          </w:rPr>
          <w:t>4.1.1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programowa</w:t>
        </w:r>
        <w:r w:rsidR="00B17FAA">
          <w:rPr>
            <w:noProof/>
            <w:webHidden/>
          </w:rPr>
          <w:tab/>
        </w:r>
        <w:r w:rsidR="00B17FAA">
          <w:rPr>
            <w:noProof/>
            <w:webHidden/>
          </w:rPr>
          <w:fldChar w:fldCharType="begin"/>
        </w:r>
        <w:r w:rsidR="00B17FAA">
          <w:rPr>
            <w:noProof/>
            <w:webHidden/>
          </w:rPr>
          <w:instrText xml:space="preserve"> PAGEREF _Toc124835704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2A8D85A4" w14:textId="122114A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5" w:history="1">
        <w:r w:rsidR="00B17FAA" w:rsidRPr="003D7296">
          <w:rPr>
            <w:rStyle w:val="Hipercze"/>
            <w:noProof/>
          </w:rPr>
          <w:t>4.1.2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sprzętowa</w:t>
        </w:r>
        <w:r w:rsidR="00B17FAA">
          <w:rPr>
            <w:noProof/>
            <w:webHidden/>
          </w:rPr>
          <w:tab/>
        </w:r>
        <w:r w:rsidR="00B17FAA">
          <w:rPr>
            <w:noProof/>
            <w:webHidden/>
          </w:rPr>
          <w:fldChar w:fldCharType="begin"/>
        </w:r>
        <w:r w:rsidR="00B17FAA">
          <w:rPr>
            <w:noProof/>
            <w:webHidden/>
          </w:rPr>
          <w:instrText xml:space="preserve"> PAGEREF _Toc124835705 \h </w:instrText>
        </w:r>
        <w:r w:rsidR="00B17FAA">
          <w:rPr>
            <w:noProof/>
            <w:webHidden/>
          </w:rPr>
        </w:r>
        <w:r w:rsidR="00B17FAA">
          <w:rPr>
            <w:noProof/>
            <w:webHidden/>
          </w:rPr>
          <w:fldChar w:fldCharType="separate"/>
        </w:r>
        <w:r w:rsidR="0012031E">
          <w:rPr>
            <w:noProof/>
            <w:webHidden/>
          </w:rPr>
          <w:t>40</w:t>
        </w:r>
        <w:r w:rsidR="00B17FAA">
          <w:rPr>
            <w:noProof/>
            <w:webHidden/>
          </w:rPr>
          <w:fldChar w:fldCharType="end"/>
        </w:r>
      </w:hyperlink>
    </w:p>
    <w:p w14:paraId="124CB02F" w14:textId="1A21B1F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6" w:history="1">
        <w:r w:rsidR="00B17FAA" w:rsidRPr="003D7296">
          <w:rPr>
            <w:rStyle w:val="Hipercze"/>
            <w:rFonts w:eastAsia="Arial"/>
            <w:noProof/>
          </w:rPr>
          <w:t>4.1.3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Uproszczony opis modułów</w:t>
        </w:r>
        <w:r w:rsidR="00B17FAA">
          <w:rPr>
            <w:noProof/>
            <w:webHidden/>
          </w:rPr>
          <w:tab/>
        </w:r>
        <w:r w:rsidR="00B17FAA">
          <w:rPr>
            <w:noProof/>
            <w:webHidden/>
          </w:rPr>
          <w:fldChar w:fldCharType="begin"/>
        </w:r>
        <w:r w:rsidR="00B17FAA">
          <w:rPr>
            <w:noProof/>
            <w:webHidden/>
          </w:rPr>
          <w:instrText xml:space="preserve"> PAGEREF _Toc124835706 \h </w:instrText>
        </w:r>
        <w:r w:rsidR="00B17FAA">
          <w:rPr>
            <w:noProof/>
            <w:webHidden/>
          </w:rPr>
        </w:r>
        <w:r w:rsidR="00B17FAA">
          <w:rPr>
            <w:noProof/>
            <w:webHidden/>
          </w:rPr>
          <w:fldChar w:fldCharType="separate"/>
        </w:r>
        <w:r w:rsidR="0012031E">
          <w:rPr>
            <w:noProof/>
            <w:webHidden/>
          </w:rPr>
          <w:t>41</w:t>
        </w:r>
        <w:r w:rsidR="00B17FAA">
          <w:rPr>
            <w:noProof/>
            <w:webHidden/>
          </w:rPr>
          <w:fldChar w:fldCharType="end"/>
        </w:r>
      </w:hyperlink>
    </w:p>
    <w:p w14:paraId="230FB91E" w14:textId="19B4522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7" w:history="1">
        <w:r w:rsidR="00B17FAA" w:rsidRPr="003D7296">
          <w:rPr>
            <w:rStyle w:val="Hipercze"/>
            <w:noProof/>
          </w:rPr>
          <w:t>4.1.4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Zestawienie modułów, wymagań funkcjonalnych i funkcjonalności</w:t>
        </w:r>
        <w:r w:rsidR="00B17FAA">
          <w:rPr>
            <w:noProof/>
            <w:webHidden/>
          </w:rPr>
          <w:tab/>
        </w:r>
        <w:r w:rsidR="00B17FAA">
          <w:rPr>
            <w:noProof/>
            <w:webHidden/>
          </w:rPr>
          <w:fldChar w:fldCharType="begin"/>
        </w:r>
        <w:r w:rsidR="00B17FAA">
          <w:rPr>
            <w:noProof/>
            <w:webHidden/>
          </w:rPr>
          <w:instrText xml:space="preserve"> PAGEREF _Toc124835707 \h </w:instrText>
        </w:r>
        <w:r w:rsidR="00B17FAA">
          <w:rPr>
            <w:noProof/>
            <w:webHidden/>
          </w:rPr>
        </w:r>
        <w:r w:rsidR="00B17FAA">
          <w:rPr>
            <w:noProof/>
            <w:webHidden/>
          </w:rPr>
          <w:fldChar w:fldCharType="separate"/>
        </w:r>
        <w:r w:rsidR="0012031E">
          <w:rPr>
            <w:noProof/>
            <w:webHidden/>
          </w:rPr>
          <w:t>44</w:t>
        </w:r>
        <w:r w:rsidR="00B17FAA">
          <w:rPr>
            <w:noProof/>
            <w:webHidden/>
          </w:rPr>
          <w:fldChar w:fldCharType="end"/>
        </w:r>
      </w:hyperlink>
    </w:p>
    <w:p w14:paraId="2D3D76A9" w14:textId="35BFFA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8" w:history="1">
        <w:r w:rsidR="00B17FAA" w:rsidRPr="003D7296">
          <w:rPr>
            <w:rStyle w:val="Hipercze"/>
            <w:noProof/>
          </w:rPr>
          <w:t>4.1.5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Warstwy architektoniczne</w:t>
        </w:r>
        <w:r w:rsidR="00B17FAA">
          <w:rPr>
            <w:noProof/>
            <w:webHidden/>
          </w:rPr>
          <w:tab/>
        </w:r>
        <w:r w:rsidR="00B17FAA">
          <w:rPr>
            <w:noProof/>
            <w:webHidden/>
          </w:rPr>
          <w:fldChar w:fldCharType="begin"/>
        </w:r>
        <w:r w:rsidR="00B17FAA">
          <w:rPr>
            <w:noProof/>
            <w:webHidden/>
          </w:rPr>
          <w:instrText xml:space="preserve"> PAGEREF _Toc124835708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29FE052B" w14:textId="20F0FA5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9" w:history="1">
        <w:r w:rsidR="00B17FAA" w:rsidRPr="003D7296">
          <w:rPr>
            <w:rStyle w:val="Hipercze"/>
            <w:noProof/>
          </w:rPr>
          <w:t>4.1.6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Komponenty programowe</w:t>
        </w:r>
        <w:r w:rsidR="00B17FAA">
          <w:rPr>
            <w:noProof/>
            <w:webHidden/>
          </w:rPr>
          <w:tab/>
        </w:r>
        <w:r w:rsidR="00B17FAA">
          <w:rPr>
            <w:noProof/>
            <w:webHidden/>
          </w:rPr>
          <w:fldChar w:fldCharType="begin"/>
        </w:r>
        <w:r w:rsidR="00B17FAA">
          <w:rPr>
            <w:noProof/>
            <w:webHidden/>
          </w:rPr>
          <w:instrText xml:space="preserve"> PAGEREF _Toc124835709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1118F8F3" w14:textId="57C02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1" w:history="1">
        <w:r w:rsidR="00B17FAA" w:rsidRPr="003D7296">
          <w:rPr>
            <w:rStyle w:val="Hipercze"/>
            <w:rFonts w:eastAsia="Arial"/>
            <w:noProof/>
          </w:rPr>
          <w:t>4.1.7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Sposoby realizacji wymagań jakościowych</w:t>
        </w:r>
        <w:r w:rsidR="00B17FAA">
          <w:rPr>
            <w:noProof/>
            <w:webHidden/>
          </w:rPr>
          <w:tab/>
        </w:r>
        <w:r w:rsidR="00B17FAA">
          <w:rPr>
            <w:noProof/>
            <w:webHidden/>
          </w:rPr>
          <w:fldChar w:fldCharType="begin"/>
        </w:r>
        <w:r w:rsidR="00B17FAA">
          <w:rPr>
            <w:noProof/>
            <w:webHidden/>
          </w:rPr>
          <w:instrText xml:space="preserve"> PAGEREF _Toc124835711 \h </w:instrText>
        </w:r>
        <w:r w:rsidR="00B17FAA">
          <w:rPr>
            <w:noProof/>
            <w:webHidden/>
          </w:rPr>
        </w:r>
        <w:r w:rsidR="00B17FAA">
          <w:rPr>
            <w:noProof/>
            <w:webHidden/>
          </w:rPr>
          <w:fldChar w:fldCharType="separate"/>
        </w:r>
        <w:r w:rsidR="0012031E">
          <w:rPr>
            <w:noProof/>
            <w:webHidden/>
          </w:rPr>
          <w:t>48</w:t>
        </w:r>
        <w:r w:rsidR="00B17FAA">
          <w:rPr>
            <w:noProof/>
            <w:webHidden/>
          </w:rPr>
          <w:fldChar w:fldCharType="end"/>
        </w:r>
      </w:hyperlink>
    </w:p>
    <w:p w14:paraId="061329D8" w14:textId="02D0307D" w:rsidR="00B17FAA" w:rsidRDefault="00000000">
      <w:pPr>
        <w:pStyle w:val="Spistreci2"/>
        <w:rPr>
          <w:rFonts w:asciiTheme="minorHAnsi" w:eastAsiaTheme="minorEastAsia" w:hAnsiTheme="minorHAnsi" w:cstheme="minorBidi"/>
          <w:noProof/>
          <w:lang w:eastAsia="pl-PL"/>
        </w:rPr>
      </w:pPr>
      <w:hyperlink w:anchor="_Toc124835712" w:history="1">
        <w:r w:rsidR="00B17FAA" w:rsidRPr="003D7296">
          <w:rPr>
            <w:rStyle w:val="Hipercze"/>
            <w:noProof/>
          </w:rPr>
          <w:t>4.2.</w:t>
        </w:r>
        <w:r w:rsidR="00B17FAA">
          <w:rPr>
            <w:rFonts w:asciiTheme="minorHAnsi" w:eastAsiaTheme="minorEastAsia" w:hAnsiTheme="minorHAnsi" w:cstheme="minorBidi"/>
            <w:noProof/>
            <w:lang w:eastAsia="pl-PL"/>
          </w:rPr>
          <w:tab/>
        </w:r>
        <w:r w:rsidR="00B17FAA" w:rsidRPr="003D7296">
          <w:rPr>
            <w:rStyle w:val="Hipercze"/>
            <w:noProof/>
          </w:rPr>
          <w:t>Logika Biznesowa</w:t>
        </w:r>
        <w:r w:rsidR="00B17FAA">
          <w:rPr>
            <w:noProof/>
            <w:webHidden/>
          </w:rPr>
          <w:tab/>
        </w:r>
        <w:r w:rsidR="00B17FAA">
          <w:rPr>
            <w:noProof/>
            <w:webHidden/>
          </w:rPr>
          <w:fldChar w:fldCharType="begin"/>
        </w:r>
        <w:r w:rsidR="00B17FAA">
          <w:rPr>
            <w:noProof/>
            <w:webHidden/>
          </w:rPr>
          <w:instrText xml:space="preserve"> PAGEREF _Toc124835712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838F35A" w14:textId="07E0DFD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3" w:history="1">
        <w:r w:rsidR="00B17FAA" w:rsidRPr="003D7296">
          <w:rPr>
            <w:rStyle w:val="Hipercze"/>
            <w:rFonts w:eastAsia="Arial"/>
            <w:noProof/>
          </w:rPr>
          <w:t>4.2.1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Budowania</w:t>
        </w:r>
        <w:r w:rsidR="00B17FAA">
          <w:rPr>
            <w:noProof/>
            <w:webHidden/>
          </w:rPr>
          <w:tab/>
        </w:r>
        <w:r w:rsidR="00B17FAA">
          <w:rPr>
            <w:noProof/>
            <w:webHidden/>
          </w:rPr>
          <w:fldChar w:fldCharType="begin"/>
        </w:r>
        <w:r w:rsidR="00B17FAA">
          <w:rPr>
            <w:noProof/>
            <w:webHidden/>
          </w:rPr>
          <w:instrText xml:space="preserve"> PAGEREF _Toc124835713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BDC79CC" w14:textId="58F8DA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4" w:history="1">
        <w:r w:rsidR="00B17FAA" w:rsidRPr="003D7296">
          <w:rPr>
            <w:rStyle w:val="Hipercze"/>
            <w:rFonts w:eastAsia="Arial"/>
            <w:noProof/>
          </w:rPr>
          <w:t>4.2.2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Wykańczania</w:t>
        </w:r>
        <w:r w:rsidR="00B17FAA">
          <w:rPr>
            <w:noProof/>
            <w:webHidden/>
          </w:rPr>
          <w:tab/>
        </w:r>
        <w:r w:rsidR="00B17FAA">
          <w:rPr>
            <w:noProof/>
            <w:webHidden/>
          </w:rPr>
          <w:fldChar w:fldCharType="begin"/>
        </w:r>
        <w:r w:rsidR="00B17FAA">
          <w:rPr>
            <w:noProof/>
            <w:webHidden/>
          </w:rPr>
          <w:instrText xml:space="preserve"> PAGEREF _Toc124835714 \h </w:instrText>
        </w:r>
        <w:r w:rsidR="00B17FAA">
          <w:rPr>
            <w:noProof/>
            <w:webHidden/>
          </w:rPr>
        </w:r>
        <w:r w:rsidR="00B17FAA">
          <w:rPr>
            <w:noProof/>
            <w:webHidden/>
          </w:rPr>
          <w:fldChar w:fldCharType="separate"/>
        </w:r>
        <w:r w:rsidR="0012031E">
          <w:rPr>
            <w:noProof/>
            <w:webHidden/>
          </w:rPr>
          <w:t>55</w:t>
        </w:r>
        <w:r w:rsidR="00B17FAA">
          <w:rPr>
            <w:noProof/>
            <w:webHidden/>
          </w:rPr>
          <w:fldChar w:fldCharType="end"/>
        </w:r>
      </w:hyperlink>
    </w:p>
    <w:p w14:paraId="44394021" w14:textId="5DE19BA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5" w:history="1">
        <w:r w:rsidR="00B17FAA" w:rsidRPr="003D7296">
          <w:rPr>
            <w:rStyle w:val="Hipercze"/>
            <w:rFonts w:eastAsia="Arial"/>
            <w:noProof/>
          </w:rPr>
          <w:t>4.2.3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Dekorowania</w:t>
        </w:r>
        <w:r w:rsidR="00B17FAA">
          <w:rPr>
            <w:noProof/>
            <w:webHidden/>
          </w:rPr>
          <w:tab/>
        </w:r>
        <w:r w:rsidR="00B17FAA">
          <w:rPr>
            <w:noProof/>
            <w:webHidden/>
          </w:rPr>
          <w:fldChar w:fldCharType="begin"/>
        </w:r>
        <w:r w:rsidR="00B17FAA">
          <w:rPr>
            <w:noProof/>
            <w:webHidden/>
          </w:rPr>
          <w:instrText xml:space="preserve"> PAGEREF _Toc124835715 \h </w:instrText>
        </w:r>
        <w:r w:rsidR="00B17FAA">
          <w:rPr>
            <w:noProof/>
            <w:webHidden/>
          </w:rPr>
        </w:r>
        <w:r w:rsidR="00B17FAA">
          <w:rPr>
            <w:noProof/>
            <w:webHidden/>
          </w:rPr>
          <w:fldChar w:fldCharType="separate"/>
        </w:r>
        <w:r w:rsidR="0012031E">
          <w:rPr>
            <w:noProof/>
            <w:webHidden/>
          </w:rPr>
          <w:t>57</w:t>
        </w:r>
        <w:r w:rsidR="00B17FAA">
          <w:rPr>
            <w:noProof/>
            <w:webHidden/>
          </w:rPr>
          <w:fldChar w:fldCharType="end"/>
        </w:r>
      </w:hyperlink>
    </w:p>
    <w:p w14:paraId="635E1498" w14:textId="331E1CF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6" w:history="1">
        <w:r w:rsidR="00B17FAA" w:rsidRPr="003D7296">
          <w:rPr>
            <w:rStyle w:val="Hipercze"/>
            <w:rFonts w:eastAsia="Arial"/>
            <w:noProof/>
          </w:rPr>
          <w:t>4.2.4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Wirtualnego Spaceru</w:t>
        </w:r>
        <w:r w:rsidR="00B17FAA">
          <w:rPr>
            <w:noProof/>
            <w:webHidden/>
          </w:rPr>
          <w:tab/>
        </w:r>
        <w:r w:rsidR="00B17FAA">
          <w:rPr>
            <w:noProof/>
            <w:webHidden/>
          </w:rPr>
          <w:fldChar w:fldCharType="begin"/>
        </w:r>
        <w:r w:rsidR="00B17FAA">
          <w:rPr>
            <w:noProof/>
            <w:webHidden/>
          </w:rPr>
          <w:instrText xml:space="preserve"> PAGEREF _Toc124835716 \h </w:instrText>
        </w:r>
        <w:r w:rsidR="00B17FAA">
          <w:rPr>
            <w:noProof/>
            <w:webHidden/>
          </w:rPr>
        </w:r>
        <w:r w:rsidR="00B17FAA">
          <w:rPr>
            <w:noProof/>
            <w:webHidden/>
          </w:rPr>
          <w:fldChar w:fldCharType="separate"/>
        </w:r>
        <w:r w:rsidR="0012031E">
          <w:rPr>
            <w:noProof/>
            <w:webHidden/>
          </w:rPr>
          <w:t>60</w:t>
        </w:r>
        <w:r w:rsidR="00B17FAA">
          <w:rPr>
            <w:noProof/>
            <w:webHidden/>
          </w:rPr>
          <w:fldChar w:fldCharType="end"/>
        </w:r>
      </w:hyperlink>
    </w:p>
    <w:p w14:paraId="2B48E68F" w14:textId="2549A61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7" w:history="1">
        <w:r w:rsidR="00B17FAA" w:rsidRPr="003D7296">
          <w:rPr>
            <w:rStyle w:val="Hipercze"/>
            <w:rFonts w:eastAsia="Arial"/>
            <w:noProof/>
          </w:rPr>
          <w:t>4.2.5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Analizy</w:t>
        </w:r>
        <w:r w:rsidR="00B17FAA">
          <w:rPr>
            <w:noProof/>
            <w:webHidden/>
          </w:rPr>
          <w:tab/>
        </w:r>
        <w:r w:rsidR="00B17FAA">
          <w:rPr>
            <w:noProof/>
            <w:webHidden/>
          </w:rPr>
          <w:fldChar w:fldCharType="begin"/>
        </w:r>
        <w:r w:rsidR="00B17FAA">
          <w:rPr>
            <w:noProof/>
            <w:webHidden/>
          </w:rPr>
          <w:instrText xml:space="preserve"> PAGEREF _Toc124835717 \h </w:instrText>
        </w:r>
        <w:r w:rsidR="00B17FAA">
          <w:rPr>
            <w:noProof/>
            <w:webHidden/>
          </w:rPr>
        </w:r>
        <w:r w:rsidR="00B17FAA">
          <w:rPr>
            <w:noProof/>
            <w:webHidden/>
          </w:rPr>
          <w:fldChar w:fldCharType="separate"/>
        </w:r>
        <w:r w:rsidR="0012031E">
          <w:rPr>
            <w:noProof/>
            <w:webHidden/>
          </w:rPr>
          <w:t>62</w:t>
        </w:r>
        <w:r w:rsidR="00B17FAA">
          <w:rPr>
            <w:noProof/>
            <w:webHidden/>
          </w:rPr>
          <w:fldChar w:fldCharType="end"/>
        </w:r>
      </w:hyperlink>
    </w:p>
    <w:p w14:paraId="26C1BF89" w14:textId="1574A3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8" w:history="1">
        <w:r w:rsidR="00B17FAA" w:rsidRPr="003D7296">
          <w:rPr>
            <w:rStyle w:val="Hipercze"/>
            <w:rFonts w:eastAsia="Arial"/>
            <w:noProof/>
          </w:rPr>
          <w:t>4.2.6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_Toc124835718 \h </w:instrText>
        </w:r>
        <w:r w:rsidR="00B17FAA">
          <w:rPr>
            <w:noProof/>
            <w:webHidden/>
          </w:rPr>
        </w:r>
        <w:r w:rsidR="00B17FAA">
          <w:rPr>
            <w:noProof/>
            <w:webHidden/>
          </w:rPr>
          <w:fldChar w:fldCharType="separate"/>
        </w:r>
        <w:r w:rsidR="0012031E">
          <w:rPr>
            <w:noProof/>
            <w:webHidden/>
          </w:rPr>
          <w:t>64</w:t>
        </w:r>
        <w:r w:rsidR="00B17FAA">
          <w:rPr>
            <w:noProof/>
            <w:webHidden/>
          </w:rPr>
          <w:fldChar w:fldCharType="end"/>
        </w:r>
      </w:hyperlink>
    </w:p>
    <w:p w14:paraId="71DDBE76" w14:textId="36AF8BB5" w:rsidR="00B17FAA" w:rsidRDefault="00000000">
      <w:pPr>
        <w:pStyle w:val="Spistreci2"/>
        <w:rPr>
          <w:rFonts w:asciiTheme="minorHAnsi" w:eastAsiaTheme="minorEastAsia" w:hAnsiTheme="minorHAnsi" w:cstheme="minorBidi"/>
          <w:noProof/>
          <w:lang w:eastAsia="pl-PL"/>
        </w:rPr>
      </w:pPr>
      <w:hyperlink w:anchor="_Toc124835719" w:history="1">
        <w:r w:rsidR="00B17FAA" w:rsidRPr="003D7296">
          <w:rPr>
            <w:rStyle w:val="Hipercze"/>
            <w:noProof/>
          </w:rPr>
          <w:t>4.3.</w:t>
        </w:r>
        <w:r w:rsidR="00B17FAA">
          <w:rPr>
            <w:rFonts w:asciiTheme="minorHAnsi" w:eastAsiaTheme="minorEastAsia" w:hAnsiTheme="minorHAnsi" w:cstheme="minorBidi"/>
            <w:noProof/>
            <w:lang w:eastAsia="pl-PL"/>
          </w:rPr>
          <w:tab/>
        </w:r>
        <w:r w:rsidR="00B17FAA" w:rsidRPr="003D7296">
          <w:rPr>
            <w:rStyle w:val="Hipercze"/>
            <w:rFonts w:eastAsia="Arial"/>
            <w:noProof/>
          </w:rPr>
          <w:t>Struktury danych</w:t>
        </w:r>
        <w:r w:rsidR="00B17FAA">
          <w:rPr>
            <w:noProof/>
            <w:webHidden/>
          </w:rPr>
          <w:tab/>
        </w:r>
        <w:r w:rsidR="00B17FAA">
          <w:rPr>
            <w:noProof/>
            <w:webHidden/>
          </w:rPr>
          <w:fldChar w:fldCharType="begin"/>
        </w:r>
        <w:r w:rsidR="00B17FAA">
          <w:rPr>
            <w:noProof/>
            <w:webHidden/>
          </w:rPr>
          <w:instrText xml:space="preserve"> PAGEREF _Toc124835719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2E0B0F2" w14:textId="078F6E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0" w:history="1">
        <w:r w:rsidR="00B17FAA" w:rsidRPr="003D7296">
          <w:rPr>
            <w:rStyle w:val="Hipercze"/>
            <w:rFonts w:eastAsia="Arial"/>
            <w:noProof/>
          </w:rPr>
          <w:t>4.3.1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Struktura plików danych</w:t>
        </w:r>
        <w:r w:rsidR="00B17FAA">
          <w:rPr>
            <w:noProof/>
            <w:webHidden/>
          </w:rPr>
          <w:tab/>
        </w:r>
        <w:r w:rsidR="00B17FAA">
          <w:rPr>
            <w:noProof/>
            <w:webHidden/>
          </w:rPr>
          <w:fldChar w:fldCharType="begin"/>
        </w:r>
        <w:r w:rsidR="00B17FAA">
          <w:rPr>
            <w:noProof/>
            <w:webHidden/>
          </w:rPr>
          <w:instrText xml:space="preserve"> PAGEREF _Toc124835720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0F12C52" w14:textId="2482A2DE" w:rsidR="00B17FAA" w:rsidRDefault="00000000">
      <w:pPr>
        <w:pStyle w:val="Spistreci2"/>
        <w:rPr>
          <w:rFonts w:asciiTheme="minorHAnsi" w:eastAsiaTheme="minorEastAsia" w:hAnsiTheme="minorHAnsi" w:cstheme="minorBidi"/>
          <w:noProof/>
          <w:lang w:eastAsia="pl-PL"/>
        </w:rPr>
      </w:pPr>
      <w:hyperlink w:anchor="_Toc124835721" w:history="1">
        <w:r w:rsidR="00B17FAA" w:rsidRPr="003D7296">
          <w:rPr>
            <w:rStyle w:val="Hipercze"/>
            <w:rFonts w:eastAsia="Arial"/>
            <w:noProof/>
          </w:rPr>
          <w:t>4.4.</w:t>
        </w:r>
        <w:r w:rsidR="00B17FAA">
          <w:rPr>
            <w:rFonts w:asciiTheme="minorHAnsi" w:eastAsiaTheme="minorEastAsia" w:hAnsiTheme="minorHAnsi" w:cstheme="minorBidi"/>
            <w:noProof/>
            <w:lang w:eastAsia="pl-PL"/>
          </w:rPr>
          <w:tab/>
        </w:r>
        <w:r w:rsidR="00B17FAA" w:rsidRPr="003D7296">
          <w:rPr>
            <w:rStyle w:val="Hipercze"/>
            <w:rFonts w:eastAsia="Arial"/>
            <w:noProof/>
          </w:rPr>
          <w:t>Interfejs użytkownika</w:t>
        </w:r>
        <w:r w:rsidR="00B17FAA">
          <w:rPr>
            <w:noProof/>
            <w:webHidden/>
          </w:rPr>
          <w:tab/>
        </w:r>
        <w:r w:rsidR="00B17FAA">
          <w:rPr>
            <w:noProof/>
            <w:webHidden/>
          </w:rPr>
          <w:fldChar w:fldCharType="begin"/>
        </w:r>
        <w:r w:rsidR="00B17FAA">
          <w:rPr>
            <w:noProof/>
            <w:webHidden/>
          </w:rPr>
          <w:instrText xml:space="preserve"> PAGEREF _Toc124835721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1F3E4206" w14:textId="42AEF5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2" w:history="1">
        <w:r w:rsidR="00B17FAA" w:rsidRPr="003D7296">
          <w:rPr>
            <w:rStyle w:val="Hipercze"/>
            <w:rFonts w:eastAsia="Arial"/>
            <w:noProof/>
          </w:rPr>
          <w:t>4.4.1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Koncepcja interfejsu użytkownika</w:t>
        </w:r>
        <w:r w:rsidR="00B17FAA">
          <w:rPr>
            <w:noProof/>
            <w:webHidden/>
          </w:rPr>
          <w:tab/>
        </w:r>
        <w:r w:rsidR="00B17FAA">
          <w:rPr>
            <w:noProof/>
            <w:webHidden/>
          </w:rPr>
          <w:fldChar w:fldCharType="begin"/>
        </w:r>
        <w:r w:rsidR="00B17FAA">
          <w:rPr>
            <w:noProof/>
            <w:webHidden/>
          </w:rPr>
          <w:instrText xml:space="preserve"> PAGEREF _Toc124835722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27799CD" w14:textId="4D09CA6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3" w:history="1">
        <w:r w:rsidR="00B17FAA" w:rsidRPr="003D7296">
          <w:rPr>
            <w:rStyle w:val="Hipercze"/>
            <w:rFonts w:eastAsia="Arial"/>
            <w:noProof/>
          </w:rPr>
          <w:t>4.4.2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Uproszczony schemat interfejsu</w:t>
        </w:r>
        <w:r w:rsidR="00B17FAA">
          <w:rPr>
            <w:noProof/>
            <w:webHidden/>
          </w:rPr>
          <w:tab/>
        </w:r>
        <w:r w:rsidR="00B17FAA">
          <w:rPr>
            <w:noProof/>
            <w:webHidden/>
          </w:rPr>
          <w:fldChar w:fldCharType="begin"/>
        </w:r>
        <w:r w:rsidR="00B17FAA">
          <w:rPr>
            <w:noProof/>
            <w:webHidden/>
          </w:rPr>
          <w:instrText xml:space="preserve"> PAGEREF _Toc124835723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1541B19" w14:textId="0BA5FA8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4" w:history="1">
        <w:r w:rsidR="00B17FAA" w:rsidRPr="003D7296">
          <w:rPr>
            <w:rStyle w:val="Hipercze"/>
            <w:rFonts w:eastAsia="Calibri"/>
            <w:noProof/>
          </w:rPr>
          <w:t>4.4.3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Ogólny układ interfejsu</w:t>
        </w:r>
        <w:r w:rsidR="00B17FAA">
          <w:rPr>
            <w:noProof/>
            <w:webHidden/>
          </w:rPr>
          <w:tab/>
        </w:r>
        <w:r w:rsidR="00B17FAA">
          <w:rPr>
            <w:noProof/>
            <w:webHidden/>
          </w:rPr>
          <w:fldChar w:fldCharType="begin"/>
        </w:r>
        <w:r w:rsidR="00B17FAA">
          <w:rPr>
            <w:noProof/>
            <w:webHidden/>
          </w:rPr>
          <w:instrText xml:space="preserve"> PAGEREF _Toc124835724 \h </w:instrText>
        </w:r>
        <w:r w:rsidR="00B17FAA">
          <w:rPr>
            <w:noProof/>
            <w:webHidden/>
          </w:rPr>
        </w:r>
        <w:r w:rsidR="00B17FAA">
          <w:rPr>
            <w:noProof/>
            <w:webHidden/>
          </w:rPr>
          <w:fldChar w:fldCharType="separate"/>
        </w:r>
        <w:r w:rsidR="0012031E">
          <w:rPr>
            <w:noProof/>
            <w:webHidden/>
          </w:rPr>
          <w:t>70</w:t>
        </w:r>
        <w:r w:rsidR="00B17FAA">
          <w:rPr>
            <w:noProof/>
            <w:webHidden/>
          </w:rPr>
          <w:fldChar w:fldCharType="end"/>
        </w:r>
      </w:hyperlink>
    </w:p>
    <w:p w14:paraId="02A06ED2" w14:textId="7987E5BA" w:rsidR="00B17FAA" w:rsidRDefault="00000000">
      <w:pPr>
        <w:pStyle w:val="Spistreci1"/>
        <w:rPr>
          <w:rFonts w:asciiTheme="minorHAnsi" w:eastAsiaTheme="minorEastAsia" w:hAnsiTheme="minorHAnsi" w:cstheme="minorBidi"/>
          <w:sz w:val="22"/>
          <w:szCs w:val="22"/>
          <w:lang w:eastAsia="pl-PL"/>
        </w:rPr>
      </w:pPr>
      <w:hyperlink w:anchor="_Toc124835725" w:history="1">
        <w:r w:rsidR="00B17FAA" w:rsidRPr="003D7296">
          <w:rPr>
            <w:rStyle w:val="Hipercze"/>
          </w:rPr>
          <w:t>5.</w:t>
        </w:r>
        <w:r w:rsidR="00B17FAA">
          <w:rPr>
            <w:rFonts w:asciiTheme="minorHAnsi" w:eastAsiaTheme="minorEastAsia" w:hAnsiTheme="minorHAnsi" w:cstheme="minorBidi"/>
            <w:sz w:val="22"/>
            <w:szCs w:val="22"/>
            <w:lang w:eastAsia="pl-PL"/>
          </w:rPr>
          <w:tab/>
        </w:r>
        <w:r w:rsidR="00B17FAA" w:rsidRPr="003D7296">
          <w:rPr>
            <w:rStyle w:val="Hipercze"/>
            <w:rFonts w:eastAsia="Arial"/>
          </w:rPr>
          <w:t>IMPLEMENTACJA</w:t>
        </w:r>
        <w:r w:rsidR="00B17FAA">
          <w:rPr>
            <w:webHidden/>
          </w:rPr>
          <w:tab/>
        </w:r>
        <w:r w:rsidR="00B17FAA">
          <w:rPr>
            <w:webHidden/>
          </w:rPr>
          <w:fldChar w:fldCharType="begin"/>
        </w:r>
        <w:r w:rsidR="00B17FAA">
          <w:rPr>
            <w:webHidden/>
          </w:rPr>
          <w:instrText xml:space="preserve"> PAGEREF _Toc124835725 \h </w:instrText>
        </w:r>
        <w:r w:rsidR="00B17FAA">
          <w:rPr>
            <w:webHidden/>
          </w:rPr>
        </w:r>
        <w:r w:rsidR="00B17FAA">
          <w:rPr>
            <w:webHidden/>
          </w:rPr>
          <w:fldChar w:fldCharType="separate"/>
        </w:r>
        <w:r w:rsidR="0012031E">
          <w:rPr>
            <w:webHidden/>
          </w:rPr>
          <w:t>72</w:t>
        </w:r>
        <w:r w:rsidR="00B17FAA">
          <w:rPr>
            <w:webHidden/>
          </w:rPr>
          <w:fldChar w:fldCharType="end"/>
        </w:r>
      </w:hyperlink>
    </w:p>
    <w:p w14:paraId="5FC80E82" w14:textId="6D84F99E" w:rsidR="00B17FAA" w:rsidRDefault="00000000">
      <w:pPr>
        <w:pStyle w:val="Spistreci2"/>
        <w:rPr>
          <w:rFonts w:asciiTheme="minorHAnsi" w:eastAsiaTheme="minorEastAsia" w:hAnsiTheme="minorHAnsi" w:cstheme="minorBidi"/>
          <w:noProof/>
          <w:lang w:eastAsia="pl-PL"/>
        </w:rPr>
      </w:pPr>
      <w:hyperlink w:anchor="_Toc124835731" w:history="1">
        <w:r w:rsidR="00B17FAA" w:rsidRPr="003D7296">
          <w:rPr>
            <w:rStyle w:val="Hipercze"/>
            <w:noProof/>
          </w:rPr>
          <w:t>5.1.</w:t>
        </w:r>
        <w:r w:rsidR="00B17FAA">
          <w:rPr>
            <w:rFonts w:asciiTheme="minorHAnsi" w:eastAsiaTheme="minorEastAsia" w:hAnsiTheme="minorHAnsi" w:cstheme="minorBidi"/>
            <w:noProof/>
            <w:lang w:eastAsia="pl-PL"/>
          </w:rPr>
          <w:tab/>
        </w:r>
        <w:r w:rsidR="00B17FAA" w:rsidRPr="003D7296">
          <w:rPr>
            <w:rStyle w:val="Hipercze"/>
            <w:noProof/>
          </w:rPr>
          <w:t>Technologia implementacji</w:t>
        </w:r>
        <w:r w:rsidR="00B17FAA">
          <w:rPr>
            <w:noProof/>
            <w:webHidden/>
          </w:rPr>
          <w:tab/>
        </w:r>
        <w:r w:rsidR="00B17FAA">
          <w:rPr>
            <w:noProof/>
            <w:webHidden/>
          </w:rPr>
          <w:fldChar w:fldCharType="begin"/>
        </w:r>
        <w:r w:rsidR="00B17FAA">
          <w:rPr>
            <w:noProof/>
            <w:webHidden/>
          </w:rPr>
          <w:instrText xml:space="preserve"> PAGEREF _Toc124835731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8E16F1E" w14:textId="216915B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2" w:history="1">
        <w:r w:rsidR="00B17FAA" w:rsidRPr="003D7296">
          <w:rPr>
            <w:rStyle w:val="Hipercze"/>
            <w:noProof/>
          </w:rPr>
          <w:t>5.1.1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Silnik Unity</w:t>
        </w:r>
        <w:r w:rsidR="00B17FAA">
          <w:rPr>
            <w:noProof/>
            <w:webHidden/>
          </w:rPr>
          <w:tab/>
        </w:r>
        <w:r w:rsidR="00B17FAA">
          <w:rPr>
            <w:noProof/>
            <w:webHidden/>
          </w:rPr>
          <w:fldChar w:fldCharType="begin"/>
        </w:r>
        <w:r w:rsidR="00B17FAA">
          <w:rPr>
            <w:noProof/>
            <w:webHidden/>
          </w:rPr>
          <w:instrText xml:space="preserve"> PAGEREF _Toc124835732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B708CDF" w14:textId="5772D5E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3" w:history="1">
        <w:r w:rsidR="00B17FAA" w:rsidRPr="003D7296">
          <w:rPr>
            <w:rStyle w:val="Hipercze"/>
            <w:noProof/>
          </w:rPr>
          <w:t>5.1.2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Steam VR</w:t>
        </w:r>
        <w:r w:rsidR="00B17FAA">
          <w:rPr>
            <w:noProof/>
            <w:webHidden/>
          </w:rPr>
          <w:tab/>
        </w:r>
        <w:r w:rsidR="00B17FAA">
          <w:rPr>
            <w:noProof/>
            <w:webHidden/>
          </w:rPr>
          <w:fldChar w:fldCharType="begin"/>
        </w:r>
        <w:r w:rsidR="00B17FAA">
          <w:rPr>
            <w:noProof/>
            <w:webHidden/>
          </w:rPr>
          <w:instrText xml:space="preserve"> PAGEREF _Toc124835733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47D8F89D" w14:textId="6B86247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4" w:history="1">
        <w:r w:rsidR="00B17FAA" w:rsidRPr="003D7296">
          <w:rPr>
            <w:rStyle w:val="Hipercze"/>
            <w:noProof/>
          </w:rPr>
          <w:t>5.1.3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Bazy danych SQL</w:t>
        </w:r>
        <w:r w:rsidR="00B17FAA">
          <w:rPr>
            <w:noProof/>
            <w:webHidden/>
          </w:rPr>
          <w:tab/>
        </w:r>
        <w:r w:rsidR="00B17FAA">
          <w:rPr>
            <w:noProof/>
            <w:webHidden/>
          </w:rPr>
          <w:fldChar w:fldCharType="begin"/>
        </w:r>
        <w:r w:rsidR="00B17FAA">
          <w:rPr>
            <w:noProof/>
            <w:webHidden/>
          </w:rPr>
          <w:instrText xml:space="preserve"> PAGEREF _Toc124835734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69C68250" w14:textId="1431BFA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5" w:history="1">
        <w:r w:rsidR="00B17FAA" w:rsidRPr="003D7296">
          <w:rPr>
            <w:rStyle w:val="Hipercze"/>
            <w:noProof/>
          </w:rPr>
          <w:t>5.1.4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 VR</w:t>
        </w:r>
        <w:r w:rsidR="00B17FAA">
          <w:rPr>
            <w:noProof/>
            <w:webHidden/>
          </w:rPr>
          <w:tab/>
        </w:r>
        <w:r w:rsidR="00B17FAA">
          <w:rPr>
            <w:noProof/>
            <w:webHidden/>
          </w:rPr>
          <w:fldChar w:fldCharType="begin"/>
        </w:r>
        <w:r w:rsidR="00B17FAA">
          <w:rPr>
            <w:noProof/>
            <w:webHidden/>
          </w:rPr>
          <w:instrText xml:space="preserve"> PAGEREF _Toc124835735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7F822AC0" w14:textId="5391213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6" w:history="1">
        <w:r w:rsidR="00B17FAA" w:rsidRPr="003D7296">
          <w:rPr>
            <w:rStyle w:val="Hipercze"/>
            <w:noProof/>
          </w:rPr>
          <w:t>5.1.5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REST API</w:t>
        </w:r>
        <w:r w:rsidR="00B17FAA">
          <w:rPr>
            <w:noProof/>
            <w:webHidden/>
          </w:rPr>
          <w:tab/>
        </w:r>
        <w:r w:rsidR="00B17FAA">
          <w:rPr>
            <w:noProof/>
            <w:webHidden/>
          </w:rPr>
          <w:fldChar w:fldCharType="begin"/>
        </w:r>
        <w:r w:rsidR="00B17FAA">
          <w:rPr>
            <w:noProof/>
            <w:webHidden/>
          </w:rPr>
          <w:instrText xml:space="preserve"> PAGEREF _Toc124835736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3FAEF2F9" w14:textId="10166BA1" w:rsidR="00B17FAA" w:rsidRDefault="00000000">
      <w:pPr>
        <w:pStyle w:val="Spistreci2"/>
        <w:rPr>
          <w:rFonts w:asciiTheme="minorHAnsi" w:eastAsiaTheme="minorEastAsia" w:hAnsiTheme="minorHAnsi" w:cstheme="minorBidi"/>
          <w:noProof/>
          <w:lang w:eastAsia="pl-PL"/>
        </w:rPr>
      </w:pPr>
      <w:hyperlink w:anchor="_Toc124835737" w:history="1">
        <w:r w:rsidR="00B17FAA" w:rsidRPr="003D7296">
          <w:rPr>
            <w:rStyle w:val="Hipercze"/>
            <w:noProof/>
          </w:rPr>
          <w:t>5.2.</w:t>
        </w:r>
        <w:r w:rsidR="00B17FAA">
          <w:rPr>
            <w:rFonts w:asciiTheme="minorHAnsi" w:eastAsiaTheme="minorEastAsia" w:hAnsiTheme="minorHAnsi" w:cstheme="minorBidi"/>
            <w:noProof/>
            <w:lang w:eastAsia="pl-PL"/>
          </w:rPr>
          <w:tab/>
        </w:r>
        <w:r w:rsidR="00B17FAA" w:rsidRPr="003D7296">
          <w:rPr>
            <w:rStyle w:val="Hipercze"/>
            <w:noProof/>
          </w:rPr>
          <w:t>Środowisko i narzędzia zastosowane do implementacji (połączyć jako technologia)</w:t>
        </w:r>
        <w:r w:rsidR="00B17FAA">
          <w:rPr>
            <w:noProof/>
            <w:webHidden/>
          </w:rPr>
          <w:tab/>
        </w:r>
        <w:r w:rsidR="00B17FAA">
          <w:rPr>
            <w:noProof/>
            <w:webHidden/>
          </w:rPr>
          <w:fldChar w:fldCharType="begin"/>
        </w:r>
        <w:r w:rsidR="00B17FAA">
          <w:rPr>
            <w:noProof/>
            <w:webHidden/>
          </w:rPr>
          <w:instrText xml:space="preserve"> PAGEREF _Toc124835737 \h </w:instrText>
        </w:r>
        <w:r w:rsidR="00B17FAA">
          <w:rPr>
            <w:noProof/>
            <w:webHidden/>
          </w:rPr>
        </w:r>
        <w:r w:rsidR="00B17FAA">
          <w:rPr>
            <w:noProof/>
            <w:webHidden/>
          </w:rPr>
          <w:fldChar w:fldCharType="separate"/>
        </w:r>
        <w:r w:rsidR="0012031E">
          <w:rPr>
            <w:b/>
            <w:bCs/>
            <w:noProof/>
            <w:webHidden/>
          </w:rPr>
          <w:t>Błąd! Nie zdefiniowano zakładki.</w:t>
        </w:r>
        <w:r w:rsidR="00B17FAA">
          <w:rPr>
            <w:noProof/>
            <w:webHidden/>
          </w:rPr>
          <w:fldChar w:fldCharType="end"/>
        </w:r>
      </w:hyperlink>
    </w:p>
    <w:p w14:paraId="35AC1199" w14:textId="472BAD58"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8" w:history="1">
        <w:r w:rsidR="00B17FAA" w:rsidRPr="003D7296">
          <w:rPr>
            <w:rStyle w:val="Hipercze"/>
            <w:noProof/>
          </w:rPr>
          <w:t>5.2.1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C#</w:t>
        </w:r>
        <w:r w:rsidR="00B17FAA">
          <w:rPr>
            <w:noProof/>
            <w:webHidden/>
          </w:rPr>
          <w:tab/>
        </w:r>
        <w:r w:rsidR="00B17FAA">
          <w:rPr>
            <w:noProof/>
            <w:webHidden/>
          </w:rPr>
          <w:fldChar w:fldCharType="begin"/>
        </w:r>
        <w:r w:rsidR="00B17FAA">
          <w:rPr>
            <w:noProof/>
            <w:webHidden/>
          </w:rPr>
          <w:instrText xml:space="preserve"> PAGEREF _Toc124835738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52BFDF0" w14:textId="71A5E91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9" w:history="1">
        <w:r w:rsidR="00B17FAA" w:rsidRPr="003D7296">
          <w:rPr>
            <w:rStyle w:val="Hipercze"/>
            <w:noProof/>
          </w:rPr>
          <w:t>5.2.2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Github</w:t>
        </w:r>
        <w:r w:rsidR="00B17FAA">
          <w:rPr>
            <w:noProof/>
            <w:webHidden/>
          </w:rPr>
          <w:tab/>
        </w:r>
        <w:r w:rsidR="00B17FAA">
          <w:rPr>
            <w:noProof/>
            <w:webHidden/>
          </w:rPr>
          <w:fldChar w:fldCharType="begin"/>
        </w:r>
        <w:r w:rsidR="00B17FAA">
          <w:rPr>
            <w:noProof/>
            <w:webHidden/>
          </w:rPr>
          <w:instrText xml:space="preserve"> PAGEREF _Toc124835739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3B9B47C" w14:textId="04EC660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0" w:history="1">
        <w:r w:rsidR="00B17FAA" w:rsidRPr="003D7296">
          <w:rPr>
            <w:rStyle w:val="Hipercze"/>
            <w:noProof/>
          </w:rPr>
          <w:t>5.2.3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Visual Studio</w:t>
        </w:r>
        <w:r w:rsidR="00B17FAA">
          <w:rPr>
            <w:noProof/>
            <w:webHidden/>
          </w:rPr>
          <w:tab/>
        </w:r>
        <w:r w:rsidR="00B17FAA">
          <w:rPr>
            <w:noProof/>
            <w:webHidden/>
          </w:rPr>
          <w:fldChar w:fldCharType="begin"/>
        </w:r>
        <w:r w:rsidR="00B17FAA">
          <w:rPr>
            <w:noProof/>
            <w:webHidden/>
          </w:rPr>
          <w:instrText xml:space="preserve"> PAGEREF _Toc124835740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64DB9C9" w14:textId="7C12335D" w:rsidR="00B17FAA" w:rsidRDefault="00000000">
      <w:pPr>
        <w:pStyle w:val="Spistreci2"/>
        <w:rPr>
          <w:rFonts w:asciiTheme="minorHAnsi" w:eastAsiaTheme="minorEastAsia" w:hAnsiTheme="minorHAnsi" w:cstheme="minorBidi"/>
          <w:noProof/>
          <w:lang w:eastAsia="pl-PL"/>
        </w:rPr>
      </w:pPr>
      <w:hyperlink w:anchor="_Toc124835741" w:history="1">
        <w:r w:rsidR="00B17FAA" w:rsidRPr="003D7296">
          <w:rPr>
            <w:rStyle w:val="Hipercze"/>
            <w:noProof/>
          </w:rPr>
          <w:t>5.3.</w:t>
        </w:r>
        <w:r w:rsidR="00B17FAA">
          <w:rPr>
            <w:rFonts w:asciiTheme="minorHAnsi" w:eastAsiaTheme="minorEastAsia" w:hAnsiTheme="minorHAnsi" w:cstheme="minorBidi"/>
            <w:noProof/>
            <w:lang w:eastAsia="pl-PL"/>
          </w:rPr>
          <w:tab/>
        </w:r>
        <w:r w:rsidR="00B17FAA" w:rsidRPr="003D7296">
          <w:rPr>
            <w:rStyle w:val="Hipercze"/>
            <w:noProof/>
          </w:rPr>
          <w:t>Główne problemy implementacyjne</w:t>
        </w:r>
        <w:r w:rsidR="00B17FAA">
          <w:rPr>
            <w:noProof/>
            <w:webHidden/>
          </w:rPr>
          <w:tab/>
        </w:r>
        <w:r w:rsidR="00B17FAA">
          <w:rPr>
            <w:noProof/>
            <w:webHidden/>
          </w:rPr>
          <w:fldChar w:fldCharType="begin"/>
        </w:r>
        <w:r w:rsidR="00B17FAA">
          <w:rPr>
            <w:noProof/>
            <w:webHidden/>
          </w:rPr>
          <w:instrText xml:space="preserve"> PAGEREF _Toc124835741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0EDD2B77" w14:textId="614972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2" w:history="1">
        <w:r w:rsidR="00B17FAA" w:rsidRPr="003D7296">
          <w:rPr>
            <w:rStyle w:val="Hipercze"/>
            <w:noProof/>
          </w:rPr>
          <w:t>5.3.1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Sposób i moment definiowania przez użytkownika grubości rysowanej ściany.</w:t>
        </w:r>
        <w:r w:rsidR="00B17FAA">
          <w:rPr>
            <w:noProof/>
            <w:webHidden/>
          </w:rPr>
          <w:tab/>
        </w:r>
        <w:r w:rsidR="00B17FAA">
          <w:rPr>
            <w:noProof/>
            <w:webHidden/>
          </w:rPr>
          <w:fldChar w:fldCharType="begin"/>
        </w:r>
        <w:r w:rsidR="00B17FAA">
          <w:rPr>
            <w:noProof/>
            <w:webHidden/>
          </w:rPr>
          <w:instrText xml:space="preserve"> PAGEREF _Toc124835742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55D926BB" w14:textId="59B7419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3" w:history="1">
        <w:r w:rsidR="00B17FAA" w:rsidRPr="003D7296">
          <w:rPr>
            <w:rStyle w:val="Hipercze"/>
            <w:noProof/>
          </w:rPr>
          <w:t>5.3.2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Prezentacja sposobu połączenia wielu ścian w jednym punkcie.</w:t>
        </w:r>
        <w:r w:rsidR="00B17FAA">
          <w:rPr>
            <w:noProof/>
            <w:webHidden/>
          </w:rPr>
          <w:tab/>
        </w:r>
        <w:r w:rsidR="00B17FAA">
          <w:rPr>
            <w:noProof/>
            <w:webHidden/>
          </w:rPr>
          <w:fldChar w:fldCharType="begin"/>
        </w:r>
        <w:r w:rsidR="00B17FAA">
          <w:rPr>
            <w:noProof/>
            <w:webHidden/>
          </w:rPr>
          <w:instrText xml:space="preserve"> PAGEREF _Toc124835743 \h </w:instrText>
        </w:r>
        <w:r w:rsidR="00B17FAA">
          <w:rPr>
            <w:noProof/>
            <w:webHidden/>
          </w:rPr>
        </w:r>
        <w:r w:rsidR="00B17FAA">
          <w:rPr>
            <w:noProof/>
            <w:webHidden/>
          </w:rPr>
          <w:fldChar w:fldCharType="separate"/>
        </w:r>
        <w:r w:rsidR="0012031E">
          <w:rPr>
            <w:noProof/>
            <w:webHidden/>
          </w:rPr>
          <w:t>76</w:t>
        </w:r>
        <w:r w:rsidR="00B17FAA">
          <w:rPr>
            <w:noProof/>
            <w:webHidden/>
          </w:rPr>
          <w:fldChar w:fldCharType="end"/>
        </w:r>
      </w:hyperlink>
    </w:p>
    <w:p w14:paraId="06AFBE1C" w14:textId="665D46ED" w:rsidR="00B17FAA" w:rsidRDefault="00000000">
      <w:pPr>
        <w:pStyle w:val="Spistreci2"/>
        <w:rPr>
          <w:rFonts w:asciiTheme="minorHAnsi" w:eastAsiaTheme="minorEastAsia" w:hAnsiTheme="minorHAnsi" w:cstheme="minorBidi"/>
          <w:noProof/>
          <w:lang w:eastAsia="pl-PL"/>
        </w:rPr>
      </w:pPr>
      <w:hyperlink w:anchor="_Toc124835744" w:history="1">
        <w:r w:rsidR="00B17FAA" w:rsidRPr="003D7296">
          <w:rPr>
            <w:rStyle w:val="Hipercze"/>
            <w:noProof/>
          </w:rPr>
          <w:t>5.4.</w:t>
        </w:r>
        <w:r w:rsidR="00B17FAA">
          <w:rPr>
            <w:rFonts w:asciiTheme="minorHAnsi" w:eastAsiaTheme="minorEastAsia" w:hAnsiTheme="minorHAnsi" w:cstheme="minorBidi"/>
            <w:noProof/>
            <w:lang w:eastAsia="pl-PL"/>
          </w:rPr>
          <w:tab/>
        </w:r>
        <w:r w:rsidR="00B17FAA" w:rsidRPr="003D7296">
          <w:rPr>
            <w:rStyle w:val="Hipercze"/>
            <w:noProof/>
          </w:rPr>
          <w:t>Przykłady rozwiązań szczegółowych</w:t>
        </w:r>
        <w:r w:rsidR="00B17FAA">
          <w:rPr>
            <w:noProof/>
            <w:webHidden/>
          </w:rPr>
          <w:tab/>
        </w:r>
        <w:r w:rsidR="00B17FAA">
          <w:rPr>
            <w:noProof/>
            <w:webHidden/>
          </w:rPr>
          <w:fldChar w:fldCharType="begin"/>
        </w:r>
        <w:r w:rsidR="00B17FAA">
          <w:rPr>
            <w:noProof/>
            <w:webHidden/>
          </w:rPr>
          <w:instrText xml:space="preserve"> PAGEREF _Toc124835744 \h </w:instrText>
        </w:r>
        <w:r w:rsidR="00B17FAA">
          <w:rPr>
            <w:noProof/>
            <w:webHidden/>
          </w:rPr>
        </w:r>
        <w:r w:rsidR="00B17FAA">
          <w:rPr>
            <w:noProof/>
            <w:webHidden/>
          </w:rPr>
          <w:fldChar w:fldCharType="separate"/>
        </w:r>
        <w:r w:rsidR="0012031E">
          <w:rPr>
            <w:noProof/>
            <w:webHidden/>
          </w:rPr>
          <w:t>80</w:t>
        </w:r>
        <w:r w:rsidR="00B17FAA">
          <w:rPr>
            <w:noProof/>
            <w:webHidden/>
          </w:rPr>
          <w:fldChar w:fldCharType="end"/>
        </w:r>
      </w:hyperlink>
    </w:p>
    <w:p w14:paraId="1F1CFA69" w14:textId="2376EDF5" w:rsidR="00B17FAA" w:rsidRDefault="00000000">
      <w:pPr>
        <w:pStyle w:val="Spistreci1"/>
        <w:rPr>
          <w:rFonts w:asciiTheme="minorHAnsi" w:eastAsiaTheme="minorEastAsia" w:hAnsiTheme="minorHAnsi" w:cstheme="minorBidi"/>
          <w:sz w:val="22"/>
          <w:szCs w:val="22"/>
          <w:lang w:eastAsia="pl-PL"/>
        </w:rPr>
      </w:pPr>
      <w:hyperlink w:anchor="_Toc124835745" w:history="1">
        <w:r w:rsidR="00B17FAA" w:rsidRPr="003D7296">
          <w:rPr>
            <w:rStyle w:val="Hipercze"/>
            <w:rFonts w:eastAsia="Arial"/>
          </w:rPr>
          <w:t>6.</w:t>
        </w:r>
        <w:r w:rsidR="00B17FAA">
          <w:rPr>
            <w:rFonts w:asciiTheme="minorHAnsi" w:eastAsiaTheme="minorEastAsia" w:hAnsiTheme="minorHAnsi" w:cstheme="minorBidi"/>
            <w:sz w:val="22"/>
            <w:szCs w:val="22"/>
            <w:lang w:eastAsia="pl-PL"/>
          </w:rPr>
          <w:tab/>
        </w:r>
        <w:r w:rsidR="00B17FAA" w:rsidRPr="003D7296">
          <w:rPr>
            <w:rStyle w:val="Hipercze"/>
            <w:rFonts w:eastAsia="Arial"/>
          </w:rPr>
          <w:t>INSTRUKCJA DLA UŻYTKOWNIKA</w:t>
        </w:r>
        <w:r w:rsidR="00B17FAA">
          <w:rPr>
            <w:webHidden/>
          </w:rPr>
          <w:tab/>
        </w:r>
        <w:r w:rsidR="00B17FAA">
          <w:rPr>
            <w:webHidden/>
          </w:rPr>
          <w:fldChar w:fldCharType="begin"/>
        </w:r>
        <w:r w:rsidR="00B17FAA">
          <w:rPr>
            <w:webHidden/>
          </w:rPr>
          <w:instrText xml:space="preserve"> PAGEREF _Toc124835745 \h </w:instrText>
        </w:r>
        <w:r w:rsidR="00B17FAA">
          <w:rPr>
            <w:webHidden/>
          </w:rPr>
        </w:r>
        <w:r w:rsidR="00B17FAA">
          <w:rPr>
            <w:webHidden/>
          </w:rPr>
          <w:fldChar w:fldCharType="separate"/>
        </w:r>
        <w:r w:rsidR="0012031E">
          <w:rPr>
            <w:webHidden/>
          </w:rPr>
          <w:t>83</w:t>
        </w:r>
        <w:r w:rsidR="00B17FAA">
          <w:rPr>
            <w:webHidden/>
          </w:rPr>
          <w:fldChar w:fldCharType="end"/>
        </w:r>
      </w:hyperlink>
    </w:p>
    <w:p w14:paraId="35BF5780" w14:textId="24938D26" w:rsidR="00B17FAA" w:rsidRDefault="00000000">
      <w:pPr>
        <w:pStyle w:val="Spistreci2"/>
        <w:rPr>
          <w:rFonts w:asciiTheme="minorHAnsi" w:eastAsiaTheme="minorEastAsia" w:hAnsiTheme="minorHAnsi" w:cstheme="minorBidi"/>
          <w:noProof/>
          <w:lang w:eastAsia="pl-PL"/>
        </w:rPr>
      </w:pPr>
      <w:hyperlink w:anchor="_Toc124835746" w:history="1">
        <w:r w:rsidR="00B17FAA" w:rsidRPr="003D7296">
          <w:rPr>
            <w:rStyle w:val="Hipercze"/>
            <w:noProof/>
          </w:rPr>
          <w:t>6.1.</w:t>
        </w:r>
        <w:r w:rsidR="00B17FAA">
          <w:rPr>
            <w:rFonts w:asciiTheme="minorHAnsi" w:eastAsiaTheme="minorEastAsia" w:hAnsiTheme="minorHAnsi" w:cstheme="minorBidi"/>
            <w:noProof/>
            <w:lang w:eastAsia="pl-PL"/>
          </w:rPr>
          <w:tab/>
        </w:r>
        <w:r w:rsidR="00B17FAA" w:rsidRPr="003D7296">
          <w:rPr>
            <w:rStyle w:val="Hipercze"/>
            <w:noProof/>
          </w:rPr>
          <w:t>Edytor</w:t>
        </w:r>
        <w:r w:rsidR="00B17FAA">
          <w:rPr>
            <w:noProof/>
            <w:webHidden/>
          </w:rPr>
          <w:tab/>
        </w:r>
        <w:r w:rsidR="00B17FAA">
          <w:rPr>
            <w:noProof/>
            <w:webHidden/>
          </w:rPr>
          <w:fldChar w:fldCharType="begin"/>
        </w:r>
        <w:r w:rsidR="00B17FAA">
          <w:rPr>
            <w:noProof/>
            <w:webHidden/>
          </w:rPr>
          <w:instrText xml:space="preserve"> PAGEREF _Toc124835746 \h </w:instrText>
        </w:r>
        <w:r w:rsidR="00B17FAA">
          <w:rPr>
            <w:noProof/>
            <w:webHidden/>
          </w:rPr>
        </w:r>
        <w:r w:rsidR="00B17FAA">
          <w:rPr>
            <w:noProof/>
            <w:webHidden/>
          </w:rPr>
          <w:fldChar w:fldCharType="separate"/>
        </w:r>
        <w:r w:rsidR="0012031E">
          <w:rPr>
            <w:noProof/>
            <w:webHidden/>
          </w:rPr>
          <w:t>83</w:t>
        </w:r>
        <w:r w:rsidR="00B17FAA">
          <w:rPr>
            <w:noProof/>
            <w:webHidden/>
          </w:rPr>
          <w:fldChar w:fldCharType="end"/>
        </w:r>
      </w:hyperlink>
    </w:p>
    <w:p w14:paraId="088C9CAD" w14:textId="4B9AA6AC" w:rsidR="00B17FAA" w:rsidRDefault="00000000">
      <w:pPr>
        <w:pStyle w:val="Spistreci2"/>
        <w:rPr>
          <w:rFonts w:asciiTheme="minorHAnsi" w:eastAsiaTheme="minorEastAsia" w:hAnsiTheme="minorHAnsi" w:cstheme="minorBidi"/>
          <w:noProof/>
          <w:lang w:eastAsia="pl-PL"/>
        </w:rPr>
      </w:pPr>
      <w:hyperlink w:anchor="_Toc124835747" w:history="1">
        <w:r w:rsidR="00B17FAA" w:rsidRPr="003D7296">
          <w:rPr>
            <w:rStyle w:val="Hipercze"/>
            <w:noProof/>
            <w:lang w:eastAsia="pl-PL"/>
          </w:rPr>
          <w:t>6.2.</w:t>
        </w:r>
        <w:r w:rsidR="00B17FAA">
          <w:rPr>
            <w:rFonts w:asciiTheme="minorHAnsi" w:eastAsiaTheme="minorEastAsia" w:hAnsiTheme="minorHAnsi" w:cstheme="minorBidi"/>
            <w:noProof/>
            <w:lang w:eastAsia="pl-PL"/>
          </w:rPr>
          <w:tab/>
        </w:r>
        <w:r w:rsidR="00B17FAA" w:rsidRPr="003D7296">
          <w:rPr>
            <w:rStyle w:val="Hipercze"/>
            <w:noProof/>
            <w:lang w:eastAsia="pl-PL"/>
          </w:rPr>
          <w:t>Pierwszy projekt</w:t>
        </w:r>
        <w:r w:rsidR="00B17FAA">
          <w:rPr>
            <w:noProof/>
            <w:webHidden/>
          </w:rPr>
          <w:tab/>
        </w:r>
        <w:r w:rsidR="00B17FAA">
          <w:rPr>
            <w:noProof/>
            <w:webHidden/>
          </w:rPr>
          <w:fldChar w:fldCharType="begin"/>
        </w:r>
        <w:r w:rsidR="00B17FAA">
          <w:rPr>
            <w:noProof/>
            <w:webHidden/>
          </w:rPr>
          <w:instrText xml:space="preserve"> PAGEREF _Toc124835747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5633DCA" w14:textId="06F8F359" w:rsidR="00B17FAA" w:rsidRDefault="00000000">
      <w:pPr>
        <w:pStyle w:val="Spistreci2"/>
        <w:rPr>
          <w:rFonts w:asciiTheme="minorHAnsi" w:eastAsiaTheme="minorEastAsia" w:hAnsiTheme="minorHAnsi" w:cstheme="minorBidi"/>
          <w:noProof/>
          <w:lang w:eastAsia="pl-PL"/>
        </w:rPr>
      </w:pPr>
      <w:hyperlink w:anchor="_Toc124835748" w:history="1">
        <w:r w:rsidR="00B17FAA" w:rsidRPr="003D7296">
          <w:rPr>
            <w:rStyle w:val="Hipercze"/>
            <w:noProof/>
            <w:lang w:eastAsia="pl-PL"/>
          </w:rPr>
          <w:t>6.3.</w:t>
        </w:r>
        <w:r w:rsidR="00B17FAA">
          <w:rPr>
            <w:rFonts w:asciiTheme="minorHAnsi" w:eastAsiaTheme="minorEastAsia" w:hAnsiTheme="minorHAnsi" w:cstheme="minorBidi"/>
            <w:noProof/>
            <w:lang w:eastAsia="pl-PL"/>
          </w:rPr>
          <w:tab/>
        </w:r>
        <w:r w:rsidR="00B17FAA" w:rsidRPr="003D7296">
          <w:rPr>
            <w:rStyle w:val="Hipercze"/>
            <w:noProof/>
            <w:lang w:eastAsia="pl-PL"/>
          </w:rPr>
          <w:t>Rysowanie ścian</w:t>
        </w:r>
        <w:r w:rsidR="00B17FAA">
          <w:rPr>
            <w:noProof/>
            <w:webHidden/>
          </w:rPr>
          <w:tab/>
        </w:r>
        <w:r w:rsidR="00B17FAA">
          <w:rPr>
            <w:noProof/>
            <w:webHidden/>
          </w:rPr>
          <w:fldChar w:fldCharType="begin"/>
        </w:r>
        <w:r w:rsidR="00B17FAA">
          <w:rPr>
            <w:noProof/>
            <w:webHidden/>
          </w:rPr>
          <w:instrText xml:space="preserve"> PAGEREF _Toc124835748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B4636EA" w14:textId="179C4F2A" w:rsidR="00B17FAA" w:rsidRDefault="00000000">
      <w:pPr>
        <w:pStyle w:val="Spistreci2"/>
        <w:rPr>
          <w:rFonts w:asciiTheme="minorHAnsi" w:eastAsiaTheme="minorEastAsia" w:hAnsiTheme="minorHAnsi" w:cstheme="minorBidi"/>
          <w:noProof/>
          <w:lang w:eastAsia="pl-PL"/>
        </w:rPr>
      </w:pPr>
      <w:hyperlink w:anchor="_Toc124835749" w:history="1">
        <w:r w:rsidR="00B17FAA" w:rsidRPr="003D7296">
          <w:rPr>
            <w:rStyle w:val="Hipercze"/>
            <w:noProof/>
            <w:lang w:eastAsia="pl-PL"/>
          </w:rPr>
          <w:t>6.4.</w:t>
        </w:r>
        <w:r w:rsidR="00B17FAA">
          <w:rPr>
            <w:rFonts w:asciiTheme="minorHAnsi" w:eastAsiaTheme="minorEastAsia" w:hAnsiTheme="minorHAnsi" w:cstheme="minorBidi"/>
            <w:noProof/>
            <w:lang w:eastAsia="pl-PL"/>
          </w:rPr>
          <w:tab/>
        </w:r>
        <w:r w:rsidR="00B17FAA" w:rsidRPr="003D7296">
          <w:rPr>
            <w:rStyle w:val="Hipercze"/>
            <w:noProof/>
            <w:lang w:eastAsia="pl-PL"/>
          </w:rPr>
          <w:t>Otwory okienne i drzwiowe</w:t>
        </w:r>
        <w:r w:rsidR="00B17FAA">
          <w:rPr>
            <w:noProof/>
            <w:webHidden/>
          </w:rPr>
          <w:tab/>
        </w:r>
        <w:r w:rsidR="00B17FAA">
          <w:rPr>
            <w:noProof/>
            <w:webHidden/>
          </w:rPr>
          <w:fldChar w:fldCharType="begin"/>
        </w:r>
        <w:r w:rsidR="00B17FAA">
          <w:rPr>
            <w:noProof/>
            <w:webHidden/>
          </w:rPr>
          <w:instrText xml:space="preserve"> PAGEREF _Toc124835749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6FB58240" w14:textId="6295A9B7" w:rsidR="00B17FAA" w:rsidRDefault="00000000">
      <w:pPr>
        <w:pStyle w:val="Spistreci2"/>
        <w:rPr>
          <w:rFonts w:asciiTheme="minorHAnsi" w:eastAsiaTheme="minorEastAsia" w:hAnsiTheme="minorHAnsi" w:cstheme="minorBidi"/>
          <w:noProof/>
          <w:lang w:eastAsia="pl-PL"/>
        </w:rPr>
      </w:pPr>
      <w:hyperlink w:anchor="_Toc124835750" w:history="1">
        <w:r w:rsidR="00B17FAA" w:rsidRPr="003D7296">
          <w:rPr>
            <w:rStyle w:val="Hipercze"/>
            <w:rFonts w:cs="Arial"/>
            <w:noProof/>
            <w:lang w:eastAsia="pl-PL"/>
          </w:rPr>
          <w:t>6.5.</w:t>
        </w:r>
        <w:r w:rsidR="00B17FAA">
          <w:rPr>
            <w:rFonts w:asciiTheme="minorHAnsi" w:eastAsiaTheme="minorEastAsia" w:hAnsiTheme="minorHAnsi" w:cstheme="minorBidi"/>
            <w:noProof/>
            <w:lang w:eastAsia="pl-PL"/>
          </w:rPr>
          <w:tab/>
        </w:r>
        <w:r w:rsidR="00B17FAA" w:rsidRPr="003D7296">
          <w:rPr>
            <w:rStyle w:val="Hipercze"/>
            <w:noProof/>
            <w:lang w:eastAsia="pl-PL"/>
          </w:rPr>
          <w:t>Pierwszy zapis</w:t>
        </w:r>
        <w:r w:rsidR="00B17FAA">
          <w:rPr>
            <w:noProof/>
            <w:webHidden/>
          </w:rPr>
          <w:tab/>
        </w:r>
        <w:r w:rsidR="00B17FAA">
          <w:rPr>
            <w:noProof/>
            <w:webHidden/>
          </w:rPr>
          <w:fldChar w:fldCharType="begin"/>
        </w:r>
        <w:r w:rsidR="00B17FAA">
          <w:rPr>
            <w:noProof/>
            <w:webHidden/>
          </w:rPr>
          <w:instrText xml:space="preserve"> PAGEREF _Toc124835750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2152C9E3" w14:textId="229CB8CF" w:rsidR="00B17FAA" w:rsidRDefault="00000000">
      <w:pPr>
        <w:pStyle w:val="Spistreci2"/>
        <w:rPr>
          <w:rFonts w:asciiTheme="minorHAnsi" w:eastAsiaTheme="minorEastAsia" w:hAnsiTheme="minorHAnsi" w:cstheme="minorBidi"/>
          <w:noProof/>
          <w:lang w:eastAsia="pl-PL"/>
        </w:rPr>
      </w:pPr>
      <w:hyperlink w:anchor="_Toc124835751" w:history="1">
        <w:r w:rsidR="00B17FAA" w:rsidRPr="003D7296">
          <w:rPr>
            <w:rStyle w:val="Hipercze"/>
            <w:noProof/>
            <w:lang w:eastAsia="pl-PL"/>
          </w:rPr>
          <w:t>6.6.</w:t>
        </w:r>
        <w:r w:rsidR="00B17FAA">
          <w:rPr>
            <w:rFonts w:asciiTheme="minorHAnsi" w:eastAsiaTheme="minorEastAsia" w:hAnsiTheme="minorHAnsi" w:cstheme="minorBidi"/>
            <w:noProof/>
            <w:lang w:eastAsia="pl-PL"/>
          </w:rPr>
          <w:tab/>
        </w:r>
        <w:r w:rsidR="00B17FAA" w:rsidRPr="003D7296">
          <w:rPr>
            <w:rStyle w:val="Hipercze"/>
            <w:noProof/>
            <w:lang w:eastAsia="pl-PL"/>
          </w:rPr>
          <w:t>Wyznaczanie podłóg</w:t>
        </w:r>
        <w:r w:rsidR="00B17FAA">
          <w:rPr>
            <w:noProof/>
            <w:webHidden/>
          </w:rPr>
          <w:tab/>
        </w:r>
        <w:r w:rsidR="00B17FAA">
          <w:rPr>
            <w:noProof/>
            <w:webHidden/>
          </w:rPr>
          <w:fldChar w:fldCharType="begin"/>
        </w:r>
        <w:r w:rsidR="00B17FAA">
          <w:rPr>
            <w:noProof/>
            <w:webHidden/>
          </w:rPr>
          <w:instrText xml:space="preserve"> PAGEREF _Toc124835751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0017CE07" w14:textId="716AA32E" w:rsidR="00B17FAA" w:rsidRDefault="00000000">
      <w:pPr>
        <w:pStyle w:val="Spistreci2"/>
        <w:rPr>
          <w:rFonts w:asciiTheme="minorHAnsi" w:eastAsiaTheme="minorEastAsia" w:hAnsiTheme="minorHAnsi" w:cstheme="minorBidi"/>
          <w:noProof/>
          <w:lang w:eastAsia="pl-PL"/>
        </w:rPr>
      </w:pPr>
      <w:hyperlink w:anchor="_Toc124835752" w:history="1">
        <w:r w:rsidR="00B17FAA" w:rsidRPr="003D7296">
          <w:rPr>
            <w:rStyle w:val="Hipercze"/>
            <w:noProof/>
            <w:lang w:eastAsia="pl-PL"/>
          </w:rPr>
          <w:t>6.7.</w:t>
        </w:r>
        <w:r w:rsidR="00B17FAA">
          <w:rPr>
            <w:rFonts w:asciiTheme="minorHAnsi" w:eastAsiaTheme="minorEastAsia" w:hAnsiTheme="minorHAnsi" w:cstheme="minorBidi"/>
            <w:noProof/>
            <w:lang w:eastAsia="pl-PL"/>
          </w:rPr>
          <w:tab/>
        </w:r>
        <w:r w:rsidR="00B17FAA" w:rsidRPr="003D7296">
          <w:rPr>
            <w:rStyle w:val="Hipercze"/>
            <w:noProof/>
            <w:lang w:eastAsia="pl-PL"/>
          </w:rPr>
          <w:t>Rysowanie stropów</w:t>
        </w:r>
        <w:r w:rsidR="00B17FAA">
          <w:rPr>
            <w:noProof/>
            <w:webHidden/>
          </w:rPr>
          <w:tab/>
        </w:r>
        <w:r w:rsidR="00B17FAA">
          <w:rPr>
            <w:noProof/>
            <w:webHidden/>
          </w:rPr>
          <w:fldChar w:fldCharType="begin"/>
        </w:r>
        <w:r w:rsidR="00B17FAA">
          <w:rPr>
            <w:noProof/>
            <w:webHidden/>
          </w:rPr>
          <w:instrText xml:space="preserve"> PAGEREF _Toc124835752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2C479DBD" w14:textId="23030E94" w:rsidR="00B17FAA" w:rsidRDefault="00000000">
      <w:pPr>
        <w:pStyle w:val="Spistreci2"/>
        <w:rPr>
          <w:rFonts w:asciiTheme="minorHAnsi" w:eastAsiaTheme="minorEastAsia" w:hAnsiTheme="minorHAnsi" w:cstheme="minorBidi"/>
          <w:noProof/>
          <w:lang w:eastAsia="pl-PL"/>
        </w:rPr>
      </w:pPr>
      <w:hyperlink w:anchor="_Toc124835753" w:history="1">
        <w:r w:rsidR="00B17FAA" w:rsidRPr="003D7296">
          <w:rPr>
            <w:rStyle w:val="Hipercze"/>
            <w:noProof/>
          </w:rPr>
          <w:t>6.8.</w:t>
        </w:r>
        <w:r w:rsidR="00B17FAA">
          <w:rPr>
            <w:rFonts w:asciiTheme="minorHAnsi" w:eastAsiaTheme="minorEastAsia" w:hAnsiTheme="minorHAnsi" w:cstheme="minorBidi"/>
            <w:noProof/>
            <w:lang w:eastAsia="pl-PL"/>
          </w:rPr>
          <w:tab/>
        </w:r>
        <w:r w:rsidR="00B17FAA" w:rsidRPr="003D7296">
          <w:rPr>
            <w:rStyle w:val="Hipercze"/>
            <w:noProof/>
          </w:rPr>
          <w:t>Wyburzanie ścian</w:t>
        </w:r>
        <w:r w:rsidR="00B17FAA">
          <w:rPr>
            <w:noProof/>
            <w:webHidden/>
          </w:rPr>
          <w:tab/>
        </w:r>
        <w:r w:rsidR="00B17FAA">
          <w:rPr>
            <w:noProof/>
            <w:webHidden/>
          </w:rPr>
          <w:fldChar w:fldCharType="begin"/>
        </w:r>
        <w:r w:rsidR="00B17FAA">
          <w:rPr>
            <w:noProof/>
            <w:webHidden/>
          </w:rPr>
          <w:instrText xml:space="preserve"> PAGEREF _Toc124835753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527B222B" w14:textId="475308C6" w:rsidR="00B17FAA" w:rsidRDefault="00000000">
      <w:pPr>
        <w:pStyle w:val="Spistreci2"/>
        <w:rPr>
          <w:rFonts w:asciiTheme="minorHAnsi" w:eastAsiaTheme="minorEastAsia" w:hAnsiTheme="minorHAnsi" w:cstheme="minorBidi"/>
          <w:noProof/>
          <w:lang w:eastAsia="pl-PL"/>
        </w:rPr>
      </w:pPr>
      <w:hyperlink w:anchor="_Toc124835754" w:history="1">
        <w:r w:rsidR="00B17FAA" w:rsidRPr="003D7296">
          <w:rPr>
            <w:rStyle w:val="Hipercze"/>
            <w:noProof/>
          </w:rPr>
          <w:t>6.9.</w:t>
        </w:r>
        <w:r w:rsidR="00B17FAA">
          <w:rPr>
            <w:rFonts w:asciiTheme="minorHAnsi" w:eastAsiaTheme="minorEastAsia" w:hAnsiTheme="minorHAnsi" w:cstheme="minorBidi"/>
            <w:noProof/>
            <w:lang w:eastAsia="pl-PL"/>
          </w:rPr>
          <w:tab/>
        </w:r>
        <w:r w:rsidR="00B17FAA" w:rsidRPr="003D7296">
          <w:rPr>
            <w:rStyle w:val="Hipercze"/>
            <w:noProof/>
          </w:rPr>
          <w:t>Podgląd 3D</w:t>
        </w:r>
        <w:r w:rsidR="00B17FAA">
          <w:rPr>
            <w:noProof/>
            <w:webHidden/>
          </w:rPr>
          <w:tab/>
        </w:r>
        <w:r w:rsidR="00B17FAA">
          <w:rPr>
            <w:noProof/>
            <w:webHidden/>
          </w:rPr>
          <w:fldChar w:fldCharType="begin"/>
        </w:r>
        <w:r w:rsidR="00B17FAA">
          <w:rPr>
            <w:noProof/>
            <w:webHidden/>
          </w:rPr>
          <w:instrText xml:space="preserve"> PAGEREF _Toc124835754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DAB02C" w14:textId="578478EF" w:rsidR="00B17FAA" w:rsidRDefault="00000000">
      <w:pPr>
        <w:pStyle w:val="Spistreci2"/>
        <w:rPr>
          <w:rFonts w:asciiTheme="minorHAnsi" w:eastAsiaTheme="minorEastAsia" w:hAnsiTheme="minorHAnsi" w:cstheme="minorBidi"/>
          <w:noProof/>
          <w:lang w:eastAsia="pl-PL"/>
        </w:rPr>
      </w:pPr>
      <w:hyperlink w:anchor="_Toc124835755" w:history="1">
        <w:r w:rsidR="00B17FAA" w:rsidRPr="003D7296">
          <w:rPr>
            <w:rStyle w:val="Hipercze"/>
            <w:noProof/>
            <w:lang w:eastAsia="pl-PL"/>
          </w:rPr>
          <w:t>6.10.</w:t>
        </w:r>
        <w:r w:rsidR="00B17FAA">
          <w:rPr>
            <w:rFonts w:asciiTheme="minorHAnsi" w:eastAsiaTheme="minorEastAsia" w:hAnsiTheme="minorHAnsi" w:cstheme="minorBidi"/>
            <w:noProof/>
            <w:lang w:eastAsia="pl-PL"/>
          </w:rPr>
          <w:tab/>
        </w:r>
        <w:r w:rsidR="00B17FAA" w:rsidRPr="003D7296">
          <w:rPr>
            <w:rStyle w:val="Hipercze"/>
            <w:noProof/>
            <w:lang w:eastAsia="pl-PL"/>
          </w:rPr>
          <w:t>Pierwsze wykończenia</w:t>
        </w:r>
        <w:r w:rsidR="00B17FAA">
          <w:rPr>
            <w:noProof/>
            <w:webHidden/>
          </w:rPr>
          <w:tab/>
        </w:r>
        <w:r w:rsidR="00B17FAA">
          <w:rPr>
            <w:noProof/>
            <w:webHidden/>
          </w:rPr>
          <w:fldChar w:fldCharType="begin"/>
        </w:r>
        <w:r w:rsidR="00B17FAA">
          <w:rPr>
            <w:noProof/>
            <w:webHidden/>
          </w:rPr>
          <w:instrText xml:space="preserve"> PAGEREF _Toc124835755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A57F0B" w14:textId="10203CF9" w:rsidR="00B17FAA" w:rsidRDefault="00000000">
      <w:pPr>
        <w:pStyle w:val="Spistreci2"/>
        <w:rPr>
          <w:rFonts w:asciiTheme="minorHAnsi" w:eastAsiaTheme="minorEastAsia" w:hAnsiTheme="minorHAnsi" w:cstheme="minorBidi"/>
          <w:noProof/>
          <w:lang w:eastAsia="pl-PL"/>
        </w:rPr>
      </w:pPr>
      <w:hyperlink w:anchor="_Toc124835756" w:history="1">
        <w:r w:rsidR="00B17FAA" w:rsidRPr="003D7296">
          <w:rPr>
            <w:rStyle w:val="Hipercze"/>
            <w:noProof/>
            <w:lang w:eastAsia="pl-PL"/>
          </w:rPr>
          <w:t>6.11.</w:t>
        </w:r>
        <w:r w:rsidR="00B17FAA">
          <w:rPr>
            <w:rFonts w:asciiTheme="minorHAnsi" w:eastAsiaTheme="minorEastAsia" w:hAnsiTheme="minorHAnsi" w:cstheme="minorBidi"/>
            <w:noProof/>
            <w:lang w:eastAsia="pl-PL"/>
          </w:rPr>
          <w:tab/>
        </w:r>
        <w:r w:rsidR="00B17FAA" w:rsidRPr="003D7296">
          <w:rPr>
            <w:rStyle w:val="Hipercze"/>
            <w:noProof/>
            <w:lang w:eastAsia="pl-PL"/>
          </w:rPr>
          <w:t>Wstawianie mebli i wyposażenia</w:t>
        </w:r>
        <w:r w:rsidR="00B17FAA">
          <w:rPr>
            <w:noProof/>
            <w:webHidden/>
          </w:rPr>
          <w:tab/>
        </w:r>
        <w:r w:rsidR="00B17FAA">
          <w:rPr>
            <w:noProof/>
            <w:webHidden/>
          </w:rPr>
          <w:fldChar w:fldCharType="begin"/>
        </w:r>
        <w:r w:rsidR="00B17FAA">
          <w:rPr>
            <w:noProof/>
            <w:webHidden/>
          </w:rPr>
          <w:instrText xml:space="preserve"> PAGEREF _Toc124835756 \h </w:instrText>
        </w:r>
        <w:r w:rsidR="00B17FAA">
          <w:rPr>
            <w:noProof/>
            <w:webHidden/>
          </w:rPr>
        </w:r>
        <w:r w:rsidR="00B17FAA">
          <w:rPr>
            <w:noProof/>
            <w:webHidden/>
          </w:rPr>
          <w:fldChar w:fldCharType="separate"/>
        </w:r>
        <w:r w:rsidR="0012031E">
          <w:rPr>
            <w:noProof/>
            <w:webHidden/>
          </w:rPr>
          <w:t>89</w:t>
        </w:r>
        <w:r w:rsidR="00B17FAA">
          <w:rPr>
            <w:noProof/>
            <w:webHidden/>
          </w:rPr>
          <w:fldChar w:fldCharType="end"/>
        </w:r>
      </w:hyperlink>
    </w:p>
    <w:p w14:paraId="6007BAE3" w14:textId="3FCFCF4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7" w:history="1">
        <w:r w:rsidR="00B17FAA" w:rsidRPr="003D7296">
          <w:rPr>
            <w:rStyle w:val="Hipercze"/>
            <w:noProof/>
            <w:lang w:eastAsia="pl-PL"/>
          </w:rPr>
          <w:t>6.11.1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Umeblowanie wybranego pomieszczenia</w:t>
        </w:r>
        <w:r w:rsidR="00B17FAA">
          <w:rPr>
            <w:noProof/>
            <w:webHidden/>
          </w:rPr>
          <w:tab/>
        </w:r>
        <w:r w:rsidR="00B17FAA">
          <w:rPr>
            <w:noProof/>
            <w:webHidden/>
          </w:rPr>
          <w:fldChar w:fldCharType="begin"/>
        </w:r>
        <w:r w:rsidR="00B17FAA">
          <w:rPr>
            <w:noProof/>
            <w:webHidden/>
          </w:rPr>
          <w:instrText xml:space="preserve"> PAGEREF _Toc124835757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239973E7" w14:textId="224EF6A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8" w:history="1">
        <w:r w:rsidR="00B17FAA" w:rsidRPr="003D7296">
          <w:rPr>
            <w:rStyle w:val="Hipercze"/>
            <w:noProof/>
            <w:lang w:eastAsia="pl-PL"/>
          </w:rPr>
          <w:t>6.11.2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Meble i wyposażenie przyścienne</w:t>
        </w:r>
        <w:r w:rsidR="00B17FAA">
          <w:rPr>
            <w:noProof/>
            <w:webHidden/>
          </w:rPr>
          <w:tab/>
        </w:r>
        <w:r w:rsidR="00B17FAA">
          <w:rPr>
            <w:noProof/>
            <w:webHidden/>
          </w:rPr>
          <w:fldChar w:fldCharType="begin"/>
        </w:r>
        <w:r w:rsidR="00B17FAA">
          <w:rPr>
            <w:noProof/>
            <w:webHidden/>
          </w:rPr>
          <w:instrText xml:space="preserve"> PAGEREF _Toc124835758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51002BCD" w14:textId="4A598983" w:rsidR="00B17FAA" w:rsidRDefault="00000000">
      <w:pPr>
        <w:pStyle w:val="Spistreci2"/>
        <w:rPr>
          <w:rFonts w:asciiTheme="minorHAnsi" w:eastAsiaTheme="minorEastAsia" w:hAnsiTheme="minorHAnsi" w:cstheme="minorBidi"/>
          <w:noProof/>
          <w:lang w:eastAsia="pl-PL"/>
        </w:rPr>
      </w:pPr>
      <w:hyperlink w:anchor="_Toc124835759" w:history="1">
        <w:r w:rsidR="00B17FAA" w:rsidRPr="003D7296">
          <w:rPr>
            <w:rStyle w:val="Hipercze"/>
            <w:noProof/>
            <w:lang w:eastAsia="pl-PL"/>
          </w:rPr>
          <w:t>6.12.</w:t>
        </w:r>
        <w:r w:rsidR="00B17FAA">
          <w:rPr>
            <w:rFonts w:asciiTheme="minorHAnsi" w:eastAsiaTheme="minorEastAsia" w:hAnsiTheme="minorHAnsi" w:cstheme="minorBidi"/>
            <w:noProof/>
            <w:lang w:eastAsia="pl-PL"/>
          </w:rPr>
          <w:tab/>
        </w:r>
        <w:r w:rsidR="00B17FAA" w:rsidRPr="003D7296">
          <w:rPr>
            <w:rStyle w:val="Hipercze"/>
            <w:noProof/>
          </w:rPr>
          <w:t>Wirtualny spacer</w:t>
        </w:r>
        <w:r w:rsidR="00B17FAA">
          <w:rPr>
            <w:noProof/>
            <w:webHidden/>
          </w:rPr>
          <w:tab/>
        </w:r>
        <w:r w:rsidR="00B17FAA">
          <w:rPr>
            <w:noProof/>
            <w:webHidden/>
          </w:rPr>
          <w:fldChar w:fldCharType="begin"/>
        </w:r>
        <w:r w:rsidR="00B17FAA">
          <w:rPr>
            <w:noProof/>
            <w:webHidden/>
          </w:rPr>
          <w:instrText xml:space="preserve"> PAGEREF _Toc124835759 \h </w:instrText>
        </w:r>
        <w:r w:rsidR="00B17FAA">
          <w:rPr>
            <w:noProof/>
            <w:webHidden/>
          </w:rPr>
        </w:r>
        <w:r w:rsidR="00B17FAA">
          <w:rPr>
            <w:noProof/>
            <w:webHidden/>
          </w:rPr>
          <w:fldChar w:fldCharType="separate"/>
        </w:r>
        <w:r w:rsidR="0012031E">
          <w:rPr>
            <w:noProof/>
            <w:webHidden/>
          </w:rPr>
          <w:t>91</w:t>
        </w:r>
        <w:r w:rsidR="00B17FAA">
          <w:rPr>
            <w:noProof/>
            <w:webHidden/>
          </w:rPr>
          <w:fldChar w:fldCharType="end"/>
        </w:r>
      </w:hyperlink>
    </w:p>
    <w:p w14:paraId="0E9D2ADF" w14:textId="67FD3171" w:rsidR="00B17FAA" w:rsidRDefault="00000000">
      <w:pPr>
        <w:pStyle w:val="Spistreci1"/>
        <w:rPr>
          <w:rFonts w:asciiTheme="minorHAnsi" w:eastAsiaTheme="minorEastAsia" w:hAnsiTheme="minorHAnsi" w:cstheme="minorBidi"/>
          <w:sz w:val="22"/>
          <w:szCs w:val="22"/>
          <w:lang w:eastAsia="pl-PL"/>
        </w:rPr>
      </w:pPr>
      <w:hyperlink w:anchor="_Toc124835760" w:history="1">
        <w:r w:rsidR="00B17FAA" w:rsidRPr="003D7296">
          <w:rPr>
            <w:rStyle w:val="Hipercze"/>
            <w:lang w:eastAsia="pl-PL"/>
          </w:rPr>
          <w:t>7.</w:t>
        </w:r>
        <w:r w:rsidR="00B17FAA">
          <w:rPr>
            <w:rFonts w:asciiTheme="minorHAnsi" w:eastAsiaTheme="minorEastAsia" w:hAnsiTheme="minorHAnsi" w:cstheme="minorBidi"/>
            <w:sz w:val="22"/>
            <w:szCs w:val="22"/>
            <w:lang w:eastAsia="pl-PL"/>
          </w:rPr>
          <w:tab/>
        </w:r>
        <w:r w:rsidR="00B17FAA" w:rsidRPr="003D7296">
          <w:rPr>
            <w:rStyle w:val="Hipercze"/>
          </w:rPr>
          <w:t>TESTY</w:t>
        </w:r>
        <w:r w:rsidR="00B17FAA">
          <w:rPr>
            <w:webHidden/>
          </w:rPr>
          <w:tab/>
        </w:r>
        <w:r w:rsidR="00B17FAA">
          <w:rPr>
            <w:webHidden/>
          </w:rPr>
          <w:fldChar w:fldCharType="begin"/>
        </w:r>
        <w:r w:rsidR="00B17FAA">
          <w:rPr>
            <w:webHidden/>
          </w:rPr>
          <w:instrText xml:space="preserve"> PAGEREF _Toc124835760 \h </w:instrText>
        </w:r>
        <w:r w:rsidR="00B17FAA">
          <w:rPr>
            <w:webHidden/>
          </w:rPr>
        </w:r>
        <w:r w:rsidR="00B17FAA">
          <w:rPr>
            <w:webHidden/>
          </w:rPr>
          <w:fldChar w:fldCharType="separate"/>
        </w:r>
        <w:r w:rsidR="0012031E">
          <w:rPr>
            <w:webHidden/>
          </w:rPr>
          <w:t>93</w:t>
        </w:r>
        <w:r w:rsidR="00B17FAA">
          <w:rPr>
            <w:webHidden/>
          </w:rPr>
          <w:fldChar w:fldCharType="end"/>
        </w:r>
      </w:hyperlink>
    </w:p>
    <w:p w14:paraId="3E8266DB" w14:textId="775EA77F" w:rsidR="00B17FAA" w:rsidRDefault="00000000">
      <w:pPr>
        <w:pStyle w:val="Spistreci2"/>
        <w:rPr>
          <w:rFonts w:asciiTheme="minorHAnsi" w:eastAsiaTheme="minorEastAsia" w:hAnsiTheme="minorHAnsi" w:cstheme="minorBidi"/>
          <w:noProof/>
          <w:lang w:eastAsia="pl-PL"/>
        </w:rPr>
      </w:pPr>
      <w:hyperlink w:anchor="_Toc124835761" w:history="1">
        <w:r w:rsidR="00B17FAA" w:rsidRPr="003D7296">
          <w:rPr>
            <w:rStyle w:val="Hipercze"/>
            <w:noProof/>
          </w:rPr>
          <w:t>7.1.</w:t>
        </w:r>
        <w:r w:rsidR="00B17FAA">
          <w:rPr>
            <w:rFonts w:asciiTheme="minorHAnsi" w:eastAsiaTheme="minorEastAsia" w:hAnsiTheme="minorHAnsi" w:cstheme="minorBidi"/>
            <w:noProof/>
            <w:lang w:eastAsia="pl-PL"/>
          </w:rPr>
          <w:tab/>
        </w:r>
        <w:r w:rsidR="00B17FAA" w:rsidRPr="003D7296">
          <w:rPr>
            <w:rStyle w:val="Hipercze"/>
            <w:noProof/>
          </w:rPr>
          <w:t>Testy interfejsu użytkownika</w:t>
        </w:r>
        <w:r w:rsidR="00B17FAA">
          <w:rPr>
            <w:noProof/>
            <w:webHidden/>
          </w:rPr>
          <w:tab/>
        </w:r>
        <w:r w:rsidR="00B17FAA">
          <w:rPr>
            <w:noProof/>
            <w:webHidden/>
          </w:rPr>
          <w:fldChar w:fldCharType="begin"/>
        </w:r>
        <w:r w:rsidR="00B17FAA">
          <w:rPr>
            <w:noProof/>
            <w:webHidden/>
          </w:rPr>
          <w:instrText xml:space="preserve"> PAGEREF _Toc124835761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2BB0C217" w14:textId="054C9F1D" w:rsidR="00B17FAA" w:rsidRDefault="00000000">
      <w:pPr>
        <w:pStyle w:val="Spistreci2"/>
        <w:rPr>
          <w:rFonts w:asciiTheme="minorHAnsi" w:eastAsiaTheme="minorEastAsia" w:hAnsiTheme="minorHAnsi" w:cstheme="minorBidi"/>
          <w:noProof/>
          <w:lang w:eastAsia="pl-PL"/>
        </w:rPr>
      </w:pPr>
      <w:hyperlink w:anchor="_Toc124835762" w:history="1">
        <w:r w:rsidR="00B17FAA" w:rsidRPr="003D7296">
          <w:rPr>
            <w:rStyle w:val="Hipercze"/>
            <w:noProof/>
          </w:rPr>
          <w:t>7.2.</w:t>
        </w:r>
        <w:r w:rsidR="00B17FAA">
          <w:rPr>
            <w:rFonts w:asciiTheme="minorHAnsi" w:eastAsiaTheme="minorEastAsia" w:hAnsiTheme="minorHAnsi" w:cstheme="minorBidi"/>
            <w:noProof/>
            <w:lang w:eastAsia="pl-PL"/>
          </w:rPr>
          <w:tab/>
        </w:r>
        <w:r w:rsidR="00B17FAA" w:rsidRPr="003D7296">
          <w:rPr>
            <w:rStyle w:val="Hipercze"/>
            <w:noProof/>
          </w:rPr>
          <w:t>Testy funkcjonalności</w:t>
        </w:r>
        <w:r w:rsidR="00B17FAA">
          <w:rPr>
            <w:noProof/>
            <w:webHidden/>
          </w:rPr>
          <w:tab/>
        </w:r>
        <w:r w:rsidR="00B17FAA">
          <w:rPr>
            <w:noProof/>
            <w:webHidden/>
          </w:rPr>
          <w:fldChar w:fldCharType="begin"/>
        </w:r>
        <w:r w:rsidR="00B17FAA">
          <w:rPr>
            <w:noProof/>
            <w:webHidden/>
          </w:rPr>
          <w:instrText xml:space="preserve"> PAGEREF _Toc124835762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3712C0BA" w14:textId="6780C545" w:rsidR="00B17FAA" w:rsidRDefault="00000000">
      <w:pPr>
        <w:pStyle w:val="Spistreci2"/>
        <w:rPr>
          <w:rFonts w:asciiTheme="minorHAnsi" w:eastAsiaTheme="minorEastAsia" w:hAnsiTheme="minorHAnsi" w:cstheme="minorBidi"/>
          <w:noProof/>
          <w:lang w:eastAsia="pl-PL"/>
        </w:rPr>
      </w:pPr>
      <w:hyperlink w:anchor="_Toc124835763" w:history="1">
        <w:r w:rsidR="00B17FAA" w:rsidRPr="003D7296">
          <w:rPr>
            <w:rStyle w:val="Hipercze"/>
            <w:noProof/>
          </w:rPr>
          <w:t>7.3.</w:t>
        </w:r>
        <w:r w:rsidR="00B17FAA">
          <w:rPr>
            <w:rFonts w:asciiTheme="minorHAnsi" w:eastAsiaTheme="minorEastAsia" w:hAnsiTheme="minorHAnsi" w:cstheme="minorBidi"/>
            <w:noProof/>
            <w:lang w:eastAsia="pl-PL"/>
          </w:rPr>
          <w:tab/>
        </w:r>
        <w:r w:rsidR="00B17FAA" w:rsidRPr="003D7296">
          <w:rPr>
            <w:rStyle w:val="Hipercze"/>
            <w:noProof/>
          </w:rPr>
          <w:t>Lista poprawek</w:t>
        </w:r>
        <w:r w:rsidR="00B17FAA">
          <w:rPr>
            <w:noProof/>
            <w:webHidden/>
          </w:rPr>
          <w:tab/>
        </w:r>
        <w:r w:rsidR="00B17FAA">
          <w:rPr>
            <w:noProof/>
            <w:webHidden/>
          </w:rPr>
          <w:fldChar w:fldCharType="begin"/>
        </w:r>
        <w:r w:rsidR="00B17FAA">
          <w:rPr>
            <w:noProof/>
            <w:webHidden/>
          </w:rPr>
          <w:instrText xml:space="preserve"> PAGEREF _Toc124835763 \h </w:instrText>
        </w:r>
        <w:r w:rsidR="00B17FAA">
          <w:rPr>
            <w:noProof/>
            <w:webHidden/>
          </w:rPr>
        </w:r>
        <w:r w:rsidR="00B17FAA">
          <w:rPr>
            <w:noProof/>
            <w:webHidden/>
          </w:rPr>
          <w:fldChar w:fldCharType="separate"/>
        </w:r>
        <w:r w:rsidR="0012031E">
          <w:rPr>
            <w:noProof/>
            <w:webHidden/>
          </w:rPr>
          <w:t>94</w:t>
        </w:r>
        <w:r w:rsidR="00B17FAA">
          <w:rPr>
            <w:noProof/>
            <w:webHidden/>
          </w:rPr>
          <w:fldChar w:fldCharType="end"/>
        </w:r>
      </w:hyperlink>
    </w:p>
    <w:p w14:paraId="65786746" w14:textId="521CC893" w:rsidR="00B17FAA" w:rsidRDefault="00000000">
      <w:pPr>
        <w:pStyle w:val="Spistreci1"/>
        <w:rPr>
          <w:rFonts w:asciiTheme="minorHAnsi" w:eastAsiaTheme="minorEastAsia" w:hAnsiTheme="minorHAnsi" w:cstheme="minorBidi"/>
          <w:sz w:val="22"/>
          <w:szCs w:val="22"/>
          <w:lang w:eastAsia="pl-PL"/>
        </w:rPr>
      </w:pPr>
      <w:hyperlink w:anchor="_Toc124835764" w:history="1">
        <w:r w:rsidR="00B17FAA" w:rsidRPr="003D7296">
          <w:rPr>
            <w:rStyle w:val="Hipercze"/>
          </w:rPr>
          <w:t>8.</w:t>
        </w:r>
        <w:r w:rsidR="00B17FAA">
          <w:rPr>
            <w:rFonts w:asciiTheme="minorHAnsi" w:eastAsiaTheme="minorEastAsia" w:hAnsiTheme="minorHAnsi" w:cstheme="minorBidi"/>
            <w:sz w:val="22"/>
            <w:szCs w:val="22"/>
            <w:lang w:eastAsia="pl-PL"/>
          </w:rPr>
          <w:tab/>
        </w:r>
        <w:r w:rsidR="00B17FAA" w:rsidRPr="003D7296">
          <w:rPr>
            <w:rStyle w:val="Hipercze"/>
          </w:rPr>
          <w:t>PODSUMOWANIE</w:t>
        </w:r>
        <w:r w:rsidR="00B17FAA">
          <w:rPr>
            <w:webHidden/>
          </w:rPr>
          <w:tab/>
        </w:r>
        <w:r w:rsidR="00B17FAA">
          <w:rPr>
            <w:webHidden/>
          </w:rPr>
          <w:fldChar w:fldCharType="begin"/>
        </w:r>
        <w:r w:rsidR="00B17FAA">
          <w:rPr>
            <w:webHidden/>
          </w:rPr>
          <w:instrText xml:space="preserve"> PAGEREF _Toc124835764 \h </w:instrText>
        </w:r>
        <w:r w:rsidR="00B17FAA">
          <w:rPr>
            <w:webHidden/>
          </w:rPr>
        </w:r>
        <w:r w:rsidR="00B17FAA">
          <w:rPr>
            <w:webHidden/>
          </w:rPr>
          <w:fldChar w:fldCharType="separate"/>
        </w:r>
        <w:r w:rsidR="0012031E">
          <w:rPr>
            <w:webHidden/>
          </w:rPr>
          <w:t>96</w:t>
        </w:r>
        <w:r w:rsidR="00B17FAA">
          <w:rPr>
            <w:webHidden/>
          </w:rPr>
          <w:fldChar w:fldCharType="end"/>
        </w:r>
      </w:hyperlink>
    </w:p>
    <w:p w14:paraId="571EE21D" w14:textId="35478772" w:rsidR="00B17FAA" w:rsidRDefault="00000000">
      <w:pPr>
        <w:pStyle w:val="Spistreci2"/>
        <w:rPr>
          <w:rFonts w:asciiTheme="minorHAnsi" w:eastAsiaTheme="minorEastAsia" w:hAnsiTheme="minorHAnsi" w:cstheme="minorBidi"/>
          <w:noProof/>
          <w:lang w:eastAsia="pl-PL"/>
        </w:rPr>
      </w:pPr>
      <w:hyperlink w:anchor="_Toc124835765" w:history="1">
        <w:r w:rsidR="00B17FAA" w:rsidRPr="003D7296">
          <w:rPr>
            <w:rStyle w:val="Hipercze"/>
            <w:noProof/>
          </w:rPr>
          <w:t>8.1.</w:t>
        </w:r>
        <w:r w:rsidR="00B17FAA">
          <w:rPr>
            <w:rFonts w:asciiTheme="minorHAnsi" w:eastAsiaTheme="minorEastAsia" w:hAnsiTheme="minorHAnsi" w:cstheme="minorBidi"/>
            <w:noProof/>
            <w:lang w:eastAsia="pl-PL"/>
          </w:rPr>
          <w:tab/>
        </w:r>
        <w:r w:rsidR="00B17FAA" w:rsidRPr="003D7296">
          <w:rPr>
            <w:rStyle w:val="Hipercze"/>
            <w:noProof/>
          </w:rPr>
          <w:t>Ocena przeprowadzonych prac</w:t>
        </w:r>
        <w:r w:rsidR="00B17FAA">
          <w:rPr>
            <w:noProof/>
            <w:webHidden/>
          </w:rPr>
          <w:tab/>
        </w:r>
        <w:r w:rsidR="00B17FAA">
          <w:rPr>
            <w:noProof/>
            <w:webHidden/>
          </w:rPr>
          <w:fldChar w:fldCharType="begin"/>
        </w:r>
        <w:r w:rsidR="00B17FAA">
          <w:rPr>
            <w:noProof/>
            <w:webHidden/>
          </w:rPr>
          <w:instrText xml:space="preserve"> PAGEREF _Toc124835765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56D54BC6" w14:textId="1423E44D" w:rsidR="00B17FAA" w:rsidRDefault="00000000">
      <w:pPr>
        <w:pStyle w:val="Spistreci2"/>
        <w:rPr>
          <w:rFonts w:asciiTheme="minorHAnsi" w:eastAsiaTheme="minorEastAsia" w:hAnsiTheme="minorHAnsi" w:cstheme="minorBidi"/>
          <w:noProof/>
          <w:lang w:eastAsia="pl-PL"/>
        </w:rPr>
      </w:pPr>
      <w:hyperlink w:anchor="_Toc124835766" w:history="1">
        <w:r w:rsidR="00B17FAA" w:rsidRPr="003D7296">
          <w:rPr>
            <w:rStyle w:val="Hipercze"/>
            <w:noProof/>
          </w:rPr>
          <w:t>8.2.</w:t>
        </w:r>
        <w:r w:rsidR="00B17FAA">
          <w:rPr>
            <w:rFonts w:asciiTheme="minorHAnsi" w:eastAsiaTheme="minorEastAsia" w:hAnsiTheme="minorHAnsi" w:cstheme="minorBidi"/>
            <w:noProof/>
            <w:lang w:eastAsia="pl-PL"/>
          </w:rPr>
          <w:tab/>
        </w:r>
        <w:r w:rsidR="00B17FAA" w:rsidRPr="003D7296">
          <w:rPr>
            <w:rStyle w:val="Hipercze"/>
            <w:noProof/>
          </w:rPr>
          <w:t>Szacunkowy czas potrzebny na dokończenie prac nad aplikacją</w:t>
        </w:r>
        <w:r w:rsidR="00B17FAA">
          <w:rPr>
            <w:noProof/>
            <w:webHidden/>
          </w:rPr>
          <w:tab/>
        </w:r>
        <w:r w:rsidR="00B17FAA">
          <w:rPr>
            <w:noProof/>
            <w:webHidden/>
          </w:rPr>
          <w:fldChar w:fldCharType="begin"/>
        </w:r>
        <w:r w:rsidR="00B17FAA">
          <w:rPr>
            <w:noProof/>
            <w:webHidden/>
          </w:rPr>
          <w:instrText xml:space="preserve"> PAGEREF _Toc124835766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4FC8D195" w14:textId="3FFA272E" w:rsidR="00B17FAA" w:rsidRDefault="00000000">
      <w:pPr>
        <w:pStyle w:val="Spistreci2"/>
        <w:rPr>
          <w:rFonts w:asciiTheme="minorHAnsi" w:eastAsiaTheme="minorEastAsia" w:hAnsiTheme="minorHAnsi" w:cstheme="minorBidi"/>
          <w:noProof/>
          <w:lang w:eastAsia="pl-PL"/>
        </w:rPr>
      </w:pPr>
      <w:hyperlink w:anchor="_Toc124835767" w:history="1">
        <w:r w:rsidR="00B17FAA" w:rsidRPr="003D7296">
          <w:rPr>
            <w:rStyle w:val="Hipercze"/>
            <w:noProof/>
          </w:rPr>
          <w:t>8.3.</w:t>
        </w:r>
        <w:r w:rsidR="00B17FAA">
          <w:rPr>
            <w:rFonts w:asciiTheme="minorHAnsi" w:eastAsiaTheme="minorEastAsia" w:hAnsiTheme="minorHAnsi" w:cstheme="minorBidi"/>
            <w:noProof/>
            <w:lang w:eastAsia="pl-PL"/>
          </w:rPr>
          <w:tab/>
        </w:r>
        <w:r w:rsidR="00B17FAA" w:rsidRPr="003D7296">
          <w:rPr>
            <w:rStyle w:val="Hipercze"/>
            <w:noProof/>
          </w:rPr>
          <w:t>Możliwość rozbudowy programu</w:t>
        </w:r>
        <w:r w:rsidR="00B17FAA">
          <w:rPr>
            <w:noProof/>
            <w:webHidden/>
          </w:rPr>
          <w:tab/>
        </w:r>
        <w:r w:rsidR="00B17FAA">
          <w:rPr>
            <w:noProof/>
            <w:webHidden/>
          </w:rPr>
          <w:fldChar w:fldCharType="begin"/>
        </w:r>
        <w:r w:rsidR="00B17FAA">
          <w:rPr>
            <w:noProof/>
            <w:webHidden/>
          </w:rPr>
          <w:instrText xml:space="preserve"> PAGEREF _Toc124835767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661D151F" w14:textId="7ABDD4F1" w:rsidR="00B17FAA" w:rsidRDefault="00000000">
      <w:pPr>
        <w:pStyle w:val="Spistreci2"/>
        <w:rPr>
          <w:rFonts w:asciiTheme="minorHAnsi" w:eastAsiaTheme="minorEastAsia" w:hAnsiTheme="minorHAnsi" w:cstheme="minorBidi"/>
          <w:noProof/>
          <w:lang w:eastAsia="pl-PL"/>
        </w:rPr>
      </w:pPr>
      <w:hyperlink w:anchor="_Toc124835768" w:history="1">
        <w:r w:rsidR="00B17FAA" w:rsidRPr="003D7296">
          <w:rPr>
            <w:rStyle w:val="Hipercze"/>
            <w:noProof/>
          </w:rPr>
          <w:t>8.4.</w:t>
        </w:r>
        <w:r w:rsidR="00B17FAA">
          <w:rPr>
            <w:rFonts w:asciiTheme="minorHAnsi" w:eastAsiaTheme="minorEastAsia" w:hAnsiTheme="minorHAnsi" w:cstheme="minorBidi"/>
            <w:noProof/>
            <w:lang w:eastAsia="pl-PL"/>
          </w:rPr>
          <w:tab/>
        </w:r>
        <w:r w:rsidR="00B17FAA" w:rsidRPr="003D7296">
          <w:rPr>
            <w:rStyle w:val="Hipercze"/>
            <w:noProof/>
          </w:rPr>
          <w:t>Wnioski</w:t>
        </w:r>
        <w:r w:rsidR="00B17FAA">
          <w:rPr>
            <w:noProof/>
            <w:webHidden/>
          </w:rPr>
          <w:tab/>
        </w:r>
        <w:r w:rsidR="00B17FAA">
          <w:rPr>
            <w:noProof/>
            <w:webHidden/>
          </w:rPr>
          <w:fldChar w:fldCharType="begin"/>
        </w:r>
        <w:r w:rsidR="00B17FAA">
          <w:rPr>
            <w:noProof/>
            <w:webHidden/>
          </w:rPr>
          <w:instrText xml:space="preserve"> PAGEREF _Toc124835768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04C037DB" w14:textId="5F9F1B75" w:rsidR="00B17FAA" w:rsidRDefault="00000000">
      <w:pPr>
        <w:pStyle w:val="Spistreci1"/>
        <w:rPr>
          <w:rFonts w:asciiTheme="minorHAnsi" w:eastAsiaTheme="minorEastAsia" w:hAnsiTheme="minorHAnsi" w:cstheme="minorBidi"/>
          <w:sz w:val="22"/>
          <w:szCs w:val="22"/>
          <w:lang w:eastAsia="pl-PL"/>
        </w:rPr>
      </w:pPr>
      <w:hyperlink w:anchor="_Toc124835769" w:history="1">
        <w:r w:rsidR="00B17FAA" w:rsidRPr="003D7296">
          <w:rPr>
            <w:rStyle w:val="Hipercze"/>
          </w:rPr>
          <w:t>9.</w:t>
        </w:r>
        <w:r w:rsidR="00B17FAA">
          <w:rPr>
            <w:rFonts w:asciiTheme="minorHAnsi" w:eastAsiaTheme="minorEastAsia" w:hAnsiTheme="minorHAnsi" w:cstheme="minorBidi"/>
            <w:sz w:val="22"/>
            <w:szCs w:val="22"/>
            <w:lang w:eastAsia="pl-PL"/>
          </w:rPr>
          <w:tab/>
        </w:r>
        <w:r w:rsidR="00B17FAA" w:rsidRPr="003D7296">
          <w:rPr>
            <w:rStyle w:val="Hipercze"/>
          </w:rPr>
          <w:t>WYKAZ LITERATURY</w:t>
        </w:r>
        <w:r w:rsidR="00B17FAA">
          <w:rPr>
            <w:webHidden/>
          </w:rPr>
          <w:tab/>
        </w:r>
        <w:r w:rsidR="00B17FAA">
          <w:rPr>
            <w:webHidden/>
          </w:rPr>
          <w:fldChar w:fldCharType="begin"/>
        </w:r>
        <w:r w:rsidR="00B17FAA">
          <w:rPr>
            <w:webHidden/>
          </w:rPr>
          <w:instrText xml:space="preserve"> PAGEREF _Toc124835769 \h </w:instrText>
        </w:r>
        <w:r w:rsidR="00B17FAA">
          <w:rPr>
            <w:webHidden/>
          </w:rPr>
        </w:r>
        <w:r w:rsidR="00B17FAA">
          <w:rPr>
            <w:webHidden/>
          </w:rPr>
          <w:fldChar w:fldCharType="separate"/>
        </w:r>
        <w:r w:rsidR="0012031E">
          <w:rPr>
            <w:webHidden/>
          </w:rPr>
          <w:t>99</w:t>
        </w:r>
        <w:r w:rsidR="00B17FAA">
          <w:rPr>
            <w:webHidden/>
          </w:rPr>
          <w:fldChar w:fldCharType="end"/>
        </w:r>
      </w:hyperlink>
    </w:p>
    <w:p w14:paraId="7A4E40A1" w14:textId="11C5C7E4" w:rsidR="43175233" w:rsidRDefault="43175233" w:rsidP="43175233">
      <w:pPr>
        <w:pStyle w:val="Spistreci1"/>
        <w:tabs>
          <w:tab w:val="right" w:leader="dot" w:pos="8490"/>
        </w:tabs>
      </w:pPr>
      <w:r>
        <w:fldChar w:fldCharType="end"/>
      </w:r>
    </w:p>
    <w:p w14:paraId="02EB378F" w14:textId="77777777" w:rsidR="00F56792" w:rsidRDefault="00F56792" w:rsidP="00B07B3F">
      <w:pPr>
        <w:tabs>
          <w:tab w:val="right" w:leader="dot" w:pos="8505"/>
        </w:tabs>
        <w:spacing w:after="120" w:line="360" w:lineRule="auto"/>
        <w:jc w:val="both"/>
        <w:rPr>
          <w:rFonts w:ascii="Arial" w:hAnsi="Arial" w:cs="Arial"/>
          <w:b/>
          <w:bCs/>
          <w:sz w:val="20"/>
          <w:szCs w:val="20"/>
          <w:lang w:val="en-GB"/>
        </w:rPr>
        <w:sectPr w:rsidR="00F56792" w:rsidSect="00495B88">
          <w:headerReference w:type="default" r:id="rId12"/>
          <w:headerReference w:type="first" r:id="rId13"/>
          <w:footerReference w:type="first" r:id="rId14"/>
          <w:footnotePr>
            <w:numFmt w:val="chicago"/>
          </w:footnotePr>
          <w:pgSz w:w="11906" w:h="16838" w:code="9"/>
          <w:pgMar w:top="1440" w:right="1416" w:bottom="1440" w:left="1418" w:header="709" w:footer="709" w:gutter="0"/>
          <w:cols w:space="708"/>
          <w:docGrid w:linePitch="360"/>
        </w:sectPr>
      </w:pPr>
    </w:p>
    <w:p w14:paraId="3937E122" w14:textId="043FC068" w:rsidR="00D36756" w:rsidRDefault="006741B3" w:rsidP="006741B3">
      <w:pPr>
        <w:spacing w:line="240" w:lineRule="auto"/>
        <w:rPr>
          <w:rFonts w:ascii="Arial" w:hAnsi="Arial" w:cs="Arial"/>
          <w:b/>
          <w:sz w:val="24"/>
          <w:szCs w:val="24"/>
        </w:rPr>
      </w:pPr>
      <w:bookmarkStart w:id="1" w:name="_Toc516556278"/>
      <w:bookmarkStart w:id="2" w:name="_Toc516650486"/>
      <w:bookmarkStart w:id="3" w:name="_Toc518369837"/>
      <w:bookmarkStart w:id="4" w:name="_Toc475674565"/>
      <w:r>
        <w:rPr>
          <w:rFonts w:ascii="Arial" w:hAnsi="Arial" w:cs="Arial"/>
          <w:b/>
          <w:sz w:val="24"/>
          <w:szCs w:val="24"/>
        </w:rPr>
        <w:br w:type="page"/>
      </w:r>
    </w:p>
    <w:p w14:paraId="553A3B86" w14:textId="3FDFC7C2" w:rsidR="003345AC" w:rsidRPr="00A37FBC" w:rsidRDefault="4D6E776E" w:rsidP="00081B89">
      <w:pPr>
        <w:spacing w:after="240"/>
        <w:rPr>
          <w:rFonts w:ascii="Arial" w:hAnsi="Arial" w:cs="Arial"/>
          <w:b/>
          <w:sz w:val="24"/>
          <w:szCs w:val="24"/>
        </w:rPr>
      </w:pPr>
      <w:r w:rsidRPr="2F34556B">
        <w:rPr>
          <w:rFonts w:ascii="Arial" w:hAnsi="Arial" w:cs="Arial"/>
          <w:b/>
          <w:sz w:val="24"/>
          <w:szCs w:val="24"/>
        </w:rPr>
        <w:lastRenderedPageBreak/>
        <w:t>WYKAZ WAŻNIEJSZYCH OZNACZEŃ</w:t>
      </w:r>
      <w:r w:rsidR="008D36F2">
        <w:rPr>
          <w:rFonts w:ascii="Arial" w:hAnsi="Arial" w:cs="Arial"/>
          <w:b/>
          <w:sz w:val="24"/>
          <w:szCs w:val="24"/>
        </w:rPr>
        <w:t xml:space="preserve"> i</w:t>
      </w:r>
      <w:r w:rsidR="004A3D0A">
        <w:rPr>
          <w:rFonts w:ascii="Arial" w:hAnsi="Arial" w:cs="Arial"/>
          <w:b/>
          <w:sz w:val="24"/>
          <w:szCs w:val="24"/>
        </w:rPr>
        <w:t xml:space="preserve"> </w:t>
      </w:r>
      <w:r w:rsidRPr="2F34556B">
        <w:rPr>
          <w:rFonts w:ascii="Arial" w:hAnsi="Arial" w:cs="Arial"/>
          <w:b/>
          <w:sz w:val="24"/>
          <w:szCs w:val="24"/>
        </w:rPr>
        <w:t>SKRÓTÓW</w:t>
      </w:r>
      <w:bookmarkEnd w:id="1"/>
      <w:bookmarkEnd w:id="2"/>
      <w:bookmarkEnd w:id="3"/>
      <w:bookmarkEnd w:id="4"/>
    </w:p>
    <w:p w14:paraId="3B08A95A" w14:textId="59017C6F" w:rsidR="00D921CC" w:rsidRPr="00081B89" w:rsidRDefault="00D921CC" w:rsidP="00F31E5D">
      <w:pPr>
        <w:pStyle w:val="HTML-wstpniesformatowany"/>
        <w:spacing w:line="360" w:lineRule="auto"/>
        <w:rPr>
          <w:rStyle w:val="HTML-kod"/>
          <w:rFonts w:ascii="Arial" w:hAnsi="Arial" w:cs="Arial"/>
        </w:rPr>
      </w:pPr>
      <w:bookmarkStart w:id="5" w:name="_Toc516556279"/>
      <w:bookmarkStart w:id="6" w:name="_Toc516650487"/>
      <w:bookmarkStart w:id="7" w:name="_Toc518369838"/>
      <w:bookmarkStart w:id="8" w:name="_Toc124444989"/>
      <w:r w:rsidRPr="00081B89">
        <w:rPr>
          <w:rStyle w:val="HTML-kod"/>
          <w:rFonts w:ascii="Arial" w:hAnsi="Arial" w:cs="Arial"/>
        </w:rPr>
        <w:t xml:space="preserve">STKH – </w:t>
      </w:r>
      <w:r w:rsidR="67551034" w:rsidRPr="00081B89">
        <w:rPr>
          <w:rStyle w:val="HTML-kod"/>
          <w:rFonts w:ascii="Arial" w:hAnsi="Arial" w:cs="Arial"/>
        </w:rPr>
        <w:t>interesariusz</w:t>
      </w:r>
      <w:r w:rsidRPr="00081B89">
        <w:rPr>
          <w:rStyle w:val="HTML-kod"/>
          <w:rFonts w:ascii="Arial" w:hAnsi="Arial" w:cs="Arial"/>
        </w:rPr>
        <w:t xml:space="preserve"> systemu (</w:t>
      </w:r>
      <w:proofErr w:type="spellStart"/>
      <w:r w:rsidRPr="00081B89">
        <w:rPr>
          <w:rStyle w:val="HTML-kod"/>
          <w:rFonts w:ascii="Arial" w:hAnsi="Arial" w:cs="Arial"/>
        </w:rPr>
        <w:t>stakeholder</w:t>
      </w:r>
      <w:proofErr w:type="spellEnd"/>
      <w:r w:rsidRPr="00081B89">
        <w:rPr>
          <w:rStyle w:val="HTML-kod"/>
          <w:rFonts w:ascii="Arial" w:hAnsi="Arial" w:cs="Arial"/>
        </w:rPr>
        <w:t>)</w:t>
      </w:r>
    </w:p>
    <w:p w14:paraId="5655C5F3" w14:textId="5FC867D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BSGL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biznesowy</w:t>
      </w:r>
      <w:proofErr w:type="spellEnd"/>
      <w:r w:rsidRPr="00081B89">
        <w:rPr>
          <w:rStyle w:val="HTML-kod"/>
          <w:rFonts w:ascii="Arial" w:hAnsi="Arial" w:cs="Arial"/>
          <w:lang w:val="en-GB"/>
        </w:rPr>
        <w:t xml:space="preserve"> (business goal)</w:t>
      </w:r>
    </w:p>
    <w:p w14:paraId="3397D677" w14:textId="0009FA4B"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FNGL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funkcjonalny</w:t>
      </w:r>
      <w:proofErr w:type="spellEnd"/>
      <w:r w:rsidRPr="00081B89">
        <w:rPr>
          <w:rStyle w:val="HTML-kod"/>
          <w:rFonts w:ascii="Arial" w:hAnsi="Arial" w:cs="Arial"/>
          <w:lang w:val="en-GB"/>
        </w:rPr>
        <w:t xml:space="preserve"> (functional goal)</w:t>
      </w:r>
    </w:p>
    <w:p w14:paraId="630B6F3E" w14:textId="0513F12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USER – użytkownik</w:t>
      </w:r>
      <w:r w:rsidR="67551034" w:rsidRPr="00081B89">
        <w:rPr>
          <w:rStyle w:val="HTML-kod"/>
          <w:rFonts w:ascii="Arial" w:hAnsi="Arial" w:cs="Arial"/>
        </w:rPr>
        <w:t xml:space="preserve"> (</w:t>
      </w:r>
      <w:proofErr w:type="spellStart"/>
      <w:r w:rsidR="67551034" w:rsidRPr="00081B89">
        <w:rPr>
          <w:rStyle w:val="HTML-kod"/>
          <w:rFonts w:ascii="Arial" w:hAnsi="Arial" w:cs="Arial"/>
        </w:rPr>
        <w:t>user</w:t>
      </w:r>
      <w:proofErr w:type="spellEnd"/>
      <w:r w:rsidR="67551034" w:rsidRPr="00081B89">
        <w:rPr>
          <w:rStyle w:val="HTML-kod"/>
          <w:rFonts w:ascii="Arial" w:hAnsi="Arial" w:cs="Arial"/>
        </w:rPr>
        <w:t>)</w:t>
      </w:r>
    </w:p>
    <w:p w14:paraId="48B77976" w14:textId="0FD2BBAA"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XSYS – system zewnętrzny (</w:t>
      </w:r>
      <w:proofErr w:type="spellStart"/>
      <w:r w:rsidRPr="00081B89">
        <w:rPr>
          <w:rStyle w:val="HTML-kod"/>
          <w:rFonts w:ascii="Arial" w:hAnsi="Arial" w:cs="Arial"/>
        </w:rPr>
        <w:t>external</w:t>
      </w:r>
      <w:proofErr w:type="spellEnd"/>
      <w:r w:rsidRPr="00081B89">
        <w:rPr>
          <w:rStyle w:val="HTML-kod"/>
          <w:rFonts w:ascii="Arial" w:hAnsi="Arial" w:cs="Arial"/>
        </w:rPr>
        <w:t xml:space="preserve"> system)</w:t>
      </w:r>
    </w:p>
    <w:p w14:paraId="41BB78D6" w14:textId="72A6A6F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SSYS – </w:t>
      </w:r>
      <w:proofErr w:type="spellStart"/>
      <w:r w:rsidRPr="00081B89">
        <w:rPr>
          <w:rStyle w:val="HTML-kod"/>
          <w:rFonts w:ascii="Arial" w:hAnsi="Arial" w:cs="Arial"/>
          <w:lang w:val="en-GB"/>
        </w:rPr>
        <w:t>podsystem</w:t>
      </w:r>
      <w:proofErr w:type="spellEnd"/>
      <w:r w:rsidRPr="00081B89">
        <w:rPr>
          <w:rStyle w:val="HTML-kod"/>
          <w:rFonts w:ascii="Arial" w:hAnsi="Arial" w:cs="Arial"/>
          <w:lang w:val="en-GB"/>
        </w:rPr>
        <w:t xml:space="preserve"> (subsystem)</w:t>
      </w:r>
    </w:p>
    <w:p w14:paraId="501782D5" w14:textId="5085E3B7"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HCMP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sprzętowy</w:t>
      </w:r>
      <w:proofErr w:type="spellEnd"/>
      <w:r w:rsidRPr="00081B89">
        <w:rPr>
          <w:rStyle w:val="HTML-kod"/>
          <w:rFonts w:ascii="Arial" w:hAnsi="Arial" w:cs="Arial"/>
          <w:lang w:val="en-GB"/>
        </w:rPr>
        <w:t xml:space="preserve"> (hardware component)</w:t>
      </w:r>
    </w:p>
    <w:p w14:paraId="3102FE18" w14:textId="4ACCB0E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programowy</w:t>
      </w:r>
      <w:proofErr w:type="spellEnd"/>
      <w:r w:rsidRPr="00081B89">
        <w:rPr>
          <w:rStyle w:val="HTML-kod"/>
          <w:rFonts w:ascii="Arial" w:hAnsi="Arial" w:cs="Arial"/>
          <w:lang w:val="en-GB"/>
        </w:rPr>
        <w:t xml:space="preserve"> (software component)</w:t>
      </w:r>
    </w:p>
    <w:p w14:paraId="5ADABAF4" w14:textId="47997CE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FNRQ – wymaganie funkcjonalne (</w:t>
      </w:r>
      <w:proofErr w:type="spellStart"/>
      <w:r w:rsidRPr="00081B89">
        <w:rPr>
          <w:rStyle w:val="HTML-kod"/>
          <w:rFonts w:ascii="Arial" w:hAnsi="Arial" w:cs="Arial"/>
        </w:rPr>
        <w:t>functional</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1443137C" w14:textId="1541F623"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DTRQ – wymaganie na dane (data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C4F44A6" w14:textId="26B2CA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RLRQ – wymaganie w zakresie wiarygodności (</w:t>
      </w:r>
      <w:proofErr w:type="spellStart"/>
      <w:r w:rsidRPr="00081B89">
        <w:rPr>
          <w:rStyle w:val="HTML-kod"/>
          <w:rFonts w:ascii="Arial" w:hAnsi="Arial" w:cs="Arial"/>
        </w:rPr>
        <w:t>reliability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380994E2" w14:textId="4D3BD98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PFRQ – wymaganie w zakresie wydajności (performance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2A17040" w14:textId="4F3167F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FLRQ – wymaganie w zakresie elastyczności (</w:t>
      </w:r>
      <w:proofErr w:type="spellStart"/>
      <w:r w:rsidRPr="00081B89">
        <w:rPr>
          <w:rStyle w:val="HTML-kod"/>
          <w:rFonts w:ascii="Arial" w:hAnsi="Arial" w:cs="Arial"/>
        </w:rPr>
        <w:t>flexibility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65C3265" w14:textId="5488FCE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STRQ – wymaganie w zakresie użyteczności </w:t>
      </w:r>
      <w:r w:rsidR="7D5D836D" w:rsidRPr="00081B89">
        <w:rPr>
          <w:rStyle w:val="HTML-kod"/>
          <w:rFonts w:ascii="Arial" w:hAnsi="Arial" w:cs="Arial"/>
        </w:rPr>
        <w:t>(</w:t>
      </w:r>
      <w:proofErr w:type="spellStart"/>
      <w:r w:rsidR="7D5D836D" w:rsidRPr="00081B89">
        <w:rPr>
          <w:rStyle w:val="HTML-kod"/>
          <w:rFonts w:ascii="Arial" w:hAnsi="Arial" w:cs="Arial"/>
        </w:rPr>
        <w:t>usability</w:t>
      </w:r>
      <w:proofErr w:type="spellEnd"/>
      <w:r w:rsidR="7D5D836D" w:rsidRPr="00081B89">
        <w:rPr>
          <w:rStyle w:val="HTML-kod"/>
          <w:rFonts w:ascii="Arial" w:hAnsi="Arial" w:cs="Arial"/>
        </w:rPr>
        <w:t xml:space="preserve"> </w:t>
      </w:r>
      <w:proofErr w:type="spellStart"/>
      <w:r w:rsidR="7D5D836D" w:rsidRPr="00081B89">
        <w:rPr>
          <w:rStyle w:val="HTML-kod"/>
          <w:rFonts w:ascii="Arial" w:hAnsi="Arial" w:cs="Arial"/>
        </w:rPr>
        <w:t>requirement</w:t>
      </w:r>
      <w:proofErr w:type="spellEnd"/>
      <w:r w:rsidR="7D5D836D" w:rsidRPr="00081B89">
        <w:rPr>
          <w:rStyle w:val="HTML-kod"/>
          <w:rFonts w:ascii="Arial" w:hAnsi="Arial" w:cs="Arial"/>
        </w:rPr>
        <w:t>)</w:t>
      </w:r>
    </w:p>
    <w:p w14:paraId="7A064326" w14:textId="1BCEBAA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EXCP – sytuacja wyjątkowa (</w:t>
      </w:r>
      <w:proofErr w:type="spellStart"/>
      <w:r w:rsidRPr="00081B89">
        <w:rPr>
          <w:rStyle w:val="HTML-kod"/>
          <w:rFonts w:ascii="Arial" w:hAnsi="Arial" w:cs="Arial"/>
        </w:rPr>
        <w:t>exception</w:t>
      </w:r>
      <w:proofErr w:type="spellEnd"/>
      <w:r w:rsidRPr="00081B89">
        <w:rPr>
          <w:rStyle w:val="HTML-kod"/>
          <w:rFonts w:ascii="Arial" w:hAnsi="Arial" w:cs="Arial"/>
        </w:rPr>
        <w:t>)</w:t>
      </w:r>
    </w:p>
    <w:p w14:paraId="5D4B0FAD" w14:textId="74A75E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XHRQ – dodatkowe wymaganie sprzętowe (</w:t>
      </w:r>
      <w:proofErr w:type="spellStart"/>
      <w:r w:rsidRPr="00081B89">
        <w:rPr>
          <w:rStyle w:val="HTML-kod"/>
          <w:rFonts w:ascii="Arial" w:hAnsi="Arial" w:cs="Arial"/>
        </w:rPr>
        <w:t>external</w:t>
      </w:r>
      <w:proofErr w:type="spellEnd"/>
      <w:r w:rsidRPr="00081B89">
        <w:rPr>
          <w:rStyle w:val="HTML-kod"/>
          <w:rFonts w:ascii="Arial" w:hAnsi="Arial" w:cs="Arial"/>
        </w:rPr>
        <w:t xml:space="preserve"> hardware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23A537E4" w14:textId="070951A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XSRQ – dodatkowe wymaganie programowe (</w:t>
      </w:r>
      <w:proofErr w:type="spellStart"/>
      <w:r w:rsidRPr="00081B89">
        <w:rPr>
          <w:rStyle w:val="HTML-kod"/>
          <w:rFonts w:ascii="Arial" w:hAnsi="Arial" w:cs="Arial"/>
        </w:rPr>
        <w:t>external</w:t>
      </w:r>
      <w:proofErr w:type="spellEnd"/>
      <w:r w:rsidRPr="00081B89">
        <w:rPr>
          <w:rStyle w:val="HTML-kod"/>
          <w:rFonts w:ascii="Arial" w:hAnsi="Arial" w:cs="Arial"/>
        </w:rPr>
        <w:t xml:space="preserve"> software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71DBDAAF" w14:textId="6ED5A3D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ACPT – kryterium akceptacyjne (</w:t>
      </w:r>
      <w:proofErr w:type="spellStart"/>
      <w:r w:rsidRPr="00081B89">
        <w:rPr>
          <w:rStyle w:val="HTML-kod"/>
          <w:rFonts w:ascii="Arial" w:hAnsi="Arial" w:cs="Arial"/>
        </w:rPr>
        <w:t>acceptance</w:t>
      </w:r>
      <w:proofErr w:type="spellEnd"/>
      <w:r w:rsidRPr="00081B89">
        <w:rPr>
          <w:rStyle w:val="HTML-kod"/>
          <w:rFonts w:ascii="Arial" w:hAnsi="Arial" w:cs="Arial"/>
        </w:rPr>
        <w:t xml:space="preserve"> </w:t>
      </w:r>
      <w:proofErr w:type="spellStart"/>
      <w:r w:rsidRPr="00081B89">
        <w:rPr>
          <w:rStyle w:val="HTML-kod"/>
          <w:rFonts w:ascii="Arial" w:hAnsi="Arial" w:cs="Arial"/>
        </w:rPr>
        <w:t>criteria</w:t>
      </w:r>
      <w:proofErr w:type="spellEnd"/>
      <w:r w:rsidRPr="00081B89">
        <w:rPr>
          <w:rStyle w:val="HTML-kod"/>
          <w:rFonts w:ascii="Arial" w:hAnsi="Arial" w:cs="Arial"/>
        </w:rPr>
        <w:t>)</w:t>
      </w:r>
    </w:p>
    <w:p w14:paraId="1A61572D" w14:textId="23291F6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MOD – moduł (module)</w:t>
      </w:r>
    </w:p>
    <w:p w14:paraId="235A0688" w14:textId="5C85FB0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FILE – plik (file)</w:t>
      </w:r>
    </w:p>
    <w:p w14:paraId="1452A6BB" w14:textId="231C98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DCMP – komponent danych (data component)</w:t>
      </w:r>
    </w:p>
    <w:p w14:paraId="571B00F6" w14:textId="19C8AB19"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SERV – </w:t>
      </w:r>
      <w:proofErr w:type="spellStart"/>
      <w:r w:rsidRPr="00081B89">
        <w:rPr>
          <w:rStyle w:val="HTML-kod"/>
          <w:rFonts w:ascii="Arial" w:hAnsi="Arial" w:cs="Arial"/>
          <w:lang w:val="en-GB"/>
        </w:rPr>
        <w:t>usługa</w:t>
      </w:r>
      <w:proofErr w:type="spellEnd"/>
      <w:r w:rsidRPr="00081B89">
        <w:rPr>
          <w:rStyle w:val="HTML-kod"/>
          <w:rFonts w:ascii="Arial" w:hAnsi="Arial" w:cs="Arial"/>
          <w:lang w:val="en-GB"/>
        </w:rPr>
        <w:t xml:space="preserve"> (service)</w:t>
      </w:r>
    </w:p>
    <w:p w14:paraId="4200D434" w14:textId="41557D5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UPNL – panel </w:t>
      </w:r>
      <w:proofErr w:type="spellStart"/>
      <w:r w:rsidRPr="00081B89">
        <w:rPr>
          <w:rStyle w:val="HTML-kod"/>
          <w:rFonts w:ascii="Arial" w:hAnsi="Arial" w:cs="Arial"/>
          <w:lang w:val="en-GB"/>
        </w:rPr>
        <w:t>interfejsu</w:t>
      </w:r>
      <w:proofErr w:type="spellEnd"/>
      <w:r w:rsidR="67551034" w:rsidRPr="00081B89">
        <w:rPr>
          <w:rStyle w:val="HTML-kod"/>
          <w:rFonts w:ascii="Arial" w:hAnsi="Arial" w:cs="Arial"/>
          <w:lang w:val="en-GB"/>
        </w:rPr>
        <w:t xml:space="preserve"> (user interface panel)</w:t>
      </w:r>
    </w:p>
    <w:p w14:paraId="34D9ABE1" w14:textId="2257673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CMND – </w:t>
      </w:r>
      <w:proofErr w:type="spellStart"/>
      <w:r w:rsidRPr="00081B89">
        <w:rPr>
          <w:rStyle w:val="HTML-kod"/>
          <w:rFonts w:ascii="Arial" w:hAnsi="Arial" w:cs="Arial"/>
          <w:lang w:val="en-GB"/>
        </w:rPr>
        <w:t>komenda</w:t>
      </w:r>
      <w:proofErr w:type="spellEnd"/>
      <w:r w:rsidR="67551034" w:rsidRPr="00081B89">
        <w:rPr>
          <w:rStyle w:val="HTML-kod"/>
          <w:rFonts w:ascii="Arial" w:hAnsi="Arial" w:cs="Arial"/>
          <w:lang w:val="en-GB"/>
        </w:rPr>
        <w:t xml:space="preserve"> (command)</w:t>
      </w:r>
    </w:p>
    <w:p w14:paraId="1DA39A2D" w14:textId="149016F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MENU – menu</w:t>
      </w:r>
      <w:r w:rsidR="67551034" w:rsidRPr="00081B89">
        <w:rPr>
          <w:rStyle w:val="HTML-kod"/>
          <w:rFonts w:ascii="Arial" w:hAnsi="Arial" w:cs="Arial"/>
          <w:lang w:val="en-GB"/>
        </w:rPr>
        <w:t xml:space="preserve"> (menu)</w:t>
      </w:r>
    </w:p>
    <w:p w14:paraId="4AE5C7C5" w14:textId="23E44B85"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FORM – formularz</w:t>
      </w:r>
      <w:r w:rsidR="67551034" w:rsidRPr="00081B89">
        <w:rPr>
          <w:rStyle w:val="HTML-kod"/>
          <w:rFonts w:ascii="Arial" w:hAnsi="Arial" w:cs="Arial"/>
        </w:rPr>
        <w:t xml:space="preserve"> (form)</w:t>
      </w:r>
    </w:p>
    <w:p w14:paraId="6C2DA1DC" w14:textId="32A600F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LAYR – warstwa architektoniczna</w:t>
      </w:r>
      <w:r w:rsidR="67551034" w:rsidRPr="00081B89">
        <w:rPr>
          <w:rStyle w:val="HTML-kod"/>
          <w:rFonts w:ascii="Arial" w:hAnsi="Arial" w:cs="Arial"/>
        </w:rPr>
        <w:t xml:space="preserve"> (</w:t>
      </w:r>
      <w:proofErr w:type="spellStart"/>
      <w:r w:rsidR="67551034" w:rsidRPr="00081B89">
        <w:rPr>
          <w:rStyle w:val="HTML-kod"/>
          <w:rFonts w:ascii="Arial" w:hAnsi="Arial" w:cs="Arial"/>
        </w:rPr>
        <w:t>layer</w:t>
      </w:r>
      <w:proofErr w:type="spellEnd"/>
      <w:r w:rsidR="67551034" w:rsidRPr="00081B89">
        <w:rPr>
          <w:rStyle w:val="HTML-kod"/>
          <w:rFonts w:ascii="Arial" w:hAnsi="Arial" w:cs="Arial"/>
        </w:rPr>
        <w:t>)</w:t>
      </w:r>
    </w:p>
    <w:p w14:paraId="2DA77833" w14:textId="777777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USCS – przypadek użycia (</w:t>
      </w:r>
      <w:proofErr w:type="spellStart"/>
      <w:r w:rsidRPr="00081B89">
        <w:rPr>
          <w:rStyle w:val="HTML-kod"/>
          <w:rFonts w:ascii="Arial" w:hAnsi="Arial" w:cs="Arial"/>
        </w:rPr>
        <w:t>use</w:t>
      </w:r>
      <w:proofErr w:type="spellEnd"/>
      <w:r w:rsidRPr="00081B89">
        <w:rPr>
          <w:rStyle w:val="HTML-kod"/>
          <w:rFonts w:ascii="Arial" w:hAnsi="Arial" w:cs="Arial"/>
        </w:rPr>
        <w:t xml:space="preserve"> </w:t>
      </w:r>
      <w:proofErr w:type="spellStart"/>
      <w:r w:rsidRPr="00081B89">
        <w:rPr>
          <w:rStyle w:val="HTML-kod"/>
          <w:rFonts w:ascii="Arial" w:hAnsi="Arial" w:cs="Arial"/>
        </w:rPr>
        <w:t>case</w:t>
      </w:r>
      <w:proofErr w:type="spellEnd"/>
      <w:r w:rsidRPr="00081B89">
        <w:rPr>
          <w:rStyle w:val="HTML-kod"/>
          <w:rFonts w:ascii="Arial" w:hAnsi="Arial" w:cs="Arial"/>
        </w:rPr>
        <w:t>)</w:t>
      </w:r>
    </w:p>
    <w:p w14:paraId="0CBAF8FF" w14:textId="517A11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CLS – klasa </w:t>
      </w:r>
      <w:r w:rsidRPr="00081B89">
        <w:rPr>
          <w:rStyle w:val="HTML-kod"/>
          <w:rFonts w:ascii="Arial" w:hAnsi="Arial" w:cs="Arial"/>
          <w:lang w:val="en-GB"/>
        </w:rPr>
        <w:t>(class</w:t>
      </w:r>
      <w:r w:rsidRPr="00081B89">
        <w:rPr>
          <w:rStyle w:val="HTML-kod"/>
          <w:rFonts w:ascii="Arial" w:hAnsi="Arial" w:cs="Arial"/>
        </w:rPr>
        <w:t>)</w:t>
      </w:r>
    </w:p>
    <w:p w14:paraId="7BEF1883" w14:textId="020FE55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ENUM – typ wyliczeniowy (</w:t>
      </w:r>
      <w:r w:rsidRPr="00081B89">
        <w:rPr>
          <w:rStyle w:val="HTML-kod"/>
          <w:rFonts w:ascii="Arial" w:hAnsi="Arial" w:cs="Arial"/>
          <w:lang w:val="en-GB"/>
        </w:rPr>
        <w:t>enumerable</w:t>
      </w:r>
      <w:r w:rsidRPr="00081B89">
        <w:rPr>
          <w:rStyle w:val="HTML-kod"/>
          <w:rFonts w:ascii="Arial" w:hAnsi="Arial" w:cs="Arial"/>
        </w:rPr>
        <w:t>)</w:t>
      </w:r>
    </w:p>
    <w:p w14:paraId="21A95BAE" w14:textId="2847336F" w:rsidR="7D5D836D" w:rsidRDefault="7D5D836D">
      <w:r>
        <w:br w:type="page"/>
      </w:r>
    </w:p>
    <w:p w14:paraId="068AA9D7" w14:textId="7D1777C5" w:rsidR="003345AC" w:rsidRPr="00BD46FF" w:rsidRDefault="4D6E776E" w:rsidP="0019288A">
      <w:pPr>
        <w:pStyle w:val="Nagwek1"/>
        <w:numPr>
          <w:ilvl w:val="0"/>
          <w:numId w:val="125"/>
        </w:numPr>
        <w:spacing w:line="360" w:lineRule="auto"/>
      </w:pPr>
      <w:bookmarkStart w:id="9" w:name="_Toc124835667"/>
      <w:r>
        <w:lastRenderedPageBreak/>
        <w:t>WSTĘP</w:t>
      </w:r>
      <w:r w:rsidR="008D36F2">
        <w:t xml:space="preserve"> i</w:t>
      </w:r>
      <w:r w:rsidR="004A3D0A">
        <w:t xml:space="preserve"> </w:t>
      </w:r>
      <w:r>
        <w:t>CEL PRACY</w:t>
      </w:r>
      <w:bookmarkEnd w:id="5"/>
      <w:bookmarkEnd w:id="6"/>
      <w:bookmarkEnd w:id="7"/>
      <w:bookmarkEnd w:id="8"/>
      <w:bookmarkEnd w:id="9"/>
    </w:p>
    <w:p w14:paraId="0E962ED3" w14:textId="4E2B6A79" w:rsidR="7D5D836D" w:rsidRDefault="7D5D836D" w:rsidP="0019288A">
      <w:pPr>
        <w:pStyle w:val="Nagwek2"/>
        <w:numPr>
          <w:ilvl w:val="1"/>
          <w:numId w:val="124"/>
        </w:numPr>
        <w:spacing w:line="360" w:lineRule="auto"/>
      </w:pPr>
      <w:bookmarkStart w:id="10" w:name="_Toc124835668"/>
      <w:r>
        <w:t>Wprowadzenie</w:t>
      </w:r>
      <w:bookmarkEnd w:id="10"/>
    </w:p>
    <w:p w14:paraId="18B46BB4" w14:textId="01AD0613"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Pierwsze, rozbudowane programy do projektowania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wystroju mieszkań zaczęły pojawiać się na początku XXI wieku.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takich programów umożliwiających kompleksowe podejście do projektowania był </w:t>
      </w:r>
      <w:proofErr w:type="spellStart"/>
      <w:r w:rsidRPr="009E38E7">
        <w:rPr>
          <w:rFonts w:ascii="Arial" w:eastAsia="Arial" w:hAnsi="Arial" w:cs="Arial"/>
          <w:color w:val="000000" w:themeColor="text1"/>
          <w:sz w:val="20"/>
          <w:szCs w:val="20"/>
        </w:rPr>
        <w:t>Punch</w:t>
      </w:r>
      <w:proofErr w:type="spellEnd"/>
      <w:r w:rsidRPr="009E38E7">
        <w:rPr>
          <w:rFonts w:ascii="Arial" w:eastAsia="Arial" w:hAnsi="Arial" w:cs="Arial"/>
          <w:color w:val="000000" w:themeColor="text1"/>
          <w:sz w:val="20"/>
          <w:szCs w:val="20"/>
        </w:rPr>
        <w:t xml:space="preserve"> Home Design </w:t>
      </w:r>
      <w:proofErr w:type="spellStart"/>
      <w:r w:rsidRPr="009E38E7">
        <w:rPr>
          <w:rFonts w:ascii="Arial" w:eastAsia="Arial" w:hAnsi="Arial" w:cs="Arial"/>
          <w:color w:val="000000" w:themeColor="text1"/>
          <w:sz w:val="20"/>
          <w:szCs w:val="20"/>
        </w:rPr>
        <w:t>Architectural</w:t>
      </w:r>
      <w:proofErr w:type="spellEnd"/>
      <w:r w:rsidRPr="43175233">
        <w:rPr>
          <w:rFonts w:ascii="Arial" w:eastAsia="Arial" w:hAnsi="Arial" w:cs="Arial"/>
          <w:color w:val="000000" w:themeColor="text1"/>
          <w:sz w:val="20"/>
          <w:szCs w:val="20"/>
        </w:rPr>
        <w:t xml:space="preserve"> Series 18, którego premiera odbyła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roku 2003. Program oferował zaawansowane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konkurencji funkcje takie jak możliwość zaprojektowania bryły budynku, wykończenie oraz dekoracji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ogrodu otaczającego budynek. Program umożliwia wygenerowanie obrazu 3D oraz, co ciekawe, opisywał części składowe potrzebne do stworzenia rzeczywistej miniatury zaprojektowanego domu. Program ten wyznaczył trendy </w:t>
      </w:r>
      <w:r w:rsidR="00AC63E3">
        <w:rPr>
          <w:rFonts w:ascii="Arial" w:eastAsia="Arial" w:hAnsi="Arial" w:cs="Arial"/>
          <w:color w:val="000000" w:themeColor="text1"/>
          <w:sz w:val="20"/>
          <w:szCs w:val="20"/>
        </w:rPr>
        <w:t xml:space="preserve">w zakresie </w:t>
      </w:r>
      <w:r w:rsidR="008D36F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mawian</w:t>
      </w:r>
      <w:r w:rsidR="00AC63E3">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rodzaj</w:t>
      </w:r>
      <w:r w:rsidR="00AC63E3">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oprogramowania, łącznie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formą prezentacji efektu końcowego. </w:t>
      </w:r>
    </w:p>
    <w:p w14:paraId="367AE168" w14:textId="75B7EF9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Generalnie programy do budowania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aranżacji mieszkań kojarzą się głównie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oprogramowaniem przeznaczonym dla profesjonalistów, architektów lub inżynierów budownictwa, jednak warto zaznaczyć, że coraz więcej oprogramowania tego typu przeznaczone jest dla zwykłego użytkownika, który przed podjęciem decyzji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jakimikolwiek </w:t>
      </w:r>
      <w:r w:rsidR="0021601A">
        <w:rPr>
          <w:rFonts w:ascii="Arial" w:eastAsia="Arial" w:hAnsi="Arial" w:cs="Arial"/>
          <w:color w:val="000000" w:themeColor="text1"/>
          <w:sz w:val="20"/>
          <w:szCs w:val="20"/>
        </w:rPr>
        <w:t xml:space="preserve">zmianami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chce mieć możliwość wizualizacji projektu</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3"/>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6AA18B33" w14:textId="7C91441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przestrzeni lat pojawiło się wiele aplikacji umożliwiających projektowanie mieszkań, natomiast podejście do samej wizualizacji efektu końcowego wydaje się stać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miejscu od dłuższego czasu, czyli po zaprojektowaniu mieszkania użytkownik ma możliwość obejrzenia jedynie wizualizacji 3D. To nadal jedynie </w:t>
      </w:r>
      <w:r w:rsidR="0021601A">
        <w:rPr>
          <w:rFonts w:ascii="Arial" w:eastAsia="Arial" w:hAnsi="Arial" w:cs="Arial"/>
          <w:color w:val="000000" w:themeColor="text1"/>
          <w:sz w:val="20"/>
          <w:szCs w:val="20"/>
        </w:rPr>
        <w:t>statyczny</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obraz</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 jest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stanie przenieść wrażeń związanych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faktycznym </w:t>
      </w:r>
      <w:r w:rsidR="0021601A">
        <w:rPr>
          <w:rFonts w:ascii="Arial" w:eastAsia="Arial" w:hAnsi="Arial" w:cs="Arial"/>
          <w:color w:val="000000" w:themeColor="text1"/>
          <w:sz w:val="20"/>
          <w:szCs w:val="20"/>
        </w:rPr>
        <w:t>przemieszczaniem</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się po budynku.</w:t>
      </w:r>
    </w:p>
    <w:p w14:paraId="198E7DC3" w14:textId="1F7662D5"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Problem związany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niedostateczną możliwością zaprezentowania efektu końcowego projektu może być zmniejszony dzięki użyciu zestawu do wirtualnej rzeczywistości. Program rozszerzony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wirtualnego spaceru zwiększa poczucie immersji użytkownika</w:t>
      </w:r>
      <w:r w:rsidR="0021601A">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przez co </w:t>
      </w:r>
      <w:r w:rsidR="0021601A">
        <w:rPr>
          <w:rFonts w:ascii="Arial" w:eastAsia="Arial" w:hAnsi="Arial" w:cs="Arial"/>
          <w:color w:val="000000" w:themeColor="text1"/>
          <w:sz w:val="20"/>
          <w:szCs w:val="20"/>
        </w:rPr>
        <w:t>efekt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 zaprojektowanego mieszkania ma większe przełożenie na rzeczywistość.</w:t>
      </w:r>
    </w:p>
    <w:p w14:paraId="6A74C73F" w14:textId="317A6698" w:rsidR="553B47AE" w:rsidRDefault="217D46F8" w:rsidP="0019288A">
      <w:pPr>
        <w:pStyle w:val="Nagwek2"/>
        <w:numPr>
          <w:ilvl w:val="1"/>
          <w:numId w:val="124"/>
        </w:numPr>
        <w:spacing w:line="360" w:lineRule="auto"/>
      </w:pPr>
      <w:bookmarkStart w:id="11" w:name="_Toc124444991"/>
      <w:bookmarkStart w:id="12" w:name="_Toc124835669"/>
      <w:r>
        <w:t>Cel</w:t>
      </w:r>
      <w:bookmarkEnd w:id="11"/>
      <w:bookmarkEnd w:id="12"/>
    </w:p>
    <w:p w14:paraId="19BBBB36" w14:textId="74245C2D" w:rsidR="1F82BFCD" w:rsidRDefault="0C19BBBC" w:rsidP="7D5D836D">
      <w:pPr>
        <w:spacing w:line="360" w:lineRule="auto"/>
        <w:ind w:firstLine="555"/>
        <w:rPr>
          <w:rFonts w:ascii="Arial" w:eastAsia="Arial" w:hAnsi="Arial" w:cs="Arial"/>
          <w:color w:val="000000" w:themeColor="text1"/>
          <w:sz w:val="20"/>
          <w:szCs w:val="20"/>
        </w:rPr>
      </w:pPr>
      <w:r w:rsidRPr="43175233">
        <w:rPr>
          <w:rFonts w:ascii="Arial" w:eastAsia="Arial" w:hAnsi="Arial" w:cs="Arial"/>
          <w:color w:val="000000" w:themeColor="text1"/>
          <w:sz w:val="20"/>
          <w:szCs w:val="20"/>
        </w:rPr>
        <w:t>Celem pracy dyplomowej jest zaprojektowanie oraz zaimplementowanie aplikacji do budowania, wykończenia oraz dekoracji mieszkania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odbycia wirtualnego spaceru. Wirtualny spacer ma opierać się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technologię VR (Virtual </w:t>
      </w:r>
      <w:proofErr w:type="spellStart"/>
      <w:r w:rsidRPr="00271A8B">
        <w:rPr>
          <w:rFonts w:ascii="Arial" w:eastAsia="Arial" w:hAnsi="Arial" w:cs="Arial"/>
          <w:color w:val="000000" w:themeColor="text1"/>
          <w:sz w:val="20"/>
          <w:szCs w:val="20"/>
        </w:rPr>
        <w:t>Reality</w:t>
      </w:r>
      <w:proofErr w:type="spellEnd"/>
      <w:r w:rsidRPr="43175233">
        <w:rPr>
          <w:rFonts w:ascii="Arial" w:eastAsia="Arial" w:hAnsi="Arial" w:cs="Arial"/>
          <w:color w:val="000000" w:themeColor="text1"/>
          <w:sz w:val="20"/>
          <w:szCs w:val="20"/>
        </w:rPr>
        <w:t xml:space="preserve">). Efekt wirtualnej rzeczywistości ma być uzyskany za pomocą zestawu do wirtualnej rzeczywistości (gogle </w:t>
      </w:r>
      <w:r w:rsidR="7D5D836D" w:rsidRPr="7D5D836D">
        <w:rPr>
          <w:rFonts w:ascii="Arial" w:eastAsia="Arial" w:hAnsi="Arial" w:cs="Arial"/>
          <w:color w:val="000000" w:themeColor="text1"/>
          <w:sz w:val="20"/>
          <w:szCs w:val="20"/>
        </w:rPr>
        <w:t xml:space="preserve">i kontrolery podłączone do komputera PC) współpracującego z platformą </w:t>
      </w:r>
      <w:proofErr w:type="spellStart"/>
      <w:r w:rsidR="7D5D836D" w:rsidRPr="7D5D836D">
        <w:rPr>
          <w:rFonts w:ascii="Arial" w:eastAsia="Arial" w:hAnsi="Arial" w:cs="Arial"/>
          <w:color w:val="000000" w:themeColor="text1"/>
          <w:sz w:val="20"/>
          <w:szCs w:val="20"/>
        </w:rPr>
        <w:t>Steam</w:t>
      </w:r>
      <w:proofErr w:type="spellEnd"/>
      <w:r w:rsidR="7D5D836D" w:rsidRPr="7D5D836D">
        <w:rPr>
          <w:rFonts w:ascii="Arial" w:eastAsia="Arial" w:hAnsi="Arial" w:cs="Arial"/>
          <w:color w:val="000000" w:themeColor="text1"/>
          <w:sz w:val="20"/>
          <w:szCs w:val="20"/>
        </w:rPr>
        <w:t xml:space="preserve"> VR</w:t>
      </w:r>
      <w:r w:rsidRPr="43175233">
        <w:rPr>
          <w:rFonts w:ascii="Arial" w:eastAsia="Arial" w:hAnsi="Arial" w:cs="Arial"/>
          <w:color w:val="000000" w:themeColor="text1"/>
          <w:sz w:val="20"/>
          <w:szCs w:val="20"/>
        </w:rPr>
        <w:t>.</w:t>
      </w:r>
    </w:p>
    <w:p w14:paraId="38744E6E" w14:textId="6A6C1383" w:rsidR="7D5D836D" w:rsidRDefault="7D5D836D" w:rsidP="7D5D836D">
      <w:pPr>
        <w:spacing w:line="360" w:lineRule="auto"/>
        <w:ind w:firstLine="555"/>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 xml:space="preserve">Wybór platformy </w:t>
      </w:r>
      <w:proofErr w:type="spellStart"/>
      <w:r w:rsidRPr="7D5D836D">
        <w:rPr>
          <w:rFonts w:ascii="Arial" w:eastAsia="Arial" w:hAnsi="Arial" w:cs="Arial"/>
          <w:color w:val="000000" w:themeColor="text1"/>
          <w:sz w:val="20"/>
          <w:szCs w:val="20"/>
        </w:rPr>
        <w:t>Steam</w:t>
      </w:r>
      <w:proofErr w:type="spellEnd"/>
      <w:r w:rsidRPr="7D5D836D">
        <w:rPr>
          <w:rFonts w:ascii="Arial" w:eastAsia="Arial" w:hAnsi="Arial" w:cs="Arial"/>
          <w:color w:val="000000" w:themeColor="text1"/>
          <w:sz w:val="20"/>
          <w:szCs w:val="20"/>
        </w:rPr>
        <w:t xml:space="preserve"> VR był podyktowany głównie takimi czynnikami jak:</w:t>
      </w:r>
    </w:p>
    <w:p w14:paraId="2B886E29" w14:textId="55B50B49"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Szeroka gama obsługiwanych zestawów VR.</w:t>
      </w:r>
    </w:p>
    <w:p w14:paraId="4D8858B7" w14:textId="24F31FF0"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Bogata dokumentacja twórców platformy.</w:t>
      </w:r>
    </w:p>
    <w:p w14:paraId="5E60340E" w14:textId="68C27805"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Łatwo dostępne biblioteki do integracji z silnikiem Unity.</w:t>
      </w:r>
    </w:p>
    <w:p w14:paraId="42F93EB7" w14:textId="513ED4EB" w:rsidR="00D5542B" w:rsidRDefault="0C19BBB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programu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załączoną specyfikację wymagań oraz</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pozostałe załączone dokumenty: model klas, model przypadków użycia, model logiki biznesowej oraz projekt architektury. Praca zawiera instrukcję użytkownika, która opisuje funkcjonalność programu.</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Z uwagi</w:t>
      </w:r>
      <w:r w:rsidRPr="43175233">
        <w:rPr>
          <w:rFonts w:ascii="Arial" w:eastAsia="Arial" w:hAnsi="Arial" w:cs="Arial"/>
          <w:color w:val="000000" w:themeColor="text1"/>
          <w:sz w:val="20"/>
          <w:szCs w:val="20"/>
        </w:rPr>
        <w:t xml:space="preserve"> na bardzo rozbudowaną funkcjonalność </w:t>
      </w:r>
      <w:r w:rsidR="0021601A">
        <w:rPr>
          <w:rFonts w:ascii="Arial" w:eastAsia="Arial" w:hAnsi="Arial" w:cs="Arial"/>
          <w:color w:val="000000" w:themeColor="text1"/>
          <w:sz w:val="20"/>
          <w:szCs w:val="20"/>
        </w:rPr>
        <w:t xml:space="preserve">oraz </w:t>
      </w:r>
      <w:r w:rsidR="0021601A" w:rsidRPr="43175233">
        <w:rPr>
          <w:rFonts w:ascii="Arial" w:eastAsia="Arial" w:hAnsi="Arial" w:cs="Arial"/>
          <w:color w:val="000000" w:themeColor="text1"/>
          <w:sz w:val="20"/>
          <w:szCs w:val="20"/>
        </w:rPr>
        <w:t>ograniczeni</w:t>
      </w:r>
      <w:r w:rsidR="0021601A">
        <w:rPr>
          <w:rFonts w:ascii="Arial" w:eastAsia="Arial" w:hAnsi="Arial" w:cs="Arial"/>
          <w:color w:val="000000" w:themeColor="text1"/>
          <w:sz w:val="20"/>
          <w:szCs w:val="20"/>
        </w:rPr>
        <w:t>e</w:t>
      </w:r>
      <w:r w:rsidR="0021601A" w:rsidRPr="43175233">
        <w:rPr>
          <w:rFonts w:ascii="Arial" w:eastAsia="Arial" w:hAnsi="Arial" w:cs="Arial"/>
          <w:color w:val="000000" w:themeColor="text1"/>
          <w:sz w:val="20"/>
          <w:szCs w:val="20"/>
        </w:rPr>
        <w:t xml:space="preserve"> czasow</w:t>
      </w:r>
      <w:r w:rsidR="0021601A">
        <w:rPr>
          <w:rFonts w:ascii="Arial" w:eastAsia="Arial" w:hAnsi="Arial" w:cs="Arial"/>
          <w:color w:val="000000" w:themeColor="text1"/>
          <w:sz w:val="20"/>
          <w:szCs w:val="20"/>
        </w:rPr>
        <w:t>e</w:t>
      </w:r>
      <w:r w:rsidR="00930F19">
        <w:rPr>
          <w:rFonts w:ascii="Arial" w:eastAsia="Arial" w:hAnsi="Arial" w:cs="Arial"/>
          <w:color w:val="000000" w:themeColor="text1"/>
          <w:sz w:val="20"/>
          <w:szCs w:val="20"/>
        </w:rPr>
        <w: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niewykonaln</w:t>
      </w:r>
      <w:ins w:id="13" w:author="Jarosław Kuchta" w:date="2023-01-19T09:12:00Z">
        <w:r w:rsidR="00F40B1E">
          <w:rPr>
            <w:rFonts w:ascii="Arial" w:eastAsia="Arial" w:hAnsi="Arial" w:cs="Arial"/>
            <w:color w:val="000000" w:themeColor="text1"/>
            <w:sz w:val="20"/>
            <w:szCs w:val="20"/>
          </w:rPr>
          <w:t>ą</w:t>
        </w:r>
      </w:ins>
      <w:del w:id="14" w:author="Jarosław Kuchta" w:date="2023-01-19T09:12:00Z">
        <w:r w:rsidRPr="43175233" w:rsidDel="00F40B1E">
          <w:rPr>
            <w:rFonts w:ascii="Arial" w:eastAsia="Arial" w:hAnsi="Arial" w:cs="Arial"/>
            <w:color w:val="000000" w:themeColor="text1"/>
            <w:sz w:val="20"/>
            <w:szCs w:val="20"/>
          </w:rPr>
          <w:delText>ym</w:delText>
        </w:r>
      </w:del>
      <w:r w:rsidRPr="43175233">
        <w:rPr>
          <w:rFonts w:ascii="Arial" w:eastAsia="Arial" w:hAnsi="Arial" w:cs="Arial"/>
          <w:color w:val="000000" w:themeColor="text1"/>
          <w:sz w:val="20"/>
          <w:szCs w:val="20"/>
        </w:rPr>
        <w:t xml:space="preserve"> okazała się pełna </w:t>
      </w:r>
      <w:r w:rsidRPr="43175233">
        <w:rPr>
          <w:rFonts w:ascii="Arial" w:eastAsia="Arial" w:hAnsi="Arial" w:cs="Arial"/>
          <w:color w:val="000000" w:themeColor="text1"/>
          <w:sz w:val="20"/>
          <w:szCs w:val="20"/>
        </w:rPr>
        <w:lastRenderedPageBreak/>
        <w:t>implementacja</w:t>
      </w:r>
      <w:r w:rsidR="00930F19">
        <w:rPr>
          <w:rFonts w:ascii="Arial" w:eastAsia="Arial" w:hAnsi="Arial" w:cs="Arial"/>
          <w:color w:val="000000" w:themeColor="text1"/>
          <w:sz w:val="20"/>
          <w:szCs w:val="20"/>
        </w:rPr>
        <w:t xml:space="preserve">. </w:t>
      </w:r>
      <w:ins w:id="15" w:author="Jarosław Kuchta" w:date="2023-01-19T09:12:00Z">
        <w:r w:rsidR="00F40B1E">
          <w:rPr>
            <w:rFonts w:ascii="Arial" w:eastAsia="Arial" w:hAnsi="Arial" w:cs="Arial"/>
            <w:color w:val="000000" w:themeColor="text1"/>
            <w:sz w:val="20"/>
            <w:szCs w:val="20"/>
          </w:rPr>
          <w:t>Tym niemniej ana</w:t>
        </w:r>
      </w:ins>
      <w:ins w:id="16" w:author="Jarosław Kuchta" w:date="2023-01-19T09:13:00Z">
        <w:r w:rsidR="00F40B1E">
          <w:rPr>
            <w:rFonts w:ascii="Arial" w:eastAsia="Arial" w:hAnsi="Arial" w:cs="Arial"/>
            <w:color w:val="000000" w:themeColor="text1"/>
            <w:sz w:val="20"/>
            <w:szCs w:val="20"/>
          </w:rPr>
          <w:t xml:space="preserve">lizę wymagań i projekt zrobiono w pełnym zakresie. </w:t>
        </w:r>
      </w:ins>
      <w:r w:rsidR="00930F1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ostęp prac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szacowanym czasem potrzebnym na pełną implementację został umieszczony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podsumowaniu.</w:t>
      </w:r>
    </w:p>
    <w:p w14:paraId="35FE78B0" w14:textId="34C785A6" w:rsidR="553B47AE" w:rsidRDefault="217D46F8" w:rsidP="0019288A">
      <w:pPr>
        <w:pStyle w:val="Nagwek2"/>
        <w:numPr>
          <w:ilvl w:val="1"/>
          <w:numId w:val="124"/>
        </w:numPr>
      </w:pPr>
      <w:bookmarkStart w:id="17" w:name="_Toc124444992"/>
      <w:bookmarkStart w:id="18" w:name="_Toc124835670"/>
      <w:r>
        <w:t>Przeznaczenie</w:t>
      </w:r>
      <w:bookmarkEnd w:id="17"/>
      <w:bookmarkEnd w:id="18"/>
    </w:p>
    <w:p w14:paraId="3986145B" w14:textId="549FA812"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przeznaczony jest </w:t>
      </w:r>
      <w:r w:rsidR="00900688">
        <w:rPr>
          <w:rFonts w:ascii="Arial" w:eastAsia="Arial" w:hAnsi="Arial" w:cs="Arial"/>
          <w:color w:val="000000" w:themeColor="text1"/>
          <w:sz w:val="20"/>
          <w:szCs w:val="20"/>
        </w:rPr>
        <w:t xml:space="preserve">zarówno dla </w:t>
      </w:r>
      <w:r w:rsidR="009710A8">
        <w:rPr>
          <w:rFonts w:ascii="Arial" w:eastAsia="Arial" w:hAnsi="Arial" w:cs="Arial"/>
          <w:color w:val="000000" w:themeColor="text1"/>
          <w:sz w:val="20"/>
          <w:szCs w:val="20"/>
        </w:rPr>
        <w:t>profesjonalistów jak i użytkowników</w:t>
      </w:r>
      <w:r w:rsidR="00BF6E79">
        <w:rPr>
          <w:rFonts w:ascii="Arial" w:eastAsia="Arial" w:hAnsi="Arial" w:cs="Arial"/>
          <w:color w:val="000000" w:themeColor="text1"/>
          <w:sz w:val="20"/>
          <w:szCs w:val="20"/>
        </w:rPr>
        <w:t xml:space="preserve"> </w:t>
      </w:r>
      <w:r w:rsidR="008F33BE">
        <w:rPr>
          <w:rFonts w:ascii="Arial" w:eastAsia="Arial" w:hAnsi="Arial" w:cs="Arial"/>
          <w:color w:val="000000" w:themeColor="text1"/>
          <w:sz w:val="20"/>
          <w:szCs w:val="20"/>
        </w:rPr>
        <w:t>bez doświadczenia</w:t>
      </w:r>
      <w:r w:rsidR="003026ED">
        <w:rPr>
          <w:rFonts w:ascii="Arial" w:eastAsia="Arial" w:hAnsi="Arial" w:cs="Arial"/>
          <w:color w:val="000000" w:themeColor="text1"/>
          <w:sz w:val="20"/>
          <w:szCs w:val="20"/>
        </w:rPr>
        <w:t>.</w:t>
      </w:r>
      <w:r w:rsidR="0064187F">
        <w:rPr>
          <w:rFonts w:ascii="Arial" w:eastAsia="Arial" w:hAnsi="Arial" w:cs="Arial"/>
          <w:color w:val="000000" w:themeColor="text1"/>
          <w:sz w:val="20"/>
          <w:szCs w:val="20"/>
        </w:rPr>
        <w:t xml:space="preserve"> </w:t>
      </w:r>
      <w:r w:rsidR="003026ED">
        <w:rPr>
          <w:rFonts w:ascii="Arial" w:eastAsia="Arial" w:hAnsi="Arial" w:cs="Arial"/>
          <w:color w:val="000000" w:themeColor="text1"/>
          <w:sz w:val="20"/>
          <w:szCs w:val="20"/>
        </w:rPr>
        <w:t>Aplikacja pozwala na za</w:t>
      </w:r>
      <w:r w:rsidRPr="43175233">
        <w:rPr>
          <w:rFonts w:ascii="Arial" w:eastAsia="Arial" w:hAnsi="Arial" w:cs="Arial"/>
          <w:color w:val="000000" w:themeColor="text1"/>
          <w:sz w:val="20"/>
          <w:szCs w:val="20"/>
        </w:rPr>
        <w:t>projektowani</w:t>
      </w:r>
      <w:r w:rsidR="003026E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budynku, począwszy od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układu ścian, przez </w:t>
      </w:r>
      <w:r w:rsidR="00792C36">
        <w:rPr>
          <w:rFonts w:ascii="Arial" w:eastAsia="Arial" w:hAnsi="Arial" w:cs="Arial"/>
          <w:color w:val="000000" w:themeColor="text1"/>
          <w:sz w:val="20"/>
          <w:szCs w:val="20"/>
        </w:rPr>
        <w:t xml:space="preserve">elementy </w:t>
      </w:r>
      <w:r w:rsidRPr="43175233">
        <w:rPr>
          <w:rFonts w:ascii="Arial" w:eastAsia="Arial" w:hAnsi="Arial" w:cs="Arial"/>
          <w:color w:val="000000" w:themeColor="text1"/>
          <w:sz w:val="20"/>
          <w:szCs w:val="20"/>
        </w:rPr>
        <w:t>wykończeni</w:t>
      </w:r>
      <w:r w:rsidR="00792C36">
        <w:rPr>
          <w:rFonts w:ascii="Arial" w:eastAsia="Arial" w:hAnsi="Arial" w:cs="Arial"/>
          <w:color w:val="000000" w:themeColor="text1"/>
          <w:sz w:val="20"/>
          <w:szCs w:val="20"/>
        </w:rPr>
        <w:t>a, a</w:t>
      </w:r>
      <w:r w:rsidRPr="43175233">
        <w:rPr>
          <w:rFonts w:ascii="Arial" w:eastAsia="Arial" w:hAnsi="Arial" w:cs="Arial"/>
          <w:color w:val="000000" w:themeColor="text1"/>
          <w:sz w:val="20"/>
          <w:szCs w:val="20"/>
        </w:rPr>
        <w:t xml:space="preserve"> kończąc na dekoracji wnętrza. Gdy już projekt będzie gotowy użytkownik będzie miał możliwość przespacerowania się po zaprojektowanym mieszkaniu przy użyciu zestawu VR.</w:t>
      </w:r>
    </w:p>
    <w:p w14:paraId="4367B7FD" w14:textId="4EC72AAB"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Powyższa funkcjonalność jest trzonem aplikacji, natomiast </w:t>
      </w:r>
      <w:r w:rsidR="00277ACF">
        <w:rPr>
          <w:rFonts w:ascii="Arial" w:eastAsia="Arial" w:hAnsi="Arial" w:cs="Arial"/>
          <w:color w:val="000000" w:themeColor="text1"/>
          <w:sz w:val="20"/>
          <w:szCs w:val="20"/>
        </w:rPr>
        <w:t>przewidziano</w:t>
      </w:r>
      <w:r w:rsidRPr="43175233">
        <w:rPr>
          <w:rFonts w:ascii="Arial" w:eastAsia="Arial" w:hAnsi="Arial" w:cs="Arial"/>
          <w:color w:val="000000" w:themeColor="text1"/>
          <w:sz w:val="20"/>
          <w:szCs w:val="20"/>
        </w:rPr>
        <w:t xml:space="preserve"> dodatkowo możliwość przeprowadzenia analiz zaprojektowanego mieszkania pod kątem kosztów, optymalności układu pomieszczeń oraz ilości czasu potrzebnego do wykonania przewidywanych prac. </w:t>
      </w:r>
    </w:p>
    <w:p w14:paraId="2D509686" w14:textId="61DF6E47"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Aplikacja </w:t>
      </w:r>
      <w:r w:rsidR="00277ACF">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zainstalowana lokalnie na komputerze użytkownika. Instalator można pobrać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oficjalnej strony aplikacji.</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uzyskania pełnej funkcjonalności aplikacja potrzebuje dostępu do </w:t>
      </w:r>
      <w:r w:rsidR="008D36F2" w:rsidRPr="43175233">
        <w:rPr>
          <w:rFonts w:ascii="Arial" w:eastAsia="Arial" w:hAnsi="Arial" w:cs="Arial"/>
          <w:color w:val="000000" w:themeColor="text1"/>
          <w:sz w:val="20"/>
          <w:szCs w:val="20"/>
        </w:rPr>
        <w:t>Internetu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zasobów oraz udostępniania swoich projektów innym etc. </w:t>
      </w:r>
    </w:p>
    <w:p w14:paraId="4664257A" w14:textId="6D41CB79" w:rsidR="00045645" w:rsidRDefault="0036269E" w:rsidP="00045645">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Jak już wcześniej wspomniano</w:t>
      </w:r>
      <w:r w:rsidR="003A0298">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aplikacja </w:t>
      </w:r>
      <w:del w:id="19" w:author="Jarosław Kuchta" w:date="2023-01-19T09:14:00Z">
        <w:r w:rsidR="00CE4559" w:rsidDel="00F40B1E">
          <w:rPr>
            <w:rFonts w:ascii="Arial" w:eastAsia="Arial" w:hAnsi="Arial" w:cs="Arial"/>
            <w:color w:val="000000" w:themeColor="text1"/>
            <w:sz w:val="20"/>
            <w:szCs w:val="20"/>
          </w:rPr>
          <w:delText>jest przeznaczona dla</w:delText>
        </w:r>
      </w:del>
      <w:ins w:id="20" w:author="Jarosław Kuchta" w:date="2023-01-19T09:14:00Z">
        <w:r w:rsidR="00F40B1E">
          <w:rPr>
            <w:rFonts w:ascii="Arial" w:eastAsia="Arial" w:hAnsi="Arial" w:cs="Arial"/>
            <w:color w:val="000000" w:themeColor="text1"/>
            <w:sz w:val="20"/>
            <w:szCs w:val="20"/>
          </w:rPr>
          <w:t>może być wykorzystywana przez</w:t>
        </w:r>
      </w:ins>
      <w:r w:rsidR="00CE4559">
        <w:rPr>
          <w:rFonts w:ascii="Arial" w:eastAsia="Arial" w:hAnsi="Arial" w:cs="Arial"/>
          <w:color w:val="000000" w:themeColor="text1"/>
          <w:sz w:val="20"/>
          <w:szCs w:val="20"/>
        </w:rPr>
        <w:t xml:space="preserve"> profesjonalistów, którzy będą wykorzystywać</w:t>
      </w:r>
      <w:r w:rsidR="003A0298">
        <w:rPr>
          <w:rFonts w:ascii="Arial" w:eastAsia="Arial" w:hAnsi="Arial" w:cs="Arial"/>
          <w:color w:val="000000" w:themeColor="text1"/>
          <w:sz w:val="20"/>
          <w:szCs w:val="20"/>
        </w:rPr>
        <w:t xml:space="preserve"> oprogramowanie w celach zarobkowych</w:t>
      </w:r>
      <w:r w:rsidR="0097492E">
        <w:rPr>
          <w:rFonts w:ascii="Arial" w:eastAsia="Arial" w:hAnsi="Arial" w:cs="Arial"/>
          <w:color w:val="000000" w:themeColor="text1"/>
          <w:sz w:val="20"/>
          <w:szCs w:val="20"/>
        </w:rPr>
        <w:t xml:space="preserve">, tak więc nasz produkt również będzie </w:t>
      </w:r>
      <w:ins w:id="21" w:author="Jarosław Kuchta" w:date="2023-01-19T09:15:00Z">
        <w:r w:rsidR="00F40B1E">
          <w:rPr>
            <w:rFonts w:ascii="Arial" w:eastAsia="Arial" w:hAnsi="Arial" w:cs="Arial"/>
            <w:color w:val="000000" w:themeColor="text1"/>
            <w:sz w:val="20"/>
            <w:szCs w:val="20"/>
          </w:rPr>
          <w:t xml:space="preserve">częściowo </w:t>
        </w:r>
      </w:ins>
      <w:r w:rsidR="0097492E">
        <w:rPr>
          <w:rFonts w:ascii="Arial" w:eastAsia="Arial" w:hAnsi="Arial" w:cs="Arial"/>
          <w:color w:val="000000" w:themeColor="text1"/>
          <w:sz w:val="20"/>
          <w:szCs w:val="20"/>
        </w:rPr>
        <w:t>płatny.</w:t>
      </w:r>
      <w:r w:rsidR="00045645">
        <w:rPr>
          <w:rFonts w:ascii="Arial" w:eastAsia="Arial" w:hAnsi="Arial" w:cs="Arial"/>
          <w:color w:val="000000" w:themeColor="text1"/>
          <w:sz w:val="20"/>
          <w:szCs w:val="20"/>
        </w:rPr>
        <w:t xml:space="preserve"> </w:t>
      </w:r>
    </w:p>
    <w:p w14:paraId="47F99F51" w14:textId="39EB1819" w:rsidR="006741B3" w:rsidRDefault="5DAA4EFD" w:rsidP="00C5612D">
      <w:p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w:t>
      </w:r>
      <w:r w:rsidR="00D72C70">
        <w:rPr>
          <w:rFonts w:ascii="Arial" w:eastAsia="Arial" w:hAnsi="Arial" w:cs="Arial"/>
          <w:color w:val="000000" w:themeColor="text1"/>
          <w:sz w:val="20"/>
          <w:szCs w:val="20"/>
        </w:rPr>
        <w:t xml:space="preserve"> </w:t>
      </w:r>
      <w:del w:id="22" w:author="Jarosław Kuchta" w:date="2023-01-19T09:15:00Z">
        <w:r w:rsidRPr="43175233" w:rsidDel="00F40B1E">
          <w:rPr>
            <w:rFonts w:ascii="Arial" w:eastAsia="Arial" w:hAnsi="Arial" w:cs="Arial"/>
            <w:color w:val="000000" w:themeColor="text1"/>
            <w:sz w:val="20"/>
            <w:szCs w:val="20"/>
          </w:rPr>
          <w:delText xml:space="preserve">zakupie </w:delText>
        </w:r>
      </w:del>
      <w:ins w:id="23" w:author="Jarosław Kuchta" w:date="2023-01-19T09:15:00Z">
        <w:r w:rsidR="00F40B1E">
          <w:rPr>
            <w:rFonts w:ascii="Arial" w:eastAsia="Arial" w:hAnsi="Arial" w:cs="Arial"/>
            <w:color w:val="000000" w:themeColor="text1"/>
            <w:sz w:val="20"/>
            <w:szCs w:val="20"/>
          </w:rPr>
          <w:t>zainstalowaniu</w:t>
        </w:r>
        <w:r w:rsidR="00F40B1E" w:rsidRPr="43175233">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dostępn</w:t>
      </w:r>
      <w:ins w:id="24" w:author="Jarosław Kuchta" w:date="2023-01-19T09:15:00Z">
        <w:r w:rsidR="00F40B1E">
          <w:rPr>
            <w:rFonts w:ascii="Arial" w:eastAsia="Arial" w:hAnsi="Arial" w:cs="Arial"/>
            <w:color w:val="000000" w:themeColor="text1"/>
            <w:sz w:val="20"/>
            <w:szCs w:val="20"/>
          </w:rPr>
          <w:t>y</w:t>
        </w:r>
      </w:ins>
      <w:del w:id="25" w:author="Jarosław Kuchta" w:date="2023-01-19T09:15:00Z">
        <w:r w:rsidRPr="43175233" w:rsidDel="00F40B1E">
          <w:rPr>
            <w:rFonts w:ascii="Arial" w:eastAsia="Arial" w:hAnsi="Arial" w:cs="Arial"/>
            <w:color w:val="000000" w:themeColor="text1"/>
            <w:sz w:val="20"/>
            <w:szCs w:val="20"/>
          </w:rPr>
          <w:delText>e</w:delText>
        </w:r>
      </w:del>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podstawowy zestaw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dekoracyjnych</w:t>
      </w:r>
      <w:r w:rsidR="00CA2989">
        <w:rPr>
          <w:rFonts w:ascii="Arial" w:eastAsia="Arial" w:hAnsi="Arial" w:cs="Arial"/>
          <w:color w:val="000000" w:themeColor="text1"/>
          <w:sz w:val="20"/>
          <w:szCs w:val="20"/>
        </w:rPr>
        <w:t xml:space="preserve">, </w:t>
      </w:r>
      <w:del w:id="26" w:author="Jarosław Kuchta" w:date="2023-01-19T09:16:00Z">
        <w:r w:rsidR="00CA2989" w:rsidDel="00F40B1E">
          <w:rPr>
            <w:rFonts w:ascii="Arial" w:eastAsia="Arial" w:hAnsi="Arial" w:cs="Arial"/>
            <w:color w:val="000000" w:themeColor="text1"/>
            <w:sz w:val="20"/>
            <w:szCs w:val="20"/>
          </w:rPr>
          <w:delText>a</w:delText>
        </w:r>
        <w:r w:rsidR="00A7010E" w:rsidDel="00F40B1E">
          <w:rPr>
            <w:rFonts w:ascii="Arial" w:eastAsia="Arial" w:hAnsi="Arial" w:cs="Arial"/>
            <w:color w:val="000000" w:themeColor="text1"/>
            <w:sz w:val="20"/>
            <w:szCs w:val="20"/>
          </w:rPr>
          <w:delText xml:space="preserve"> </w:delText>
        </w:r>
        <w:r w:rsidR="00CA2989" w:rsidDel="00F40B1E">
          <w:rPr>
            <w:rFonts w:ascii="Arial" w:eastAsia="Arial" w:hAnsi="Arial" w:cs="Arial"/>
            <w:color w:val="000000" w:themeColor="text1"/>
            <w:sz w:val="20"/>
            <w:szCs w:val="20"/>
          </w:rPr>
          <w:delText>p</w:delText>
        </w:r>
        <w:r w:rsidRPr="43175233" w:rsidDel="00F40B1E">
          <w:rPr>
            <w:rFonts w:ascii="Arial" w:eastAsia="Arial" w:hAnsi="Arial" w:cs="Arial"/>
            <w:color w:val="000000" w:themeColor="text1"/>
            <w:sz w:val="20"/>
            <w:szCs w:val="20"/>
          </w:rPr>
          <w:delText xml:space="preserve">oprzez </w:delText>
        </w:r>
        <w:r w:rsidR="00DA3ED3" w:rsidRPr="43175233" w:rsidDel="00F40B1E">
          <w:rPr>
            <w:rFonts w:ascii="Arial" w:eastAsia="Arial" w:hAnsi="Arial" w:cs="Arial"/>
            <w:color w:val="000000" w:themeColor="text1"/>
            <w:sz w:val="20"/>
            <w:szCs w:val="20"/>
          </w:rPr>
          <w:delText>mikrotransakcje</w:delText>
        </w:r>
      </w:del>
      <w:ins w:id="27" w:author="Jarosław Kuchta" w:date="2023-01-19T09:16:00Z">
        <w:r w:rsidR="00F40B1E">
          <w:rPr>
            <w:rFonts w:ascii="Arial" w:eastAsia="Arial" w:hAnsi="Arial" w:cs="Arial"/>
            <w:color w:val="000000" w:themeColor="text1"/>
            <w:sz w:val="20"/>
            <w:szCs w:val="20"/>
          </w:rPr>
          <w:t>ale</w:t>
        </w:r>
      </w:ins>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użytkownik może</w:t>
      </w:r>
      <w:r w:rsidRPr="43175233">
        <w:rPr>
          <w:rFonts w:ascii="Arial" w:eastAsia="Arial" w:hAnsi="Arial" w:cs="Arial"/>
          <w:color w:val="000000" w:themeColor="text1"/>
          <w:sz w:val="20"/>
          <w:szCs w:val="20"/>
        </w:rPr>
        <w:t xml:space="preserve"> rozbudować </w:t>
      </w:r>
      <w:r w:rsidR="001A7B14">
        <w:rPr>
          <w:rFonts w:ascii="Arial" w:eastAsia="Arial" w:hAnsi="Arial" w:cs="Arial"/>
          <w:color w:val="000000" w:themeColor="text1"/>
          <w:sz w:val="20"/>
          <w:szCs w:val="20"/>
        </w:rPr>
        <w:t>swoje</w:t>
      </w:r>
      <w:r w:rsidRPr="43175233">
        <w:rPr>
          <w:rFonts w:ascii="Arial" w:eastAsia="Arial" w:hAnsi="Arial" w:cs="Arial"/>
          <w:color w:val="000000" w:themeColor="text1"/>
          <w:sz w:val="20"/>
          <w:szCs w:val="20"/>
        </w:rPr>
        <w:t xml:space="preserve"> repozytorium zasobów.</w:t>
      </w:r>
      <w:r w:rsidR="00FA65DA">
        <w:rPr>
          <w:rFonts w:ascii="Arial" w:eastAsia="Arial" w:hAnsi="Arial" w:cs="Arial"/>
          <w:color w:val="000000" w:themeColor="text1"/>
          <w:sz w:val="20"/>
          <w:szCs w:val="20"/>
        </w:rPr>
        <w:t xml:space="preserve"> </w:t>
      </w:r>
      <w:del w:id="28" w:author="Jarosław Kuchta" w:date="2023-01-19T09:19:00Z">
        <w:r w:rsidRPr="43175233" w:rsidDel="00731E4C">
          <w:rPr>
            <w:rFonts w:ascii="Arial" w:eastAsia="Arial" w:hAnsi="Arial" w:cs="Arial"/>
            <w:color w:val="000000" w:themeColor="text1"/>
            <w:sz w:val="20"/>
            <w:szCs w:val="20"/>
          </w:rPr>
          <w:delText xml:space="preserve">Pomijając mikrotransakcje dostępny będzie również abonament, który </w:delText>
        </w:r>
        <w:r w:rsidR="00426182" w:rsidDel="00731E4C">
          <w:rPr>
            <w:rFonts w:ascii="Arial" w:eastAsia="Arial" w:hAnsi="Arial" w:cs="Arial"/>
            <w:color w:val="000000" w:themeColor="text1"/>
            <w:sz w:val="20"/>
            <w:szCs w:val="20"/>
          </w:rPr>
          <w:delText>umożliwi</w:delText>
        </w:r>
        <w:r w:rsidRPr="43175233" w:rsidDel="00731E4C">
          <w:rPr>
            <w:rFonts w:ascii="Arial" w:eastAsia="Arial" w:hAnsi="Arial" w:cs="Arial"/>
            <w:color w:val="000000" w:themeColor="text1"/>
            <w:sz w:val="20"/>
            <w:szCs w:val="20"/>
          </w:rPr>
          <w:delText xml:space="preserve"> dostęp do wszystkich zasobów</w:delText>
        </w:r>
        <w:r w:rsidR="00CA2989" w:rsidDel="00731E4C">
          <w:rPr>
            <w:rFonts w:ascii="Arial" w:eastAsia="Arial" w:hAnsi="Arial" w:cs="Arial"/>
            <w:color w:val="000000" w:themeColor="text1"/>
            <w:sz w:val="20"/>
            <w:szCs w:val="20"/>
          </w:rPr>
          <w:delText xml:space="preserve"> w opłaconym okresie</w:delText>
        </w:r>
        <w:r w:rsidRPr="43175233" w:rsidDel="00731E4C">
          <w:rPr>
            <w:rFonts w:ascii="Arial" w:eastAsia="Arial" w:hAnsi="Arial" w:cs="Arial"/>
            <w:color w:val="000000" w:themeColor="text1"/>
            <w:sz w:val="20"/>
            <w:szCs w:val="20"/>
          </w:rPr>
          <w:delText>.</w:delText>
        </w:r>
      </w:del>
      <w:ins w:id="29" w:author="Jarosław Kuchta" w:date="2023-01-19T09:19:00Z">
        <w:r w:rsidR="00731E4C">
          <w:rPr>
            <w:rFonts w:ascii="Arial" w:eastAsia="Arial" w:hAnsi="Arial" w:cs="Arial"/>
            <w:color w:val="000000" w:themeColor="text1"/>
            <w:sz w:val="20"/>
            <w:szCs w:val="20"/>
          </w:rPr>
          <w:t xml:space="preserve"> Może projektować </w:t>
        </w:r>
      </w:ins>
      <w:ins w:id="30" w:author="Jarosław Kuchta" w:date="2023-01-19T09:20:00Z">
        <w:r w:rsidR="00731E4C">
          <w:rPr>
            <w:rFonts w:ascii="Arial" w:eastAsia="Arial" w:hAnsi="Arial" w:cs="Arial"/>
            <w:color w:val="000000" w:themeColor="text1"/>
            <w:sz w:val="20"/>
            <w:szCs w:val="20"/>
          </w:rPr>
          <w:t xml:space="preserve">elementy wyposażenia samodzielnie </w:t>
        </w:r>
        <w:proofErr w:type="gramStart"/>
        <w:r w:rsidR="00731E4C">
          <w:rPr>
            <w:rFonts w:ascii="Arial" w:eastAsia="Arial" w:hAnsi="Arial" w:cs="Arial"/>
            <w:color w:val="000000" w:themeColor="text1"/>
            <w:sz w:val="20"/>
            <w:szCs w:val="20"/>
          </w:rPr>
          <w:t>lub,</w:t>
        </w:r>
        <w:proofErr w:type="gramEnd"/>
        <w:r w:rsidR="00731E4C">
          <w:rPr>
            <w:rFonts w:ascii="Arial" w:eastAsia="Arial" w:hAnsi="Arial" w:cs="Arial"/>
            <w:color w:val="000000" w:themeColor="text1"/>
            <w:sz w:val="20"/>
            <w:szCs w:val="20"/>
          </w:rPr>
          <w:t xml:space="preserve"> korzystając z mikropłatności czy też abonamentu, </w:t>
        </w:r>
      </w:ins>
      <w:ins w:id="31" w:author="Jarosław Kuchta" w:date="2023-01-19T09:21:00Z">
        <w:r w:rsidR="00731E4C">
          <w:rPr>
            <w:rFonts w:ascii="Arial" w:eastAsia="Arial" w:hAnsi="Arial" w:cs="Arial"/>
            <w:color w:val="000000" w:themeColor="text1"/>
            <w:sz w:val="20"/>
            <w:szCs w:val="20"/>
          </w:rPr>
          <w:t>uzyskać dostęp do zasobów udostępnianych w serwisie internetowym aplikacji.</w:t>
        </w:r>
      </w:ins>
    </w:p>
    <w:p w14:paraId="4146C3E3" w14:textId="28C5D0CF" w:rsidR="00450CE0" w:rsidRDefault="006741B3" w:rsidP="006741B3">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E7E4D3" w14:textId="3C562733" w:rsidR="00211687" w:rsidRDefault="00211687" w:rsidP="0019288A">
      <w:pPr>
        <w:pStyle w:val="Nagwek1"/>
        <w:numPr>
          <w:ilvl w:val="0"/>
          <w:numId w:val="125"/>
        </w:numPr>
        <w:spacing w:line="360" w:lineRule="auto"/>
        <w:rPr>
          <w:rFonts w:eastAsia="Arial"/>
        </w:rPr>
      </w:pPr>
      <w:bookmarkStart w:id="32" w:name="_Toc124444993"/>
      <w:bookmarkStart w:id="33" w:name="_Toc124835671"/>
      <w:r>
        <w:rPr>
          <w:rFonts w:eastAsia="Arial"/>
        </w:rPr>
        <w:lastRenderedPageBreak/>
        <w:t>PRZEGLĄD DOSTĘPNYCH PROGRAMÓW</w:t>
      </w:r>
      <w:bookmarkEnd w:id="32"/>
      <w:bookmarkEnd w:id="33"/>
    </w:p>
    <w:p w14:paraId="5FA81ACB" w14:textId="3EB8D49C" w:rsidR="78A61C3A" w:rsidRPr="00495B88" w:rsidRDefault="18645A17" w:rsidP="00FE1623">
      <w:pPr>
        <w:spacing w:line="360" w:lineRule="auto"/>
        <w:ind w:firstLine="360"/>
        <w:jc w:val="both"/>
        <w:rPr>
          <w:rFonts w:ascii="Arial" w:hAnsi="Arial" w:cs="Arial"/>
          <w:sz w:val="20"/>
          <w:szCs w:val="20"/>
        </w:rPr>
      </w:pPr>
      <w:r w:rsidRPr="00495B88">
        <w:rPr>
          <w:rFonts w:ascii="Arial" w:hAnsi="Arial" w:cs="Arial"/>
          <w:sz w:val="20"/>
          <w:szCs w:val="20"/>
        </w:rPr>
        <w:t>W celu zaprojektowania jak najlepszej dla użytkownika aplikacji zapoznano się</w:t>
      </w:r>
      <w:r w:rsidR="008D36F2">
        <w:rPr>
          <w:rFonts w:ascii="Arial" w:hAnsi="Arial" w:cs="Arial"/>
          <w:sz w:val="20"/>
          <w:szCs w:val="20"/>
        </w:rPr>
        <w:t xml:space="preserve"> z</w:t>
      </w:r>
      <w:r w:rsidR="004A3D0A">
        <w:rPr>
          <w:rFonts w:ascii="Arial" w:hAnsi="Arial" w:cs="Arial"/>
          <w:sz w:val="20"/>
          <w:szCs w:val="20"/>
        </w:rPr>
        <w:t xml:space="preserve"> </w:t>
      </w:r>
      <w:r w:rsidR="00F058EF" w:rsidRPr="00495B88">
        <w:rPr>
          <w:rFonts w:ascii="Arial" w:hAnsi="Arial" w:cs="Arial"/>
          <w:sz w:val="20"/>
          <w:szCs w:val="20"/>
        </w:rPr>
        <w:t xml:space="preserve">produktami </w:t>
      </w:r>
      <w:r w:rsidRPr="00495B88">
        <w:rPr>
          <w:rFonts w:ascii="Arial" w:hAnsi="Arial" w:cs="Arial"/>
          <w:sz w:val="20"/>
          <w:szCs w:val="20"/>
        </w:rPr>
        <w:t xml:space="preserve">już istniejącymi na rynku Do </w:t>
      </w:r>
      <w:r w:rsidR="00F058EF">
        <w:rPr>
          <w:rFonts w:ascii="Arial" w:hAnsi="Arial" w:cs="Arial"/>
          <w:sz w:val="20"/>
          <w:szCs w:val="20"/>
        </w:rPr>
        <w:t>przeanalizowania</w:t>
      </w:r>
      <w:r w:rsidR="00F058EF" w:rsidRPr="00495B88">
        <w:rPr>
          <w:rFonts w:ascii="Arial" w:hAnsi="Arial" w:cs="Arial"/>
          <w:sz w:val="20"/>
          <w:szCs w:val="20"/>
        </w:rPr>
        <w:t xml:space="preserve"> </w:t>
      </w:r>
      <w:r w:rsidRPr="00495B88">
        <w:rPr>
          <w:rFonts w:ascii="Arial" w:hAnsi="Arial" w:cs="Arial"/>
          <w:sz w:val="20"/>
          <w:szCs w:val="20"/>
        </w:rPr>
        <w:t>funkcjonalności oraz oceny produktów posiłkowano się głównie dokumentacją dostępną</w:t>
      </w:r>
      <w:r w:rsidR="008D36F2">
        <w:rPr>
          <w:rFonts w:ascii="Arial" w:hAnsi="Arial" w:cs="Arial"/>
          <w:sz w:val="20"/>
          <w:szCs w:val="20"/>
        </w:rPr>
        <w:t xml:space="preserve"> w</w:t>
      </w:r>
      <w:r w:rsidR="004A3D0A">
        <w:rPr>
          <w:rFonts w:ascii="Arial" w:hAnsi="Arial" w:cs="Arial"/>
          <w:sz w:val="20"/>
          <w:szCs w:val="20"/>
        </w:rPr>
        <w:t xml:space="preserve"> </w:t>
      </w:r>
      <w:r w:rsidRPr="00495B88">
        <w:rPr>
          <w:rFonts w:ascii="Arial" w:hAnsi="Arial" w:cs="Arial"/>
          <w:sz w:val="20"/>
          <w:szCs w:val="20"/>
        </w:rPr>
        <w:t>sieci oraz opiniami użytkowników. Programy dobrano kierując się poniższym</w:t>
      </w:r>
      <w:r w:rsidR="00F058EF">
        <w:rPr>
          <w:rFonts w:ascii="Arial" w:hAnsi="Arial" w:cs="Arial"/>
          <w:sz w:val="20"/>
          <w:szCs w:val="20"/>
        </w:rPr>
        <w:t>i kryteriami</w:t>
      </w:r>
      <w:r w:rsidRPr="00495B88">
        <w:rPr>
          <w:rFonts w:ascii="Arial" w:hAnsi="Arial" w:cs="Arial"/>
          <w:sz w:val="20"/>
          <w:szCs w:val="20"/>
        </w:rPr>
        <w:t>:</w:t>
      </w:r>
    </w:p>
    <w:p w14:paraId="6CBE5213" w14:textId="1FDAE944"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znalezienia minimum dwóch recenzji na portalach zajmujących się oceną oprogramowania</w:t>
      </w:r>
      <w:r w:rsidR="00F058EF">
        <w:rPr>
          <w:rFonts w:ascii="Arial" w:eastAsia="Arial" w:hAnsi="Arial" w:cs="Arial"/>
          <w:color w:val="000000" w:themeColor="text1"/>
          <w:sz w:val="20"/>
          <w:szCs w:val="20"/>
        </w:rPr>
        <w:t>;</w:t>
      </w:r>
    </w:p>
    <w:p w14:paraId="3FE7E8CF" w14:textId="17BB56D2"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dostępność </w:t>
      </w:r>
      <w:r w:rsidR="00F058E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I</w:t>
      </w:r>
      <w:r w:rsidR="00F058EF" w:rsidRPr="43175233">
        <w:rPr>
          <w:rFonts w:ascii="Arial" w:eastAsia="Arial" w:hAnsi="Arial" w:cs="Arial"/>
          <w:color w:val="000000" w:themeColor="text1"/>
          <w:sz w:val="20"/>
          <w:szCs w:val="20"/>
        </w:rPr>
        <w:t xml:space="preserve">nternecie </w:t>
      </w:r>
      <w:r w:rsidRPr="43175233">
        <w:rPr>
          <w:rFonts w:ascii="Arial" w:eastAsia="Arial" w:hAnsi="Arial" w:cs="Arial"/>
          <w:color w:val="000000" w:themeColor="text1"/>
          <w:sz w:val="20"/>
          <w:szCs w:val="20"/>
        </w:rPr>
        <w:t>satysfakcjonującej dokumentacji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opisującej funkcjonalność</w:t>
      </w:r>
      <w:r w:rsidR="00F058EF">
        <w:rPr>
          <w:rFonts w:ascii="Arial" w:eastAsia="Arial" w:hAnsi="Arial" w:cs="Arial"/>
          <w:color w:val="000000" w:themeColor="text1"/>
          <w:sz w:val="20"/>
          <w:szCs w:val="20"/>
        </w:rPr>
        <w:t>;</w:t>
      </w:r>
    </w:p>
    <w:p w14:paraId="49621EAC" w14:textId="77777777"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opinii użytkowników</w:t>
      </w:r>
      <w:r w:rsidR="00F058E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5E6838E9" w14:textId="58F0A5C3" w:rsidR="00300E23" w:rsidRPr="00553365"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t>opcjonalnie, możliwość skorzystania</w:t>
      </w:r>
      <w:r w:rsidR="008D36F2">
        <w:t xml:space="preserve"> z</w:t>
      </w:r>
      <w:r w:rsidR="004A3D0A">
        <w:t xml:space="preserve"> </w:t>
      </w:r>
      <w:r w:rsidRPr="43175233">
        <w:t>wersji darmowej/demonstracyjnej</w:t>
      </w:r>
      <w:r w:rsidR="00F058EF">
        <w:t>.</w:t>
      </w:r>
    </w:p>
    <w:p w14:paraId="561E41F1" w14:textId="71AA2978" w:rsidR="00553365" w:rsidRPr="00DA0874" w:rsidRDefault="00553365" w:rsidP="0019288A">
      <w:pPr>
        <w:pStyle w:val="Nagwek2"/>
        <w:numPr>
          <w:ilvl w:val="1"/>
          <w:numId w:val="125"/>
        </w:numPr>
        <w:spacing w:line="360" w:lineRule="auto"/>
        <w:rPr>
          <w:rFonts w:eastAsia="Arial"/>
        </w:rPr>
      </w:pPr>
      <w:bookmarkStart w:id="34" w:name="_Toc124835672"/>
      <w:r>
        <w:rPr>
          <w:rFonts w:eastAsia="Arial"/>
        </w:rPr>
        <w:t xml:space="preserve">Dostępne </w:t>
      </w:r>
      <w:del w:id="35" w:author="Jarosław Kuchta" w:date="2023-01-19T09:24:00Z">
        <w:r w:rsidDel="00731E4C">
          <w:rPr>
            <w:rFonts w:eastAsia="Arial"/>
          </w:rPr>
          <w:delText>oprogramowania</w:delText>
        </w:r>
      </w:del>
      <w:bookmarkEnd w:id="34"/>
      <w:ins w:id="36" w:author="Jarosław Kuchta" w:date="2023-01-19T09:24:00Z">
        <w:r w:rsidR="00731E4C">
          <w:rPr>
            <w:rFonts w:eastAsia="Arial"/>
          </w:rPr>
          <w:t>oprogramowani</w:t>
        </w:r>
        <w:r w:rsidR="00731E4C">
          <w:rPr>
            <w:rFonts w:eastAsia="Arial"/>
          </w:rPr>
          <w:t>e</w:t>
        </w:r>
      </w:ins>
    </w:p>
    <w:p w14:paraId="723747F1" w14:textId="3E162DE9" w:rsidR="701F39A4" w:rsidRPr="00300E23" w:rsidRDefault="0800F376" w:rsidP="001D06D9">
      <w:pPr>
        <w:spacing w:line="360" w:lineRule="auto"/>
        <w:jc w:val="both"/>
        <w:rPr>
          <w:rFonts w:ascii="Arial" w:eastAsia="Times New Roman" w:hAnsi="Arial" w:cs="Arial"/>
          <w:sz w:val="20"/>
          <w:szCs w:val="20"/>
        </w:rPr>
      </w:pPr>
      <w:bookmarkStart w:id="37" w:name="_Toc124537603"/>
      <w:bookmarkEnd w:id="37"/>
      <w:r w:rsidRPr="00300E23">
        <w:rPr>
          <w:rFonts w:ascii="Arial" w:hAnsi="Arial" w:cs="Arial"/>
          <w:sz w:val="20"/>
          <w:szCs w:val="20"/>
        </w:rPr>
        <w:t xml:space="preserve">Obecnie na rynku znajduje się wiele programów umożliwiających użytkownikowi zaprojektowanie swojego mieszkania. </w:t>
      </w:r>
      <w:r w:rsidR="5DD26813" w:rsidRPr="5DD26813">
        <w:rPr>
          <w:rFonts w:ascii="Arial" w:hAnsi="Arial" w:cs="Arial"/>
          <w:sz w:val="20"/>
          <w:szCs w:val="20"/>
        </w:rPr>
        <w:t>Większość tych aplikacji oferuje możliwość zaprojektowania mieszkania</w:t>
      </w:r>
      <w:r w:rsidR="61AA29B8" w:rsidRPr="61AA29B8">
        <w:rPr>
          <w:rFonts w:ascii="Arial" w:hAnsi="Arial" w:cs="Arial"/>
          <w:sz w:val="20"/>
          <w:szCs w:val="20"/>
        </w:rPr>
        <w:t xml:space="preserve"> i</w:t>
      </w:r>
      <w:r w:rsidR="5DD26813" w:rsidRPr="5DD26813">
        <w:rPr>
          <w:rFonts w:ascii="Arial" w:hAnsi="Arial" w:cs="Arial"/>
          <w:sz w:val="20"/>
          <w:szCs w:val="20"/>
        </w:rPr>
        <w:t xml:space="preserve"> w efekcie końcowym </w:t>
      </w:r>
      <w:r w:rsidR="61AA29B8" w:rsidRPr="61AA29B8">
        <w:rPr>
          <w:rFonts w:ascii="Arial" w:hAnsi="Arial" w:cs="Arial"/>
          <w:sz w:val="20"/>
          <w:szCs w:val="20"/>
        </w:rPr>
        <w:t xml:space="preserve">wygenerowanie </w:t>
      </w:r>
      <w:r w:rsidR="2E444DC7" w:rsidRPr="2E444DC7">
        <w:rPr>
          <w:rFonts w:ascii="Arial" w:hAnsi="Arial" w:cs="Arial"/>
          <w:sz w:val="20"/>
          <w:szCs w:val="20"/>
        </w:rPr>
        <w:t xml:space="preserve">tylko </w:t>
      </w:r>
      <w:r w:rsidR="61AA29B8" w:rsidRPr="61AA29B8">
        <w:rPr>
          <w:rFonts w:ascii="Arial" w:hAnsi="Arial" w:cs="Arial"/>
          <w:sz w:val="20"/>
          <w:szCs w:val="20"/>
        </w:rPr>
        <w:t>wykadrowanego renderingu</w:t>
      </w:r>
      <w:r w:rsidR="3AE4FD1D" w:rsidRPr="3AE4FD1D">
        <w:rPr>
          <w:rFonts w:ascii="Arial" w:hAnsi="Arial" w:cs="Arial"/>
          <w:sz w:val="20"/>
          <w:szCs w:val="20"/>
        </w:rPr>
        <w:t>.</w:t>
      </w:r>
      <w:r w:rsidR="5DD26813" w:rsidRPr="5DD26813">
        <w:rPr>
          <w:rFonts w:ascii="Arial" w:hAnsi="Arial" w:cs="Arial"/>
          <w:sz w:val="20"/>
          <w:szCs w:val="20"/>
        </w:rPr>
        <w:t xml:space="preserve"> </w:t>
      </w:r>
      <w:r w:rsidR="00F058EF" w:rsidRPr="00300E23">
        <w:rPr>
          <w:rFonts w:ascii="Arial" w:hAnsi="Arial" w:cs="Arial"/>
          <w:sz w:val="20"/>
          <w:szCs w:val="20"/>
        </w:rPr>
        <w:t>W</w:t>
      </w:r>
      <w:r w:rsidR="004A3D0A" w:rsidRPr="00300E23">
        <w:rPr>
          <w:rFonts w:ascii="Arial" w:hAnsi="Arial" w:cs="Arial"/>
          <w:sz w:val="20"/>
          <w:szCs w:val="20"/>
        </w:rPr>
        <w:t xml:space="preserve"> </w:t>
      </w:r>
      <w:r w:rsidRPr="00300E23">
        <w:rPr>
          <w:rFonts w:ascii="Arial" w:hAnsi="Arial" w:cs="Arial"/>
          <w:sz w:val="20"/>
          <w:szCs w:val="20"/>
        </w:rPr>
        <w:t>takiej sytuacji poczucie immersji jest stosunkowo niewielkie</w:t>
      </w:r>
      <w:r w:rsidR="008D36F2" w:rsidRPr="00300E23">
        <w:rPr>
          <w:rFonts w:ascii="Arial" w:hAnsi="Arial" w:cs="Arial"/>
          <w:sz w:val="20"/>
          <w:szCs w:val="20"/>
        </w:rPr>
        <w:t xml:space="preserve"> i</w:t>
      </w:r>
      <w:r w:rsidR="004A3D0A" w:rsidRPr="00300E23">
        <w:rPr>
          <w:rFonts w:ascii="Arial" w:hAnsi="Arial" w:cs="Arial"/>
          <w:sz w:val="20"/>
          <w:szCs w:val="20"/>
        </w:rPr>
        <w:t xml:space="preserve"> </w:t>
      </w:r>
      <w:del w:id="38" w:author="Jarosław Kuchta" w:date="2023-01-19T09:24:00Z">
        <w:r w:rsidRPr="00300E23" w:rsidDel="00731E4C">
          <w:rPr>
            <w:rFonts w:ascii="Arial" w:hAnsi="Arial" w:cs="Arial"/>
            <w:sz w:val="20"/>
            <w:szCs w:val="20"/>
          </w:rPr>
          <w:delText xml:space="preserve">niestety </w:delText>
        </w:r>
      </w:del>
      <w:r w:rsidRPr="00300E23">
        <w:rPr>
          <w:rFonts w:ascii="Arial" w:hAnsi="Arial" w:cs="Arial"/>
          <w:sz w:val="20"/>
          <w:szCs w:val="20"/>
        </w:rPr>
        <w:t>niewiele ma wspólnego</w:t>
      </w:r>
      <w:r w:rsidR="008D36F2" w:rsidRPr="00300E23">
        <w:rPr>
          <w:rFonts w:ascii="Arial" w:hAnsi="Arial" w:cs="Arial"/>
          <w:sz w:val="20"/>
          <w:szCs w:val="20"/>
        </w:rPr>
        <w:t xml:space="preserve"> z</w:t>
      </w:r>
      <w:r w:rsidR="004A3D0A" w:rsidRPr="00300E23">
        <w:rPr>
          <w:rFonts w:ascii="Arial" w:hAnsi="Arial" w:cs="Arial"/>
          <w:sz w:val="20"/>
          <w:szCs w:val="20"/>
        </w:rPr>
        <w:t xml:space="preserve"> </w:t>
      </w:r>
      <w:r w:rsidRPr="00300E23">
        <w:rPr>
          <w:rFonts w:ascii="Arial" w:hAnsi="Arial" w:cs="Arial"/>
          <w:sz w:val="20"/>
          <w:szCs w:val="20"/>
        </w:rPr>
        <w:t>efektem rzeczywistych prac.</w:t>
      </w:r>
    </w:p>
    <w:p w14:paraId="678CF13F" w14:textId="263094A7" w:rsidR="6E2C10EF" w:rsidRDefault="432EEE1E" w:rsidP="0019288A">
      <w:pPr>
        <w:pStyle w:val="Nagwek3"/>
        <w:numPr>
          <w:ilvl w:val="2"/>
          <w:numId w:val="125"/>
        </w:numPr>
        <w:spacing w:line="360" w:lineRule="auto"/>
      </w:pPr>
      <w:bookmarkStart w:id="39" w:name="_Toc516556281"/>
      <w:bookmarkStart w:id="40" w:name="_Toc516650489"/>
      <w:bookmarkStart w:id="41" w:name="_Toc518369840"/>
      <w:bookmarkStart w:id="42" w:name="_Toc124444995"/>
      <w:bookmarkStart w:id="43" w:name="_Toc124835673"/>
      <w:r>
        <w:t>Planner 5D</w:t>
      </w:r>
      <w:bookmarkEnd w:id="39"/>
      <w:bookmarkEnd w:id="40"/>
      <w:bookmarkEnd w:id="41"/>
      <w:bookmarkEnd w:id="42"/>
      <w:bookmarkEnd w:id="43"/>
    </w:p>
    <w:p w14:paraId="7D1ACD61" w14:textId="7247B1D1" w:rsidR="6E2C10EF" w:rsidRDefault="2450BC4B" w:rsidP="00FE1623">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Program, który został stworzony przez firmę UAB umożliwia użytkownikowi zaprojektowanie wnętrza, jego wystrój</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dekorację. Powyższe operacje mogą być wykonywane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 lub 3D. Program umożliwia wyrenderowanie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wysokiej rozdzielczości widoku</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 xml:space="preserve">trybu 3D. Dostępne są wersje na Windows, MacOS oraz Android. </w:t>
      </w:r>
    </w:p>
    <w:p w14:paraId="083DC7A0" w14:textId="32D6069C" w:rsidR="3997DD86" w:rsidRDefault="2450BC4B" w:rsidP="00D2100B">
      <w:pPr>
        <w:spacing w:line="360" w:lineRule="auto"/>
        <w:ind w:firstLine="709"/>
        <w:jc w:val="both"/>
        <w:rPr>
          <w:rFonts w:ascii="Arial" w:eastAsia="Arial" w:hAnsi="Arial" w:cs="Arial"/>
          <w:sz w:val="20"/>
          <w:szCs w:val="20"/>
        </w:rPr>
      </w:pPr>
      <w:r w:rsidRPr="43175233">
        <w:rPr>
          <w:rFonts w:ascii="Arial" w:eastAsia="Arial" w:hAnsi="Arial" w:cs="Arial"/>
          <w:sz w:val="20"/>
          <w:szCs w:val="20"/>
        </w:rPr>
        <w:t>Etap projektowania odbywa się głównie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 xml:space="preserve">powyższym trybie praca nad projektowanym pomieszczeniem odbywa się </w:t>
      </w:r>
      <w:r w:rsidR="00416E77">
        <w:rPr>
          <w:rFonts w:ascii="Arial" w:eastAsia="Arial" w:hAnsi="Arial" w:cs="Arial"/>
          <w:sz w:val="20"/>
          <w:szCs w:val="20"/>
        </w:rPr>
        <w:t xml:space="preserve">jak </w:t>
      </w:r>
      <w:del w:id="44" w:author="Jarosław Kuchta" w:date="2023-01-19T09:24:00Z">
        <w:r w:rsidR="00416E77" w:rsidDel="00731E4C">
          <w:rPr>
            <w:rFonts w:ascii="Arial" w:eastAsia="Arial" w:hAnsi="Arial" w:cs="Arial"/>
            <w:sz w:val="20"/>
            <w:szCs w:val="20"/>
          </w:rPr>
          <w:delText>przedstawia</w:delText>
        </w:r>
        <w:r w:rsidRPr="43175233" w:rsidDel="00731E4C">
          <w:rPr>
            <w:rFonts w:ascii="Arial" w:eastAsia="Arial" w:hAnsi="Arial" w:cs="Arial"/>
            <w:sz w:val="20"/>
            <w:szCs w:val="20"/>
          </w:rPr>
          <w:delText xml:space="preserve"> </w:delText>
        </w:r>
      </w:del>
      <w:ins w:id="45" w:author="Jarosław Kuchta" w:date="2023-01-19T09:24:00Z">
        <w:r w:rsidR="00731E4C">
          <w:rPr>
            <w:rFonts w:ascii="Arial" w:eastAsia="Arial" w:hAnsi="Arial" w:cs="Arial"/>
            <w:sz w:val="20"/>
            <w:szCs w:val="20"/>
          </w:rPr>
          <w:t>przedstawi</w:t>
        </w:r>
        <w:r w:rsidR="00731E4C">
          <w:rPr>
            <w:rFonts w:ascii="Arial" w:eastAsia="Arial" w:hAnsi="Arial" w:cs="Arial"/>
            <w:sz w:val="20"/>
            <w:szCs w:val="20"/>
          </w:rPr>
          <w:t>ono</w:t>
        </w:r>
        <w:r w:rsidR="00731E4C" w:rsidRPr="43175233">
          <w:rPr>
            <w:rFonts w:ascii="Arial" w:eastAsia="Arial" w:hAnsi="Arial" w:cs="Arial"/>
            <w:sz w:val="20"/>
            <w:szCs w:val="20"/>
          </w:rPr>
          <w:t xml:space="preserve"> </w:t>
        </w:r>
      </w:ins>
      <w:r w:rsidR="008717B0">
        <w:rPr>
          <w:rFonts w:ascii="Arial" w:eastAsia="Arial" w:hAnsi="Arial" w:cs="Arial"/>
          <w:sz w:val="20"/>
          <w:szCs w:val="20"/>
        </w:rPr>
        <w:t xml:space="preserve">poniżej </w:t>
      </w:r>
      <w:r w:rsidRPr="43175233">
        <w:rPr>
          <w:rFonts w:ascii="Arial" w:eastAsia="Arial" w:hAnsi="Arial" w:cs="Arial"/>
          <w:sz w:val="20"/>
          <w:szCs w:val="20"/>
        </w:rPr>
        <w:t>(</w:t>
      </w:r>
      <w:r w:rsidR="00416E77">
        <w:rPr>
          <w:rFonts w:ascii="Arial" w:eastAsia="Arial" w:hAnsi="Arial" w:cs="Arial"/>
          <w:sz w:val="20"/>
          <w:szCs w:val="20"/>
        </w:rPr>
        <w:t>r</w:t>
      </w:r>
      <w:r w:rsidRPr="43175233">
        <w:rPr>
          <w:rFonts w:ascii="Arial" w:eastAsia="Arial" w:hAnsi="Arial" w:cs="Arial"/>
          <w:sz w:val="20"/>
          <w:szCs w:val="20"/>
        </w:rPr>
        <w:t>ys. 1).</w:t>
      </w:r>
    </w:p>
    <w:p w14:paraId="312FFBC8" w14:textId="77777777" w:rsidR="00081B89" w:rsidRDefault="00081B89" w:rsidP="00D2100B">
      <w:pPr>
        <w:spacing w:line="360" w:lineRule="auto"/>
        <w:ind w:firstLine="709"/>
        <w:jc w:val="both"/>
        <w:rPr>
          <w:rFonts w:ascii="Arial" w:eastAsia="Arial" w:hAnsi="Arial" w:cs="Arial"/>
          <w:color w:val="000000" w:themeColor="text1"/>
          <w:sz w:val="20"/>
          <w:szCs w:val="20"/>
        </w:rPr>
      </w:pPr>
    </w:p>
    <w:p w14:paraId="77CB7999" w14:textId="476D82C9" w:rsidR="6E2C10EF" w:rsidRDefault="2450BC4B" w:rsidP="43175233">
      <w:pPr>
        <w:spacing w:line="360" w:lineRule="auto"/>
        <w:ind w:firstLine="555"/>
        <w:jc w:val="center"/>
      </w:pPr>
      <w:r>
        <w:rPr>
          <w:noProof/>
        </w:rPr>
        <w:drawing>
          <wp:inline distT="0" distB="0" distL="0" distR="0" wp14:anchorId="145A0DBB" wp14:editId="15EBF23D">
            <wp:extent cx="3105150" cy="2219325"/>
            <wp:effectExtent l="0" t="0" r="0" b="0"/>
            <wp:docPr id="709240042" name="Obraz 70924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5150" cy="2219325"/>
                    </a:xfrm>
                    <a:prstGeom prst="rect">
                      <a:avLst/>
                    </a:prstGeom>
                  </pic:spPr>
                </pic:pic>
              </a:graphicData>
            </a:graphic>
          </wp:inline>
        </w:drawing>
      </w:r>
    </w:p>
    <w:p w14:paraId="48424E42" w14:textId="79F0D50D"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1</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6DC70FC5" w14:textId="05BCCF56" w:rsidR="28E016D6" w:rsidRDefault="3FCC0653" w:rsidP="004E1A4A">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 zaprojektowaniu układu pomieszczenia </w:t>
      </w:r>
      <w:r w:rsidR="00F058EF">
        <w:rPr>
          <w:rFonts w:ascii="Arial" w:eastAsia="Arial" w:hAnsi="Arial" w:cs="Arial"/>
          <w:color w:val="000000" w:themeColor="text1"/>
          <w:sz w:val="20"/>
          <w:szCs w:val="20"/>
        </w:rPr>
        <w:t xml:space="preserve">użytkownik ma </w:t>
      </w:r>
      <w:r w:rsidRPr="43175233">
        <w:rPr>
          <w:rFonts w:ascii="Arial" w:eastAsia="Arial" w:hAnsi="Arial" w:cs="Arial"/>
          <w:color w:val="000000" w:themeColor="text1"/>
          <w:sz w:val="20"/>
          <w:szCs w:val="20"/>
        </w:rPr>
        <w:t xml:space="preserve">możliwość przejścia do trybu 3D, </w:t>
      </w:r>
      <w:r w:rsidR="00F058EF">
        <w:rPr>
          <w:rFonts w:ascii="Arial" w:eastAsia="Arial" w:hAnsi="Arial" w:cs="Arial"/>
          <w:color w:val="000000" w:themeColor="text1"/>
          <w:sz w:val="20"/>
          <w:szCs w:val="20"/>
        </w:rPr>
        <w:t>którego celem jest</w:t>
      </w:r>
      <w:r w:rsidRPr="43175233">
        <w:rPr>
          <w:rFonts w:ascii="Arial" w:eastAsia="Arial" w:hAnsi="Arial" w:cs="Arial"/>
          <w:color w:val="000000" w:themeColor="text1"/>
          <w:sz w:val="20"/>
          <w:szCs w:val="20"/>
        </w:rPr>
        <w:t xml:space="preserve"> zobrazowanie</w:t>
      </w:r>
      <w:r w:rsidR="008D36F2">
        <w:rPr>
          <w:rFonts w:ascii="Arial" w:eastAsia="Arial" w:hAnsi="Arial" w:cs="Arial"/>
          <w:color w:val="000000" w:themeColor="text1"/>
          <w:sz w:val="20"/>
          <w:szCs w:val="20"/>
        </w:rPr>
        <w:t xml:space="preserve"> </w:t>
      </w:r>
      <w:r w:rsidR="00F058EF" w:rsidRPr="43175233">
        <w:rPr>
          <w:rFonts w:ascii="Arial" w:eastAsia="Arial" w:hAnsi="Arial" w:cs="Arial"/>
          <w:color w:val="000000" w:themeColor="text1"/>
          <w:sz w:val="20"/>
          <w:szCs w:val="20"/>
        </w:rPr>
        <w:t xml:space="preserve">dotychczas wykonanych prac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jak najbardziej realistyczny sposób (</w:t>
      </w:r>
      <w:r w:rsidR="00AF1DCA">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2).</w:t>
      </w:r>
    </w:p>
    <w:p w14:paraId="69C8C3FA" w14:textId="65B08A06" w:rsidR="28E016D6" w:rsidRDefault="3FCC0653" w:rsidP="43175233">
      <w:pPr>
        <w:spacing w:after="120" w:line="360" w:lineRule="auto"/>
        <w:ind w:firstLine="708"/>
        <w:jc w:val="center"/>
      </w:pPr>
      <w:r>
        <w:rPr>
          <w:noProof/>
        </w:rPr>
        <w:lastRenderedPageBreak/>
        <w:drawing>
          <wp:inline distT="0" distB="0" distL="0" distR="0" wp14:anchorId="183883CD" wp14:editId="671AB378">
            <wp:extent cx="3114675" cy="2209800"/>
            <wp:effectExtent l="0" t="0" r="0" b="0"/>
            <wp:docPr id="1918851694" name="Obraz 191885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4675" cy="2209800"/>
                    </a:xfrm>
                    <a:prstGeom prst="rect">
                      <a:avLst/>
                    </a:prstGeom>
                  </pic:spPr>
                </pic:pic>
              </a:graphicData>
            </a:graphic>
          </wp:inline>
        </w:drawing>
      </w:r>
    </w:p>
    <w:p w14:paraId="35E37993" w14:textId="272A4EAF"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2</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73E13E56" w14:textId="02B71496" w:rsidR="3997DD86" w:rsidRDefault="3FCC0653" w:rsidP="0072789F">
      <w:pPr>
        <w:spacing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Planner 5D </w:t>
      </w:r>
      <w:r w:rsidR="7D5D836D" w:rsidRPr="7D5D836D">
        <w:rPr>
          <w:rFonts w:ascii="Arial" w:eastAsia="Arial" w:hAnsi="Arial" w:cs="Arial"/>
          <w:color w:val="000000" w:themeColor="text1"/>
          <w:sz w:val="20"/>
          <w:szCs w:val="20"/>
        </w:rPr>
        <w:t>w podstawowej wersji</w:t>
      </w:r>
      <w:r w:rsidRPr="43175233">
        <w:rPr>
          <w:rFonts w:ascii="Arial" w:eastAsia="Arial" w:hAnsi="Arial" w:cs="Arial"/>
          <w:color w:val="000000" w:themeColor="text1"/>
          <w:sz w:val="20"/>
          <w:szCs w:val="20"/>
        </w:rPr>
        <w:t xml:space="preserve"> jest </w:t>
      </w:r>
      <w:r w:rsidR="7D5D836D" w:rsidRPr="7D5D836D">
        <w:rPr>
          <w:rFonts w:ascii="Arial" w:eastAsia="Arial" w:hAnsi="Arial" w:cs="Arial"/>
          <w:color w:val="000000" w:themeColor="text1"/>
          <w:sz w:val="20"/>
          <w:szCs w:val="20"/>
        </w:rPr>
        <w:t>bezpłatny</w:t>
      </w:r>
      <w:r w:rsidRPr="43175233">
        <w:rPr>
          <w:rFonts w:ascii="Arial" w:eastAsia="Arial" w:hAnsi="Arial" w:cs="Arial"/>
          <w:color w:val="000000" w:themeColor="text1"/>
          <w:sz w:val="20"/>
          <w:szCs w:val="20"/>
        </w:rPr>
        <w:t xml:space="preserve">, natomiast </w:t>
      </w:r>
      <w:r w:rsidR="7D5D836D" w:rsidRPr="7D5D836D">
        <w:rPr>
          <w:rFonts w:ascii="Arial" w:eastAsia="Arial" w:hAnsi="Arial" w:cs="Arial"/>
          <w:color w:val="000000" w:themeColor="text1"/>
          <w:sz w:val="20"/>
          <w:szCs w:val="20"/>
        </w:rPr>
        <w:t>spora część</w:t>
      </w:r>
      <w:r w:rsidRPr="43175233">
        <w:rPr>
          <w:rFonts w:ascii="Arial" w:eastAsia="Arial" w:hAnsi="Arial" w:cs="Arial"/>
          <w:color w:val="000000" w:themeColor="text1"/>
          <w:sz w:val="20"/>
          <w:szCs w:val="20"/>
        </w:rPr>
        <w:t xml:space="preserve"> elementów wykończenia wnętrza oraz dekoracji </w:t>
      </w:r>
      <w:r w:rsidR="7D5D836D" w:rsidRPr="7D5D836D">
        <w:rPr>
          <w:rFonts w:ascii="Arial" w:eastAsia="Arial" w:hAnsi="Arial" w:cs="Arial"/>
          <w:color w:val="000000" w:themeColor="text1"/>
          <w:sz w:val="20"/>
          <w:szCs w:val="20"/>
        </w:rPr>
        <w:t xml:space="preserve">nie </w:t>
      </w:r>
      <w:r w:rsidRPr="43175233">
        <w:rPr>
          <w:rFonts w:ascii="Arial" w:eastAsia="Arial" w:hAnsi="Arial" w:cs="Arial"/>
          <w:color w:val="000000" w:themeColor="text1"/>
          <w:sz w:val="20"/>
          <w:szCs w:val="20"/>
        </w:rPr>
        <w:t xml:space="preserve">jest </w:t>
      </w:r>
      <w:r w:rsidR="7D5D836D" w:rsidRPr="7D5D836D">
        <w:rPr>
          <w:rFonts w:ascii="Arial" w:eastAsia="Arial" w:hAnsi="Arial" w:cs="Arial"/>
          <w:color w:val="000000" w:themeColor="text1"/>
          <w:sz w:val="20"/>
          <w:szCs w:val="20"/>
        </w:rPr>
        <w:t>dostępna za darmo.</w:t>
      </w:r>
      <w:r w:rsidRPr="43175233">
        <w:rPr>
          <w:rFonts w:ascii="Arial" w:eastAsia="Arial" w:hAnsi="Arial" w:cs="Arial"/>
          <w:color w:val="000000" w:themeColor="text1"/>
          <w:sz w:val="20"/>
          <w:szCs w:val="20"/>
        </w:rPr>
        <w:t xml:space="preserve"> Aby uzyskać do nich dostęp należy dokonać mikropłatności lub zdecydować się na opłatę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formie miesięcznego abonamentu. Możliwość </w:t>
      </w:r>
      <w:r w:rsidR="005373A2">
        <w:rPr>
          <w:rFonts w:ascii="Arial" w:eastAsia="Arial" w:hAnsi="Arial" w:cs="Arial"/>
          <w:color w:val="000000" w:themeColor="text1"/>
          <w:sz w:val="20"/>
          <w:szCs w:val="20"/>
        </w:rPr>
        <w:t>renderingu</w:t>
      </w:r>
      <w:r w:rsidR="7D5D836D" w:rsidRPr="7D5D836D">
        <w:rPr>
          <w:rFonts w:ascii="Arial" w:eastAsia="Arial" w:hAnsi="Arial" w:cs="Arial"/>
          <w:color w:val="000000" w:themeColor="text1"/>
          <w:sz w:val="20"/>
          <w:szCs w:val="20"/>
        </w:rPr>
        <w:t xml:space="preserve"> obrazów z trybu 3D równie</w:t>
      </w:r>
      <w:r w:rsidR="005373A2">
        <w:rPr>
          <w:rFonts w:ascii="Arial" w:eastAsia="Arial" w:hAnsi="Arial" w:cs="Arial"/>
          <w:color w:val="000000" w:themeColor="text1"/>
          <w:sz w:val="20"/>
          <w:szCs w:val="20"/>
        </w:rPr>
        <w:t>ż</w:t>
      </w:r>
      <w:r w:rsidR="7D5D836D" w:rsidRPr="7D5D836D">
        <w:rPr>
          <w:rFonts w:ascii="Arial" w:eastAsia="Arial" w:hAnsi="Arial" w:cs="Arial"/>
          <w:color w:val="000000" w:themeColor="text1"/>
          <w:sz w:val="20"/>
          <w:szCs w:val="20"/>
        </w:rPr>
        <w:t xml:space="preserve"> jest możliwa jedynie odpłatnie. Program nie</w:t>
      </w:r>
      <w:r w:rsidR="005373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posiada możliwości skorzystania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VR.</w:t>
      </w:r>
    </w:p>
    <w:p w14:paraId="71B6466F" w14:textId="218D420F" w:rsidR="3C51AECB" w:rsidRDefault="3FCC0653" w:rsidP="0019288A">
      <w:pPr>
        <w:pStyle w:val="Nagwek3"/>
        <w:numPr>
          <w:ilvl w:val="2"/>
          <w:numId w:val="125"/>
        </w:numPr>
        <w:spacing w:line="360" w:lineRule="auto"/>
      </w:pPr>
      <w:bookmarkStart w:id="46" w:name="_Toc516556283"/>
      <w:bookmarkStart w:id="47" w:name="_Toc516650491"/>
      <w:bookmarkStart w:id="48" w:name="_Toc518369842"/>
      <w:bookmarkStart w:id="49" w:name="_Toc124444996"/>
      <w:bookmarkStart w:id="50" w:name="_Toc124835674"/>
      <w:proofErr w:type="spellStart"/>
      <w:r>
        <w:t>HomeByMe</w:t>
      </w:r>
      <w:bookmarkEnd w:id="46"/>
      <w:bookmarkEnd w:id="47"/>
      <w:bookmarkEnd w:id="48"/>
      <w:bookmarkEnd w:id="49"/>
      <w:bookmarkEnd w:id="50"/>
      <w:proofErr w:type="spellEnd"/>
    </w:p>
    <w:p w14:paraId="160D4E8D" w14:textId="0B51F250" w:rsidR="3C51AECB" w:rsidRDefault="42C2BCA9" w:rsidP="00A73A1F">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 xml:space="preserve">Program stworzony przez francuską firmę </w:t>
      </w:r>
      <w:proofErr w:type="spellStart"/>
      <w:r w:rsidRPr="43175233">
        <w:rPr>
          <w:rFonts w:ascii="Arial" w:eastAsia="Arial" w:hAnsi="Arial" w:cs="Arial"/>
          <w:sz w:val="20"/>
          <w:szCs w:val="20"/>
        </w:rPr>
        <w:t>Dassault</w:t>
      </w:r>
      <w:proofErr w:type="spellEnd"/>
      <w:r w:rsidRPr="43175233">
        <w:rPr>
          <w:rFonts w:ascii="Arial" w:eastAsia="Arial" w:hAnsi="Arial" w:cs="Arial"/>
          <w:sz w:val="20"/>
          <w:szCs w:val="20"/>
        </w:rPr>
        <w:t xml:space="preserve"> </w:t>
      </w:r>
      <w:proofErr w:type="spellStart"/>
      <w:r w:rsidRPr="43175233">
        <w:rPr>
          <w:rFonts w:ascii="Arial" w:eastAsia="Arial" w:hAnsi="Arial" w:cs="Arial"/>
          <w:sz w:val="20"/>
          <w:szCs w:val="20"/>
        </w:rPr>
        <w:t>Systèmes</w:t>
      </w:r>
      <w:proofErr w:type="spellEnd"/>
      <w:r w:rsidRPr="43175233">
        <w:rPr>
          <w:rFonts w:ascii="Arial" w:eastAsia="Arial" w:hAnsi="Arial" w:cs="Arial"/>
          <w:sz w:val="20"/>
          <w:szCs w:val="20"/>
        </w:rPr>
        <w:t xml:space="preserve"> SE, który umożliwia użytkownikowi zaprojektowanie wnętrza budynku oraz odbycie spaceru</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3D. Program jest oparty</w:t>
      </w:r>
      <w:r w:rsidR="008D36F2">
        <w:rPr>
          <w:rFonts w:ascii="Arial" w:eastAsia="Arial" w:hAnsi="Arial" w:cs="Arial"/>
          <w:sz w:val="20"/>
          <w:szCs w:val="20"/>
        </w:rPr>
        <w:t xml:space="preserve"> o</w:t>
      </w:r>
      <w:r w:rsidR="004A3D0A">
        <w:rPr>
          <w:rFonts w:ascii="Arial" w:eastAsia="Arial" w:hAnsi="Arial" w:cs="Arial"/>
          <w:sz w:val="20"/>
          <w:szCs w:val="20"/>
        </w:rPr>
        <w:t xml:space="preserve"> </w:t>
      </w:r>
      <w:r w:rsidRPr="43175233">
        <w:rPr>
          <w:rFonts w:ascii="Arial" w:eastAsia="Arial" w:hAnsi="Arial" w:cs="Arial"/>
          <w:sz w:val="20"/>
          <w:szCs w:val="20"/>
        </w:rPr>
        <w:t>wykorzystanie przeglądarek internetowych, co automatycznie powoduje, że wymagania sprzętowe są niewielkie. Tak jak poprzedni program mamy możliwość pracy</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dwóch trybach </w:t>
      </w:r>
      <w:r w:rsidR="00B7516F">
        <w:rPr>
          <w:rFonts w:ascii="Arial" w:eastAsia="Arial" w:hAnsi="Arial" w:cs="Arial"/>
          <w:sz w:val="20"/>
          <w:szCs w:val="20"/>
        </w:rPr>
        <w:t xml:space="preserve">– </w:t>
      </w:r>
      <w:r w:rsidRPr="43175233">
        <w:rPr>
          <w:rFonts w:ascii="Arial" w:eastAsia="Arial" w:hAnsi="Arial" w:cs="Arial"/>
          <w:sz w:val="20"/>
          <w:szCs w:val="20"/>
        </w:rPr>
        <w:t>2D</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3D.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każdym</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nich mamy możliwość projektowania. Program</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trybie 2D </w:t>
      </w:r>
      <w:del w:id="51" w:author="Jarosław Kuchta" w:date="2023-01-19T09:25:00Z">
        <w:r w:rsidRPr="43175233" w:rsidDel="00731E4C">
          <w:rPr>
            <w:rFonts w:ascii="Arial" w:eastAsia="Arial" w:hAnsi="Arial" w:cs="Arial"/>
            <w:sz w:val="20"/>
            <w:szCs w:val="20"/>
          </w:rPr>
          <w:delText>widać poniżej</w:delText>
        </w:r>
      </w:del>
      <w:ins w:id="52" w:author="Jarosław Kuchta" w:date="2023-01-19T09:25:00Z">
        <w:r w:rsidR="00731E4C">
          <w:rPr>
            <w:rFonts w:ascii="Arial" w:eastAsia="Arial" w:hAnsi="Arial" w:cs="Arial"/>
            <w:sz w:val="20"/>
            <w:szCs w:val="20"/>
          </w:rPr>
          <w:t>przedstawiono na</w:t>
        </w:r>
      </w:ins>
      <w:r w:rsidRPr="43175233">
        <w:rPr>
          <w:rFonts w:ascii="Arial" w:eastAsia="Arial" w:hAnsi="Arial" w:cs="Arial"/>
          <w:sz w:val="20"/>
          <w:szCs w:val="20"/>
        </w:rPr>
        <w:t xml:space="preserve"> </w:t>
      </w:r>
      <w:del w:id="53" w:author="Jarosław Kuchta" w:date="2023-01-19T09:26:00Z">
        <w:r w:rsidRPr="43175233" w:rsidDel="00731E4C">
          <w:rPr>
            <w:rFonts w:ascii="Arial" w:eastAsia="Arial" w:hAnsi="Arial" w:cs="Arial"/>
            <w:sz w:val="20"/>
            <w:szCs w:val="20"/>
          </w:rPr>
          <w:delText>(</w:delText>
        </w:r>
      </w:del>
      <w:r w:rsidR="006673FC">
        <w:rPr>
          <w:rFonts w:ascii="Arial" w:eastAsia="Arial" w:hAnsi="Arial" w:cs="Arial"/>
          <w:sz w:val="20"/>
          <w:szCs w:val="20"/>
        </w:rPr>
        <w:t>r</w:t>
      </w:r>
      <w:r w:rsidRPr="43175233">
        <w:rPr>
          <w:rFonts w:ascii="Arial" w:eastAsia="Arial" w:hAnsi="Arial" w:cs="Arial"/>
          <w:sz w:val="20"/>
          <w:szCs w:val="20"/>
        </w:rPr>
        <w:t>ys. 3</w:t>
      </w:r>
      <w:del w:id="54" w:author="Jarosław Kuchta" w:date="2023-01-19T09:26:00Z">
        <w:r w:rsidRPr="43175233" w:rsidDel="00731E4C">
          <w:rPr>
            <w:rFonts w:ascii="Arial" w:eastAsia="Arial" w:hAnsi="Arial" w:cs="Arial"/>
            <w:sz w:val="20"/>
            <w:szCs w:val="20"/>
          </w:rPr>
          <w:delText>)</w:delText>
        </w:r>
      </w:del>
      <w:r w:rsidRPr="43175233">
        <w:rPr>
          <w:rFonts w:ascii="Arial" w:eastAsia="Arial" w:hAnsi="Arial" w:cs="Arial"/>
          <w:sz w:val="20"/>
          <w:szCs w:val="20"/>
        </w:rPr>
        <w:t>:</w:t>
      </w:r>
    </w:p>
    <w:p w14:paraId="3C85C56D" w14:textId="0E3AF1B0" w:rsidR="3997DD86" w:rsidRDefault="3997DD86" w:rsidP="43175233">
      <w:pPr>
        <w:spacing w:line="360" w:lineRule="auto"/>
        <w:ind w:firstLine="555"/>
        <w:jc w:val="both"/>
        <w:rPr>
          <w:rFonts w:ascii="Arial" w:eastAsia="Arial" w:hAnsi="Arial" w:cs="Arial"/>
          <w:color w:val="000000" w:themeColor="text1"/>
          <w:sz w:val="20"/>
          <w:szCs w:val="20"/>
        </w:rPr>
      </w:pPr>
    </w:p>
    <w:p w14:paraId="226C1A47" w14:textId="0CA36E00" w:rsidR="3C51AECB" w:rsidRDefault="42C2BCA9" w:rsidP="43175233">
      <w:pPr>
        <w:spacing w:line="360" w:lineRule="auto"/>
        <w:ind w:firstLine="555"/>
        <w:jc w:val="center"/>
      </w:pPr>
      <w:r>
        <w:rPr>
          <w:noProof/>
        </w:rPr>
        <w:drawing>
          <wp:inline distT="0" distB="0" distL="0" distR="0" wp14:anchorId="51E2AA00" wp14:editId="16FE293B">
            <wp:extent cx="2842173" cy="2676525"/>
            <wp:effectExtent l="0" t="0" r="0" b="0"/>
            <wp:docPr id="2088326510" name="Obraz 208832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6115" cy="2680237"/>
                    </a:xfrm>
                    <a:prstGeom prst="rect">
                      <a:avLst/>
                    </a:prstGeom>
                  </pic:spPr>
                </pic:pic>
              </a:graphicData>
            </a:graphic>
          </wp:inline>
        </w:drawing>
      </w:r>
    </w:p>
    <w:p w14:paraId="6DD574FD" w14:textId="14468CCF" w:rsidR="00D72194" w:rsidRDefault="42C2BCA9" w:rsidP="00D72194">
      <w:pPr>
        <w:spacing w:line="360" w:lineRule="auto"/>
        <w:ind w:firstLine="555"/>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3</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 2D</w:t>
      </w:r>
    </w:p>
    <w:p w14:paraId="07651DC2" w14:textId="77777777" w:rsidR="00D72194" w:rsidRDefault="00D72194" w:rsidP="00D72194">
      <w:pPr>
        <w:spacing w:line="360" w:lineRule="auto"/>
        <w:ind w:firstLine="555"/>
        <w:jc w:val="center"/>
        <w:rPr>
          <w:rFonts w:ascii="Arial" w:eastAsia="Arial" w:hAnsi="Arial" w:cs="Arial"/>
          <w:color w:val="000000" w:themeColor="text1"/>
          <w:sz w:val="20"/>
          <w:szCs w:val="20"/>
        </w:rPr>
      </w:pPr>
    </w:p>
    <w:p w14:paraId="176C21BA" w14:textId="01F04831" w:rsidR="3997DD86" w:rsidRDefault="0B8E2270" w:rsidP="00D72194">
      <w:pPr>
        <w:spacing w:after="120"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trybie 3D można zauważyć większą złożoność otoczenia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programu opisanego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poprzednim punkcie. </w:t>
      </w:r>
      <w:del w:id="55" w:author="Jarosław Kuchta" w:date="2023-01-19T09:26:00Z">
        <w:r w:rsidRPr="43175233" w:rsidDel="00731E4C">
          <w:rPr>
            <w:rFonts w:ascii="Arial" w:eastAsia="Arial" w:hAnsi="Arial" w:cs="Arial"/>
            <w:color w:val="000000" w:themeColor="text1"/>
            <w:sz w:val="20"/>
            <w:szCs w:val="20"/>
          </w:rPr>
          <w:delText xml:space="preserve">Jednocześnie widać, że tryb </w:delText>
        </w:r>
      </w:del>
      <w:ins w:id="56" w:author="Jarosław Kuchta" w:date="2023-01-19T09:26:00Z">
        <w:r w:rsidR="00731E4C">
          <w:rPr>
            <w:rFonts w:ascii="Arial" w:eastAsia="Arial" w:hAnsi="Arial" w:cs="Arial"/>
            <w:color w:val="000000" w:themeColor="text1"/>
            <w:sz w:val="20"/>
            <w:szCs w:val="20"/>
          </w:rPr>
          <w:t>T</w:t>
        </w:r>
        <w:r w:rsidR="00731E4C" w:rsidRPr="43175233">
          <w:rPr>
            <w:rFonts w:ascii="Arial" w:eastAsia="Arial" w:hAnsi="Arial" w:cs="Arial"/>
            <w:color w:val="000000" w:themeColor="text1"/>
            <w:sz w:val="20"/>
            <w:szCs w:val="20"/>
          </w:rPr>
          <w:t xml:space="preserve">ryb </w:t>
        </w:r>
      </w:ins>
      <w:r w:rsidRPr="43175233">
        <w:rPr>
          <w:rFonts w:ascii="Arial" w:eastAsia="Arial" w:hAnsi="Arial" w:cs="Arial"/>
          <w:color w:val="000000" w:themeColor="text1"/>
          <w:sz w:val="20"/>
          <w:szCs w:val="20"/>
        </w:rPr>
        <w:t>3D został rozbudowany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obserwatora</w:t>
      </w:r>
      <w:r w:rsidR="00D85F2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widoczny na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4, dzięki któremu możemy lepiej wykadrować obraz przeznaczony do renderingu.</w:t>
      </w:r>
    </w:p>
    <w:p w14:paraId="42EA6983" w14:textId="77777777" w:rsidR="00D72194" w:rsidRDefault="00D72194" w:rsidP="00D72194">
      <w:pPr>
        <w:spacing w:after="120" w:line="240" w:lineRule="auto"/>
        <w:ind w:firstLine="709"/>
        <w:jc w:val="both"/>
        <w:rPr>
          <w:rFonts w:ascii="Arial" w:eastAsia="Arial" w:hAnsi="Arial" w:cs="Arial"/>
          <w:color w:val="000000" w:themeColor="text1"/>
          <w:sz w:val="20"/>
          <w:szCs w:val="20"/>
        </w:rPr>
      </w:pPr>
    </w:p>
    <w:p w14:paraId="51F85A07" w14:textId="089E2638" w:rsidR="3997DD86" w:rsidRDefault="270CFDD6" w:rsidP="43175233">
      <w:pPr>
        <w:spacing w:after="120" w:line="360" w:lineRule="auto"/>
        <w:ind w:firstLine="555"/>
        <w:jc w:val="center"/>
      </w:pPr>
      <w:r>
        <w:rPr>
          <w:noProof/>
        </w:rPr>
        <w:drawing>
          <wp:inline distT="0" distB="0" distL="0" distR="0" wp14:anchorId="23484E28" wp14:editId="43FB0DC9">
            <wp:extent cx="3086100" cy="2124075"/>
            <wp:effectExtent l="0" t="0" r="0" b="0"/>
            <wp:docPr id="1820747343" name="Obraz 182074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6100" cy="2124075"/>
                    </a:xfrm>
                    <a:prstGeom prst="rect">
                      <a:avLst/>
                    </a:prstGeom>
                  </pic:spPr>
                </pic:pic>
              </a:graphicData>
            </a:graphic>
          </wp:inline>
        </w:drawing>
      </w:r>
    </w:p>
    <w:p w14:paraId="218197EB" w14:textId="6D9B567A" w:rsidR="00D72194" w:rsidRDefault="270CFDD6" w:rsidP="00D72194">
      <w:pPr>
        <w:spacing w:after="120" w:line="360" w:lineRule="auto"/>
        <w:ind w:firstLine="708"/>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4</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Tryb 3D</w:t>
      </w:r>
    </w:p>
    <w:p w14:paraId="6A612E1B" w14:textId="449D70D8" w:rsidR="003345AC" w:rsidRPr="00BD46FF" w:rsidRDefault="270CFDD6" w:rsidP="00D72194">
      <w:pPr>
        <w:spacing w:after="120"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 do wszystkich zasobów programu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mikropłatności lub abonament. Program reklamowany jest jako darmowy, natomiast satysfakcjonujący poziom funkcjonalności można uzyskać jedynie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odpłatnej, ponieważ</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darmowej nie mamy dostępu do wszystkich zasobów (meble, elementy wykończenia etc.) oraz do możliwości render</w:t>
      </w:r>
      <w:r w:rsidR="005373A2">
        <w:rPr>
          <w:rFonts w:ascii="Arial" w:eastAsia="Arial" w:hAnsi="Arial" w:cs="Arial"/>
          <w:color w:val="000000" w:themeColor="text1"/>
          <w:sz w:val="20"/>
          <w:szCs w:val="20"/>
        </w:rPr>
        <w:t>ingu</w:t>
      </w:r>
      <w:r w:rsidRPr="43175233">
        <w:rPr>
          <w:rFonts w:ascii="Arial" w:eastAsia="Arial" w:hAnsi="Arial" w:cs="Arial"/>
          <w:color w:val="000000" w:themeColor="text1"/>
          <w:sz w:val="20"/>
          <w:szCs w:val="20"/>
        </w:rPr>
        <w:t xml:space="preserve"> dowolnej ilości zaprojektowanych wnętrz.</w:t>
      </w:r>
    </w:p>
    <w:p w14:paraId="3B9829FA" w14:textId="66FEEAB5" w:rsidR="003345AC" w:rsidRPr="00BD46FF" w:rsidRDefault="270CFD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przypadku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nie ma możliwości odbycia wirtualnego spaceru po zaprojektowanych pomieszczeniach.</w:t>
      </w:r>
    </w:p>
    <w:p w14:paraId="1EDAD992" w14:textId="3EF530BB" w:rsidR="003345AC" w:rsidRPr="00BD46FF" w:rsidRDefault="735EE769" w:rsidP="0019288A">
      <w:pPr>
        <w:pStyle w:val="Nagwek3"/>
        <w:numPr>
          <w:ilvl w:val="2"/>
          <w:numId w:val="125"/>
        </w:numPr>
      </w:pPr>
      <w:bookmarkStart w:id="57" w:name="_Toc124444997"/>
      <w:bookmarkStart w:id="58" w:name="_Toc124835675"/>
      <w:proofErr w:type="spellStart"/>
      <w:r>
        <w:t>Roomstyler</w:t>
      </w:r>
      <w:proofErr w:type="spellEnd"/>
      <w:r>
        <w:t xml:space="preserve"> 3D Home Planner</w:t>
      </w:r>
      <w:bookmarkEnd w:id="57"/>
      <w:bookmarkEnd w:id="58"/>
    </w:p>
    <w:p w14:paraId="30D7BBD3" w14:textId="5C7F033C" w:rsidR="003345AC" w:rsidRPr="004E1A4A" w:rsidRDefault="4CCB1DB8" w:rsidP="43175233">
      <w:pPr>
        <w:spacing w:line="360" w:lineRule="auto"/>
        <w:ind w:firstLine="555"/>
        <w:jc w:val="both"/>
        <w:rPr>
          <w:rFonts w:ascii="Arial" w:eastAsia="Arial" w:hAnsi="Arial" w:cs="Arial"/>
          <w:color w:val="000000" w:themeColor="text1"/>
          <w:sz w:val="20"/>
          <w:szCs w:val="20"/>
        </w:rPr>
      </w:pPr>
      <w:r w:rsidRPr="004E1A4A">
        <w:rPr>
          <w:rFonts w:ascii="Arial" w:eastAsia="Arial" w:hAnsi="Arial" w:cs="Arial"/>
          <w:color w:val="000000" w:themeColor="text1"/>
          <w:sz w:val="20"/>
          <w:szCs w:val="20"/>
        </w:rPr>
        <w:t xml:space="preserve">Kolejnym produktem, który umożliwia użytkownikowi zaprojektowanie wnętrza jest darmowy </w:t>
      </w:r>
      <w:proofErr w:type="spellStart"/>
      <w:r w:rsidRPr="004E1A4A">
        <w:rPr>
          <w:rFonts w:ascii="Arial" w:eastAsia="Arial" w:hAnsi="Arial" w:cs="Arial"/>
          <w:color w:val="000000" w:themeColor="text1"/>
          <w:sz w:val="20"/>
          <w:szCs w:val="20"/>
        </w:rPr>
        <w:t>Roomstyler</w:t>
      </w:r>
      <w:proofErr w:type="spellEnd"/>
      <w:r w:rsidRPr="004E1A4A">
        <w:rPr>
          <w:rFonts w:ascii="Arial" w:eastAsia="Arial" w:hAnsi="Arial" w:cs="Arial"/>
          <w:color w:val="000000" w:themeColor="text1"/>
          <w:sz w:val="20"/>
          <w:szCs w:val="20"/>
        </w:rPr>
        <w:t xml:space="preserve"> 3D Home Planner. Program nie wymaga mocnego sprzętu PC, ponieważ jest stworzony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oparciu</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przeglądarki internetowe.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informacji dostępnych na stronie producenta dowiadujemy się, że projektowanie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2D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możliwością obejrzenia zaprojektowanego mieszkania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3D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6) po odpowiednim wykadrowaniu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5).</w:t>
      </w:r>
    </w:p>
    <w:p w14:paraId="6614E954" w14:textId="4CD0A283" w:rsidR="003345AC" w:rsidRPr="00BD46FF" w:rsidRDefault="003345AC" w:rsidP="43175233">
      <w:pPr>
        <w:spacing w:after="120" w:line="360" w:lineRule="auto"/>
        <w:rPr>
          <w:rFonts w:ascii="Arial" w:eastAsia="Arial" w:hAnsi="Arial" w:cs="Arial"/>
          <w:color w:val="000000" w:themeColor="text1"/>
          <w:sz w:val="18"/>
          <w:szCs w:val="18"/>
        </w:rPr>
      </w:pPr>
    </w:p>
    <w:p w14:paraId="0FFE07C2" w14:textId="77777777" w:rsidR="00586369" w:rsidRDefault="00586369" w:rsidP="43175233">
      <w:pPr>
        <w:ind w:firstLine="555"/>
        <w:jc w:val="center"/>
        <w:sectPr w:rsidR="00586369" w:rsidSect="00113F62">
          <w:headerReference w:type="default" r:id="rId19"/>
          <w:headerReference w:type="first" r:id="rId20"/>
          <w:footerReference w:type="first" r:id="rId21"/>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9C6BEC6" w14:textId="05EAEAA3" w:rsidR="003345AC" w:rsidRPr="00BD46FF" w:rsidRDefault="4CCB1DB8" w:rsidP="0009160D">
      <w:pPr>
        <w:spacing w:after="240"/>
      </w:pPr>
      <w:r>
        <w:rPr>
          <w:noProof/>
        </w:rPr>
        <w:lastRenderedPageBreak/>
        <w:drawing>
          <wp:inline distT="0" distB="0" distL="0" distR="0" wp14:anchorId="15C4FA76" wp14:editId="38770213">
            <wp:extent cx="2857500" cy="1981200"/>
            <wp:effectExtent l="0" t="0" r="0" b="0"/>
            <wp:docPr id="1767023040" name="Obraz 176702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7500" cy="1981200"/>
                    </a:xfrm>
                    <a:prstGeom prst="rect">
                      <a:avLst/>
                    </a:prstGeom>
                  </pic:spPr>
                </pic:pic>
              </a:graphicData>
            </a:graphic>
          </wp:inline>
        </w:drawing>
      </w:r>
    </w:p>
    <w:p w14:paraId="32470D5F" w14:textId="7B5182EC" w:rsidR="003345AC" w:rsidRPr="00D15036" w:rsidRDefault="4CCB1DB8" w:rsidP="43175233">
      <w:pPr>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5</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w:t>
      </w:r>
      <w:proofErr w:type="spellStart"/>
      <w:r w:rsidRPr="00D15036">
        <w:rPr>
          <w:rFonts w:ascii="Arial" w:eastAsia="Arial" w:hAnsi="Arial" w:cs="Arial"/>
          <w:color w:val="000000" w:themeColor="text1"/>
          <w:sz w:val="20"/>
          <w:szCs w:val="20"/>
          <w:lang w:val="en-US"/>
        </w:rPr>
        <w:t>Roomstyler</w:t>
      </w:r>
      <w:proofErr w:type="spellEnd"/>
      <w:r w:rsidRPr="00D15036">
        <w:rPr>
          <w:rFonts w:ascii="Arial" w:eastAsia="Arial" w:hAnsi="Arial" w:cs="Arial"/>
          <w:color w:val="000000" w:themeColor="text1"/>
          <w:sz w:val="20"/>
          <w:szCs w:val="20"/>
          <w:lang w:val="en-US"/>
        </w:rPr>
        <w:t xml:space="preserve"> 3D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01E89E2B" w14:textId="44E5BDF0" w:rsidR="003345AC" w:rsidRPr="00D15036" w:rsidRDefault="003345AC" w:rsidP="43175233">
      <w:pPr>
        <w:ind w:firstLine="555"/>
        <w:jc w:val="center"/>
        <w:rPr>
          <w:rFonts w:ascii="Arial" w:eastAsia="Arial" w:hAnsi="Arial" w:cs="Arial"/>
          <w:color w:val="000000" w:themeColor="text1"/>
          <w:sz w:val="20"/>
          <w:szCs w:val="20"/>
          <w:lang w:val="en-US"/>
        </w:rPr>
      </w:pPr>
    </w:p>
    <w:p w14:paraId="765B2970" w14:textId="557D783B" w:rsidR="003345AC" w:rsidRPr="00BD46FF" w:rsidRDefault="4CCB1DB8" w:rsidP="00081B89">
      <w:pPr>
        <w:spacing w:after="240" w:line="360" w:lineRule="auto"/>
      </w:pPr>
      <w:r>
        <w:rPr>
          <w:noProof/>
        </w:rPr>
        <w:drawing>
          <wp:inline distT="0" distB="0" distL="0" distR="0" wp14:anchorId="230E78C3" wp14:editId="40C970F1">
            <wp:extent cx="2790825" cy="1819275"/>
            <wp:effectExtent l="0" t="0" r="0" b="0"/>
            <wp:docPr id="884099801" name="Obraz 8840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0825" cy="1819275"/>
                    </a:xfrm>
                    <a:prstGeom prst="rect">
                      <a:avLst/>
                    </a:prstGeom>
                  </pic:spPr>
                </pic:pic>
              </a:graphicData>
            </a:graphic>
          </wp:inline>
        </w:drawing>
      </w:r>
    </w:p>
    <w:p w14:paraId="1D3ACAC9" w14:textId="01189AA3" w:rsidR="003345AC" w:rsidRPr="00E84F8E" w:rsidRDefault="4CCB1D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6. </w:t>
      </w:r>
      <w:proofErr w:type="spellStart"/>
      <w:r w:rsidRPr="00E84F8E">
        <w:rPr>
          <w:rFonts w:ascii="Arial" w:eastAsia="Arial" w:hAnsi="Arial" w:cs="Arial"/>
          <w:color w:val="000000" w:themeColor="text1"/>
          <w:sz w:val="20"/>
          <w:szCs w:val="20"/>
        </w:rPr>
        <w:t>Roomstyler</w:t>
      </w:r>
      <w:proofErr w:type="spellEnd"/>
      <w:r w:rsidRPr="00E84F8E">
        <w:rPr>
          <w:rFonts w:ascii="Arial" w:eastAsia="Arial" w:hAnsi="Arial" w:cs="Arial"/>
          <w:color w:val="000000" w:themeColor="text1"/>
          <w:sz w:val="20"/>
          <w:szCs w:val="20"/>
        </w:rPr>
        <w:t xml:space="preserve"> 3D tryb 3D</w:t>
      </w:r>
    </w:p>
    <w:p w14:paraId="1F7C4544" w14:textId="77777777" w:rsidR="00586369" w:rsidRDefault="00586369" w:rsidP="43175233">
      <w:pPr>
        <w:ind w:firstLine="555"/>
        <w:jc w:val="center"/>
        <w:rPr>
          <w:rFonts w:ascii="Arial" w:eastAsia="Arial" w:hAnsi="Arial" w:cs="Arial"/>
          <w:color w:val="000000" w:themeColor="text1"/>
          <w:sz w:val="20"/>
          <w:szCs w:val="20"/>
        </w:rPr>
        <w:sectPr w:rsidR="00586369" w:rsidSect="00586369">
          <w:footnotePr>
            <w:numFmt w:val="chicago"/>
          </w:footnotePr>
          <w:endnotePr>
            <w:numFmt w:val="decimal"/>
          </w:endnotePr>
          <w:type w:val="continuous"/>
          <w:pgSz w:w="11906" w:h="16838" w:code="9"/>
          <w:pgMar w:top="1440" w:right="1418" w:bottom="1440" w:left="1418" w:header="709" w:footer="709" w:gutter="0"/>
          <w:cols w:num="2" w:space="708"/>
          <w:docGrid w:linePitch="360"/>
        </w:sectPr>
      </w:pPr>
    </w:p>
    <w:p w14:paraId="1CE291C5" w14:textId="13A711FA" w:rsidR="003345AC" w:rsidRPr="00E84F8E" w:rsidRDefault="003345AC" w:rsidP="43175233">
      <w:pPr>
        <w:ind w:firstLine="555"/>
        <w:jc w:val="center"/>
        <w:rPr>
          <w:rFonts w:ascii="Arial" w:eastAsia="Arial" w:hAnsi="Arial" w:cs="Arial"/>
          <w:color w:val="000000" w:themeColor="text1"/>
          <w:sz w:val="20"/>
          <w:szCs w:val="20"/>
        </w:rPr>
      </w:pPr>
    </w:p>
    <w:p w14:paraId="258F6122" w14:textId="6E40F738" w:rsidR="003345AC" w:rsidRPr="00BD46FF" w:rsidRDefault="4CCB1DB8" w:rsidP="004E1A4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Wielu użytkowników recenzując program skarży się na słabą jakość prezentacji efektu końcowego.</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 Home </w:t>
      </w:r>
      <w:proofErr w:type="spellStart"/>
      <w:r w:rsidRPr="43175233">
        <w:rPr>
          <w:rFonts w:ascii="Arial" w:eastAsia="Arial" w:hAnsi="Arial" w:cs="Arial"/>
          <w:color w:val="000000" w:themeColor="text1"/>
          <w:sz w:val="20"/>
          <w:szCs w:val="20"/>
        </w:rPr>
        <w:t>Planner</w:t>
      </w:r>
      <w:ins w:id="59" w:author="Jarosław Kuchta" w:date="2023-01-19T09:28:00Z">
        <w:r w:rsidR="00731E4C">
          <w:rPr>
            <w:rFonts w:ascii="Arial" w:eastAsia="Arial" w:hAnsi="Arial" w:cs="Arial"/>
            <w:color w:val="000000" w:themeColor="text1"/>
            <w:sz w:val="20"/>
            <w:szCs w:val="20"/>
          </w:rPr>
          <w:t>a</w:t>
        </w:r>
      </w:ins>
      <w:proofErr w:type="spellEnd"/>
      <w:r w:rsidRPr="43175233">
        <w:rPr>
          <w:rFonts w:ascii="Arial" w:eastAsia="Arial" w:hAnsi="Arial" w:cs="Arial"/>
          <w:color w:val="000000" w:themeColor="text1"/>
          <w:sz w:val="20"/>
          <w:szCs w:val="20"/>
        </w:rPr>
        <w:t xml:space="preserve"> mamy faktycznie po raz pierwszy do czynienia</w:t>
      </w:r>
      <w:r w:rsidR="008D36F2">
        <w:rPr>
          <w:rFonts w:ascii="Arial" w:eastAsia="Arial" w:hAnsi="Arial" w:cs="Arial"/>
          <w:color w:val="000000" w:themeColor="text1"/>
          <w:sz w:val="20"/>
          <w:szCs w:val="20"/>
        </w:rPr>
        <w:t xml:space="preserve"> z</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całkowicie</w:t>
      </w:r>
      <w:r w:rsidR="0063287F"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darmowym programem. Model biznesowy producenta zakłada, że wytwórcy mebli/dekoracji </w:t>
      </w:r>
      <w:r w:rsidR="001A7B14">
        <w:rPr>
          <w:rFonts w:ascii="Arial" w:eastAsia="Arial" w:hAnsi="Arial" w:cs="Arial"/>
          <w:color w:val="000000" w:themeColor="text1"/>
          <w:sz w:val="20"/>
          <w:szCs w:val="20"/>
        </w:rPr>
        <w:t>zapłacą</w:t>
      </w:r>
      <w:r w:rsidRPr="43175233">
        <w:rPr>
          <w:rFonts w:ascii="Arial" w:eastAsia="Arial" w:hAnsi="Arial" w:cs="Arial"/>
          <w:color w:val="000000" w:themeColor="text1"/>
          <w:sz w:val="20"/>
          <w:szCs w:val="20"/>
        </w:rPr>
        <w:t xml:space="preserve"> za obecność swoich produktów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celach reklamowych.</w:t>
      </w:r>
      <w:r w:rsidR="004E1A4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Program nie ma możliwości obsługi zestawu do wirtualnej rzeczywistości.</w:t>
      </w:r>
    </w:p>
    <w:p w14:paraId="0F3A9397" w14:textId="3E7733BA" w:rsidR="003345AC" w:rsidRPr="00BD46FF" w:rsidRDefault="4CCB1DB8" w:rsidP="0019288A">
      <w:pPr>
        <w:pStyle w:val="Nagwek3"/>
        <w:numPr>
          <w:ilvl w:val="2"/>
          <w:numId w:val="125"/>
        </w:numPr>
      </w:pPr>
      <w:bookmarkStart w:id="60" w:name="_Toc124444998"/>
      <w:bookmarkStart w:id="61" w:name="_Toc124835676"/>
      <w:r>
        <w:t>Virtual Architect</w:t>
      </w:r>
      <w:bookmarkEnd w:id="60"/>
      <w:bookmarkEnd w:id="61"/>
    </w:p>
    <w:p w14:paraId="17E1CCE3" w14:textId="66EA9640"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Ostatnim programem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zestawieniu jest produkt stworzony przez </w:t>
      </w:r>
      <w:hyperlink r:id="rId24">
        <w:r w:rsidRPr="00EF67E8">
          <w:t>Nova Development</w:t>
        </w:r>
      </w:hyperlink>
      <w:r w:rsidRPr="43175233">
        <w:rPr>
          <w:rFonts w:ascii="Arial" w:eastAsia="Arial" w:hAnsi="Arial" w:cs="Arial"/>
          <w:color w:val="000000" w:themeColor="text1"/>
          <w:sz w:val="20"/>
          <w:szCs w:val="20"/>
        </w:rPr>
        <w:t>. Pozwala on nie tylko na zaprojektowanie wnętrza budynku, ale również elementów elewacji oraz ogrodu otaczającego dom. Omawiany program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odróżnieniu od poprzedników jest aplikacją zainstalowaną lokalnie, co przekłada się na większe wymagania sprzętowe. </w:t>
      </w:r>
    </w:p>
    <w:p w14:paraId="0B088FFC" w14:textId="1620318D"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Zdecydowana część projektowania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trybie 2D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7). Program wyróżnia się tym, że tryby 2D</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3D można zintegrować na pojedynczym ekranie interfejsu użytkownika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8)</w:t>
      </w:r>
    </w:p>
    <w:p w14:paraId="7C57C9AB" w14:textId="780B6C6A" w:rsidR="003345AC" w:rsidRPr="00BD46FF" w:rsidRDefault="003345AC" w:rsidP="43175233">
      <w:pPr>
        <w:spacing w:line="360" w:lineRule="auto"/>
        <w:ind w:firstLine="555"/>
        <w:jc w:val="both"/>
      </w:pPr>
    </w:p>
    <w:p w14:paraId="4020F327" w14:textId="486AD469" w:rsidR="003345AC" w:rsidRPr="00BD46FF" w:rsidRDefault="773675B8" w:rsidP="007274F2">
      <w:pPr>
        <w:spacing w:line="360" w:lineRule="auto"/>
        <w:ind w:firstLine="555"/>
        <w:jc w:val="center"/>
      </w:pPr>
      <w:r>
        <w:rPr>
          <w:noProof/>
        </w:rPr>
        <w:drawing>
          <wp:inline distT="0" distB="0" distL="0" distR="0" wp14:anchorId="74E81189" wp14:editId="0353D848">
            <wp:extent cx="4105275" cy="2181225"/>
            <wp:effectExtent l="0" t="0" r="0" b="0"/>
            <wp:docPr id="863275025" name="Obraz 86327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5275" cy="2181225"/>
                    </a:xfrm>
                    <a:prstGeom prst="rect">
                      <a:avLst/>
                    </a:prstGeom>
                  </pic:spPr>
                </pic:pic>
              </a:graphicData>
            </a:graphic>
          </wp:inline>
        </w:drawing>
      </w:r>
    </w:p>
    <w:p w14:paraId="662724F6" w14:textId="27F11F48" w:rsidR="003345AC" w:rsidRPr="00D15036" w:rsidRDefault="773675B8" w:rsidP="43175233">
      <w:pPr>
        <w:spacing w:line="240" w:lineRule="auto"/>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7</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Virtual Architect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2BD1001F" w14:textId="626F729D" w:rsidR="003345AC" w:rsidRPr="00D15036" w:rsidRDefault="003345AC" w:rsidP="43175233">
      <w:pPr>
        <w:spacing w:line="240" w:lineRule="auto"/>
        <w:ind w:firstLine="555"/>
        <w:jc w:val="center"/>
        <w:rPr>
          <w:rFonts w:ascii="Arial" w:eastAsia="Arial" w:hAnsi="Arial" w:cs="Arial"/>
          <w:color w:val="000000" w:themeColor="text1"/>
          <w:sz w:val="20"/>
          <w:szCs w:val="20"/>
          <w:lang w:val="en-US"/>
        </w:rPr>
      </w:pPr>
    </w:p>
    <w:p w14:paraId="12A6C7B6" w14:textId="585C2563" w:rsidR="003345AC" w:rsidRPr="00D15036" w:rsidRDefault="003345AC" w:rsidP="43175233">
      <w:pPr>
        <w:spacing w:line="240" w:lineRule="auto"/>
        <w:ind w:firstLine="555"/>
        <w:jc w:val="center"/>
        <w:rPr>
          <w:rFonts w:ascii="Arial" w:eastAsia="Arial" w:hAnsi="Arial" w:cs="Arial"/>
          <w:color w:val="000000" w:themeColor="text1"/>
          <w:sz w:val="18"/>
          <w:szCs w:val="18"/>
          <w:lang w:val="en-US"/>
        </w:rPr>
      </w:pPr>
    </w:p>
    <w:p w14:paraId="4369217F" w14:textId="6A316270" w:rsidR="003345AC" w:rsidRPr="00D15036" w:rsidRDefault="773675B8" w:rsidP="007274F2">
      <w:pPr>
        <w:spacing w:after="240"/>
        <w:ind w:firstLine="555"/>
        <w:jc w:val="center"/>
        <w:rPr>
          <w:rFonts w:ascii="Arial" w:eastAsia="Arial" w:hAnsi="Arial" w:cs="Arial"/>
          <w:color w:val="000000" w:themeColor="text1"/>
          <w:sz w:val="18"/>
          <w:szCs w:val="18"/>
          <w:lang w:val="en-US"/>
        </w:rPr>
      </w:pPr>
      <w:r>
        <w:rPr>
          <w:noProof/>
        </w:rPr>
        <w:lastRenderedPageBreak/>
        <w:drawing>
          <wp:inline distT="0" distB="0" distL="0" distR="0" wp14:anchorId="3783199A" wp14:editId="26E36C29">
            <wp:extent cx="3667125" cy="1962150"/>
            <wp:effectExtent l="0" t="0" r="0" b="0"/>
            <wp:docPr id="1681026788" name="Obraz 168102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67125" cy="1962150"/>
                    </a:xfrm>
                    <a:prstGeom prst="rect">
                      <a:avLst/>
                    </a:prstGeom>
                  </pic:spPr>
                </pic:pic>
              </a:graphicData>
            </a:graphic>
          </wp:inline>
        </w:drawing>
      </w:r>
      <w:r w:rsidRPr="00D15036">
        <w:rPr>
          <w:rFonts w:ascii="Arial" w:eastAsia="Arial" w:hAnsi="Arial" w:cs="Arial"/>
          <w:color w:val="000000" w:themeColor="text1"/>
          <w:sz w:val="18"/>
          <w:szCs w:val="18"/>
          <w:lang w:val="en-US"/>
        </w:rPr>
        <w:t xml:space="preserve"> </w:t>
      </w:r>
    </w:p>
    <w:p w14:paraId="2D3A20DC" w14:textId="6849CC3F" w:rsidR="003345AC" w:rsidRPr="00E84F8E" w:rsidRDefault="773675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8</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Virtual Architect tryb 3D</w:t>
      </w:r>
    </w:p>
    <w:p w14:paraId="575DE2C4" w14:textId="547CA1C5" w:rsidR="003345AC" w:rsidRPr="00E84F8E" w:rsidRDefault="003345AC" w:rsidP="43175233">
      <w:pPr>
        <w:ind w:firstLine="555"/>
        <w:jc w:val="center"/>
        <w:rPr>
          <w:rFonts w:ascii="Arial" w:eastAsia="Arial" w:hAnsi="Arial" w:cs="Arial"/>
          <w:color w:val="000000" w:themeColor="text1"/>
          <w:sz w:val="20"/>
          <w:szCs w:val="20"/>
        </w:rPr>
      </w:pPr>
    </w:p>
    <w:p w14:paraId="4C1429FF" w14:textId="72EFC438" w:rsidR="003345AC" w:rsidRPr="00BD46FF" w:rsidRDefault="773675B8" w:rsidP="00E036C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Produkt kupuje się dokonując jednorazowej opłaty. Wszystkie modele mebli, wystroju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funkcjonalności dostępne są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cenie produktu. Aplikacja nie przewiduje możliwości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do wirtualnej rzeczywistości.</w:t>
      </w:r>
    </w:p>
    <w:p w14:paraId="1D9AE914" w14:textId="0EB2C944" w:rsidR="00F13789" w:rsidRDefault="241F4871" w:rsidP="0019288A">
      <w:pPr>
        <w:pStyle w:val="Nagwek2"/>
        <w:numPr>
          <w:ilvl w:val="1"/>
          <w:numId w:val="125"/>
        </w:numPr>
        <w:spacing w:line="360" w:lineRule="auto"/>
      </w:pPr>
      <w:bookmarkStart w:id="62" w:name="_Toc124444999"/>
      <w:bookmarkStart w:id="63" w:name="_Toc124835677"/>
      <w:r>
        <w:t>Ocena narzędzi wraz</w:t>
      </w:r>
      <w:r w:rsidR="008D36F2">
        <w:t xml:space="preserve"> z</w:t>
      </w:r>
      <w:r w:rsidR="004A3D0A">
        <w:t xml:space="preserve"> </w:t>
      </w:r>
      <w:r>
        <w:t>przyjętą metodyką</w:t>
      </w:r>
      <w:bookmarkEnd w:id="62"/>
      <w:bookmarkEnd w:id="63"/>
    </w:p>
    <w:p w14:paraId="7A4A9CFF" w14:textId="0EF1186A" w:rsidR="00BE5DEA" w:rsidRDefault="005C7C04" w:rsidP="005C7C04">
      <w:pPr>
        <w:ind w:left="576"/>
        <w:rPr>
          <w:rFonts w:ascii="Arial" w:hAnsi="Arial" w:cs="Arial"/>
          <w:sz w:val="20"/>
          <w:szCs w:val="20"/>
        </w:rPr>
      </w:pPr>
      <w:r w:rsidRPr="005C7C04">
        <w:rPr>
          <w:rFonts w:ascii="Arial" w:hAnsi="Arial" w:cs="Arial"/>
          <w:sz w:val="20"/>
          <w:szCs w:val="20"/>
        </w:rPr>
        <w:t xml:space="preserve">W tabeli </w:t>
      </w:r>
      <w:r>
        <w:rPr>
          <w:rFonts w:ascii="Arial" w:hAnsi="Arial" w:cs="Arial"/>
          <w:sz w:val="20"/>
          <w:szCs w:val="20"/>
        </w:rPr>
        <w:t xml:space="preserve">nr 1 przedstawiono </w:t>
      </w:r>
      <w:r w:rsidR="004E712A">
        <w:rPr>
          <w:rFonts w:ascii="Arial" w:hAnsi="Arial" w:cs="Arial"/>
          <w:sz w:val="20"/>
          <w:szCs w:val="20"/>
        </w:rPr>
        <w:t xml:space="preserve">główne </w:t>
      </w:r>
      <w:r w:rsidR="00C52559">
        <w:rPr>
          <w:rFonts w:ascii="Arial" w:hAnsi="Arial" w:cs="Arial"/>
          <w:sz w:val="20"/>
          <w:szCs w:val="20"/>
        </w:rPr>
        <w:t xml:space="preserve">funkcjonalności </w:t>
      </w:r>
      <w:r w:rsidR="004D7E28">
        <w:rPr>
          <w:rFonts w:ascii="Arial" w:hAnsi="Arial" w:cs="Arial"/>
          <w:sz w:val="20"/>
          <w:szCs w:val="20"/>
        </w:rPr>
        <w:t xml:space="preserve">spośród </w:t>
      </w:r>
      <w:r w:rsidR="0023763F">
        <w:rPr>
          <w:rFonts w:ascii="Arial" w:hAnsi="Arial" w:cs="Arial"/>
          <w:sz w:val="20"/>
          <w:szCs w:val="20"/>
        </w:rPr>
        <w:t>analizowanych aplikacji.</w:t>
      </w:r>
    </w:p>
    <w:p w14:paraId="68862B93" w14:textId="77777777" w:rsidR="009605A6" w:rsidRPr="005C7C04" w:rsidRDefault="009605A6" w:rsidP="005C7C04">
      <w:pPr>
        <w:ind w:left="576"/>
        <w:rPr>
          <w:rFonts w:ascii="Arial" w:hAnsi="Arial" w:cs="Arial"/>
          <w:sz w:val="20"/>
          <w:szCs w:val="20"/>
        </w:rPr>
      </w:pPr>
    </w:p>
    <w:p w14:paraId="4E13F3E8" w14:textId="0A0518FC" w:rsidR="00A25780" w:rsidRDefault="00EB6083" w:rsidP="008153DA">
      <w:pPr>
        <w:spacing w:after="240"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Tab</w:t>
      </w:r>
      <w:r>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1</w:t>
      </w:r>
      <w:r w:rsidRPr="00E53781">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Przegląd dostępnych funkcjonalności</w:t>
      </w:r>
    </w:p>
    <w:tbl>
      <w:tblPr>
        <w:tblStyle w:val="Tabela-Siatka"/>
        <w:tblW w:w="9039" w:type="dxa"/>
        <w:jc w:val="center"/>
        <w:tblLayout w:type="fixed"/>
        <w:tblLook w:val="06A0" w:firstRow="1" w:lastRow="0" w:firstColumn="1" w:lastColumn="0" w:noHBand="1" w:noVBand="1"/>
      </w:tblPr>
      <w:tblGrid>
        <w:gridCol w:w="1828"/>
        <w:gridCol w:w="1701"/>
        <w:gridCol w:w="1701"/>
        <w:gridCol w:w="1276"/>
        <w:gridCol w:w="1276"/>
        <w:gridCol w:w="1257"/>
      </w:tblGrid>
      <w:tr w:rsidR="00A25780" w14:paraId="5B24EA59" w14:textId="77777777" w:rsidTr="00704FDE">
        <w:trPr>
          <w:trHeight w:val="300"/>
          <w:jc w:val="center"/>
        </w:trPr>
        <w:tc>
          <w:tcPr>
            <w:tcW w:w="1828" w:type="dxa"/>
            <w:shd w:val="clear" w:color="auto" w:fill="BFBFBF" w:themeFill="background1" w:themeFillShade="BF"/>
            <w:vAlign w:val="center"/>
          </w:tcPr>
          <w:p w14:paraId="46E05109"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1701" w:type="dxa"/>
            <w:shd w:val="clear" w:color="auto" w:fill="BFBFBF" w:themeFill="background1" w:themeFillShade="BF"/>
            <w:vAlign w:val="center"/>
          </w:tcPr>
          <w:p w14:paraId="2691A62E" w14:textId="5B4D9B2F"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2D</w:t>
            </w:r>
          </w:p>
        </w:tc>
        <w:tc>
          <w:tcPr>
            <w:tcW w:w="1701" w:type="dxa"/>
            <w:shd w:val="clear" w:color="auto" w:fill="BFBFBF" w:themeFill="background1" w:themeFillShade="BF"/>
            <w:vAlign w:val="center"/>
          </w:tcPr>
          <w:p w14:paraId="3CA0F95E" w14:textId="4B473F4D"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3D</w:t>
            </w:r>
          </w:p>
        </w:tc>
        <w:tc>
          <w:tcPr>
            <w:tcW w:w="1276" w:type="dxa"/>
            <w:shd w:val="clear" w:color="auto" w:fill="BFBFBF" w:themeFill="background1" w:themeFillShade="BF"/>
            <w:vAlign w:val="center"/>
          </w:tcPr>
          <w:p w14:paraId="068B7001" w14:textId="0754560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Rendering 3D</w:t>
            </w:r>
          </w:p>
        </w:tc>
        <w:tc>
          <w:tcPr>
            <w:tcW w:w="1276" w:type="dxa"/>
            <w:shd w:val="clear" w:color="auto" w:fill="BFBFBF" w:themeFill="background1" w:themeFillShade="BF"/>
            <w:vAlign w:val="center"/>
          </w:tcPr>
          <w:p w14:paraId="2E549C93"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Spacer 3D</w:t>
            </w:r>
          </w:p>
        </w:tc>
        <w:tc>
          <w:tcPr>
            <w:tcW w:w="1257" w:type="dxa"/>
            <w:shd w:val="clear" w:color="auto" w:fill="BFBFBF" w:themeFill="background1" w:themeFillShade="BF"/>
            <w:vAlign w:val="center"/>
          </w:tcPr>
          <w:p w14:paraId="7F076E71"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Możliwość użycia VR</w:t>
            </w:r>
          </w:p>
        </w:tc>
      </w:tr>
      <w:tr w:rsidR="00A25780" w14:paraId="2B74B9D1" w14:textId="77777777" w:rsidTr="00704FDE">
        <w:trPr>
          <w:trHeight w:val="256"/>
          <w:jc w:val="center"/>
        </w:trPr>
        <w:tc>
          <w:tcPr>
            <w:tcW w:w="1828" w:type="dxa"/>
            <w:shd w:val="clear" w:color="auto" w:fill="BFBFBF" w:themeFill="background1" w:themeFillShade="BF"/>
            <w:vAlign w:val="center"/>
          </w:tcPr>
          <w:p w14:paraId="323F3791"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1701" w:type="dxa"/>
            <w:vAlign w:val="center"/>
          </w:tcPr>
          <w:p w14:paraId="3E438A58"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01F358C"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08562510"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6BD88B2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D608900" w14:textId="77777777" w:rsidR="00A25780" w:rsidRDefault="00A25780" w:rsidP="00704FDE">
            <w:pPr>
              <w:keepNext/>
              <w:spacing w:line="360" w:lineRule="auto"/>
              <w:jc w:val="center"/>
            </w:pPr>
          </w:p>
        </w:tc>
      </w:tr>
      <w:tr w:rsidR="00A25780" w14:paraId="4B257A84" w14:textId="77777777" w:rsidTr="00704FDE">
        <w:trPr>
          <w:trHeight w:val="300"/>
          <w:jc w:val="center"/>
        </w:trPr>
        <w:tc>
          <w:tcPr>
            <w:tcW w:w="1828" w:type="dxa"/>
            <w:shd w:val="clear" w:color="auto" w:fill="BFBFBF" w:themeFill="background1" w:themeFillShade="BF"/>
            <w:vAlign w:val="center"/>
          </w:tcPr>
          <w:p w14:paraId="3809414C"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1701" w:type="dxa"/>
            <w:vAlign w:val="center"/>
          </w:tcPr>
          <w:p w14:paraId="561AC731"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5C5880A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4A4DAA44"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089D3B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28CB5C0" w14:textId="77777777" w:rsidR="00A25780" w:rsidRDefault="00A25780" w:rsidP="00704FDE">
            <w:pPr>
              <w:keepNext/>
              <w:spacing w:line="360" w:lineRule="auto"/>
              <w:jc w:val="center"/>
            </w:pPr>
          </w:p>
        </w:tc>
      </w:tr>
      <w:tr w:rsidR="00A25780" w14:paraId="04725181" w14:textId="77777777" w:rsidTr="00704FDE">
        <w:trPr>
          <w:trHeight w:val="300"/>
          <w:jc w:val="center"/>
        </w:trPr>
        <w:tc>
          <w:tcPr>
            <w:tcW w:w="1828" w:type="dxa"/>
            <w:shd w:val="clear" w:color="auto" w:fill="BFBFBF" w:themeFill="background1" w:themeFillShade="BF"/>
            <w:vAlign w:val="center"/>
          </w:tcPr>
          <w:p w14:paraId="77D9E5C7"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1701" w:type="dxa"/>
            <w:vAlign w:val="center"/>
          </w:tcPr>
          <w:p w14:paraId="7D50FC99"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26F77CC9" w14:textId="77777777" w:rsidR="00A25780" w:rsidRDefault="00A25780" w:rsidP="00704FDE">
            <w:pPr>
              <w:keepNext/>
              <w:spacing w:line="360" w:lineRule="auto"/>
              <w:jc w:val="center"/>
            </w:pPr>
          </w:p>
        </w:tc>
        <w:tc>
          <w:tcPr>
            <w:tcW w:w="1276" w:type="dxa"/>
            <w:vAlign w:val="center"/>
          </w:tcPr>
          <w:p w14:paraId="7F7AE097"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806FC30" w14:textId="77777777" w:rsidR="00A25780" w:rsidRDefault="00A25780" w:rsidP="00704FDE">
            <w:pPr>
              <w:keepNext/>
              <w:spacing w:line="360" w:lineRule="auto"/>
              <w:jc w:val="center"/>
            </w:pPr>
          </w:p>
        </w:tc>
        <w:tc>
          <w:tcPr>
            <w:tcW w:w="1257" w:type="dxa"/>
            <w:vAlign w:val="center"/>
          </w:tcPr>
          <w:p w14:paraId="2F0596AE" w14:textId="77777777" w:rsidR="00A25780" w:rsidRDefault="00A25780" w:rsidP="00704FDE">
            <w:pPr>
              <w:keepNext/>
              <w:spacing w:line="360" w:lineRule="auto"/>
              <w:jc w:val="center"/>
            </w:pPr>
          </w:p>
        </w:tc>
      </w:tr>
      <w:tr w:rsidR="00A25780" w14:paraId="25FAA1B2" w14:textId="77777777" w:rsidTr="00704FDE">
        <w:trPr>
          <w:trHeight w:val="300"/>
          <w:jc w:val="center"/>
        </w:trPr>
        <w:tc>
          <w:tcPr>
            <w:tcW w:w="1828" w:type="dxa"/>
            <w:shd w:val="clear" w:color="auto" w:fill="BFBFBF" w:themeFill="background1" w:themeFillShade="BF"/>
            <w:vAlign w:val="center"/>
          </w:tcPr>
          <w:p w14:paraId="30AD6F7F"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1701" w:type="dxa"/>
            <w:vAlign w:val="center"/>
          </w:tcPr>
          <w:p w14:paraId="089B265E"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31BA5B6"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16B10E7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1857CF2"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191717D9" w14:textId="77777777" w:rsidR="00A25780" w:rsidRDefault="00A25780" w:rsidP="00704FDE">
            <w:pPr>
              <w:keepNext/>
              <w:spacing w:line="360" w:lineRule="auto"/>
              <w:jc w:val="center"/>
              <w:rPr>
                <w:rFonts w:ascii="Arial" w:eastAsia="Arial" w:hAnsi="Arial" w:cs="Arial"/>
                <w:color w:val="000000" w:themeColor="text1"/>
                <w:sz w:val="20"/>
                <w:szCs w:val="20"/>
              </w:rPr>
            </w:pPr>
          </w:p>
        </w:tc>
      </w:tr>
    </w:tbl>
    <w:p w14:paraId="73911965" w14:textId="77777777" w:rsidR="00EB6083" w:rsidRPr="00BD46FF" w:rsidRDefault="00EB6083" w:rsidP="00EB6083">
      <w:pPr>
        <w:jc w:val="center"/>
      </w:pPr>
    </w:p>
    <w:p w14:paraId="23EACF1D" w14:textId="33FB32C5" w:rsidR="003345AC" w:rsidRPr="00BD46FF" w:rsidRDefault="00FB7A8C" w:rsidP="00CA7259">
      <w:pPr>
        <w:spacing w:line="360" w:lineRule="auto"/>
        <w:ind w:firstLine="567"/>
        <w:jc w:val="both"/>
        <w:rPr>
          <w:rFonts w:ascii="Arial" w:eastAsia="Arial" w:hAnsi="Arial" w:cs="Arial"/>
          <w:color w:val="000000" w:themeColor="text1"/>
          <w:sz w:val="20"/>
          <w:szCs w:val="20"/>
        </w:rPr>
      </w:pPr>
      <w:r>
        <w:rPr>
          <w:rFonts w:ascii="Arial" w:eastAsia="Arial" w:hAnsi="Arial" w:cs="Arial"/>
          <w:color w:val="000000" w:themeColor="text1"/>
          <w:sz w:val="20"/>
          <w:szCs w:val="20"/>
        </w:rPr>
        <w:t>Wyniki porównania przedstawiono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Pr>
          <w:rFonts w:ascii="Arial" w:eastAsia="Arial" w:hAnsi="Arial" w:cs="Arial"/>
          <w:color w:val="000000" w:themeColor="text1"/>
          <w:sz w:val="20"/>
          <w:szCs w:val="20"/>
        </w:rPr>
        <w:t xml:space="preserve">. </w:t>
      </w:r>
      <w:r w:rsidR="4CD1A5D4" w:rsidRPr="43175233">
        <w:rPr>
          <w:rFonts w:ascii="Arial" w:eastAsia="Arial" w:hAnsi="Arial" w:cs="Arial"/>
          <w:color w:val="000000" w:themeColor="text1"/>
          <w:sz w:val="20"/>
          <w:szCs w:val="20"/>
        </w:rPr>
        <w:t>Ocenie podlegały:</w:t>
      </w:r>
    </w:p>
    <w:p w14:paraId="658BB08D" w14:textId="2B1FE094"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ilość oraz jakość dostępnych funkcjonalności</w:t>
      </w:r>
      <w:r w:rsidR="0063287F">
        <w:rPr>
          <w:rFonts w:ascii="Arial" w:eastAsia="Arial" w:hAnsi="Arial" w:cs="Arial"/>
          <w:color w:val="000000" w:themeColor="text1"/>
          <w:sz w:val="20"/>
          <w:szCs w:val="20"/>
        </w:rPr>
        <w:t>;</w:t>
      </w:r>
    </w:p>
    <w:p w14:paraId="4FF4BFC7" w14:textId="0FFE166F"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łatwość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przejrzystość obsługi</w:t>
      </w:r>
      <w:r w:rsidR="0063287F">
        <w:rPr>
          <w:rFonts w:ascii="Arial" w:eastAsia="Arial" w:hAnsi="Arial" w:cs="Arial"/>
          <w:color w:val="000000" w:themeColor="text1"/>
          <w:sz w:val="20"/>
          <w:szCs w:val="20"/>
        </w:rPr>
        <w:t>;</w:t>
      </w:r>
    </w:p>
    <w:p w14:paraId="6D49D1C3" w14:textId="5EA31F26" w:rsidR="00C47A34" w:rsidRDefault="4CD1A5D4" w:rsidP="00C47A34">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jakość rozwiązania przedstawiającego efekt końcowy projektu</w:t>
      </w:r>
      <w:r w:rsidR="0063287F">
        <w:rPr>
          <w:rFonts w:ascii="Arial" w:eastAsia="Arial" w:hAnsi="Arial" w:cs="Arial"/>
          <w:color w:val="000000" w:themeColor="text1"/>
          <w:sz w:val="20"/>
          <w:szCs w:val="20"/>
        </w:rPr>
        <w:t>.</w:t>
      </w:r>
    </w:p>
    <w:p w14:paraId="6A1C66DD" w14:textId="61C682FA" w:rsidR="00671F1E" w:rsidRPr="00C47A34" w:rsidRDefault="00C47A34" w:rsidP="00C47A34">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DCAF926" w14:textId="74EEEA5C" w:rsidR="00D72194" w:rsidRPr="00BD46FF" w:rsidRDefault="4C90742A" w:rsidP="008153DA">
      <w:pPr>
        <w:spacing w:after="240"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Tab</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 Ocena narzędzi dostępnych na rynku</w:t>
      </w:r>
    </w:p>
    <w:tbl>
      <w:tblPr>
        <w:tblStyle w:val="Tabela-Siatka"/>
        <w:tblW w:w="8986" w:type="dxa"/>
        <w:jc w:val="center"/>
        <w:tblLayout w:type="fixed"/>
        <w:tblLook w:val="06A0" w:firstRow="1" w:lastRow="0" w:firstColumn="1" w:lastColumn="0" w:noHBand="1" w:noVBand="1"/>
      </w:tblPr>
      <w:tblGrid>
        <w:gridCol w:w="1350"/>
        <w:gridCol w:w="2545"/>
        <w:gridCol w:w="2545"/>
        <w:gridCol w:w="2546"/>
      </w:tblGrid>
      <w:tr w:rsidR="45927DFD" w14:paraId="52F7DDE4" w14:textId="77777777" w:rsidTr="009115B0">
        <w:trPr>
          <w:trHeight w:val="300"/>
          <w:jc w:val="center"/>
        </w:trPr>
        <w:tc>
          <w:tcPr>
            <w:tcW w:w="1350" w:type="dxa"/>
            <w:shd w:val="clear" w:color="auto" w:fill="BFBFBF" w:themeFill="background1" w:themeFillShade="BF"/>
            <w:vAlign w:val="center"/>
          </w:tcPr>
          <w:p w14:paraId="7893ABF0" w14:textId="1820FF2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2545" w:type="dxa"/>
            <w:shd w:val="clear" w:color="auto" w:fill="BFBFBF" w:themeFill="background1" w:themeFillShade="BF"/>
            <w:vAlign w:val="center"/>
          </w:tcPr>
          <w:p w14:paraId="71952146" w14:textId="01D7FEB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Zalety</w:t>
            </w:r>
          </w:p>
        </w:tc>
        <w:tc>
          <w:tcPr>
            <w:tcW w:w="2545" w:type="dxa"/>
            <w:shd w:val="clear" w:color="auto" w:fill="BFBFBF" w:themeFill="background1" w:themeFillShade="BF"/>
            <w:vAlign w:val="center"/>
          </w:tcPr>
          <w:p w14:paraId="6F29008F" w14:textId="0369117E"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Wady</w:t>
            </w:r>
          </w:p>
        </w:tc>
        <w:tc>
          <w:tcPr>
            <w:tcW w:w="2546" w:type="dxa"/>
            <w:shd w:val="clear" w:color="auto" w:fill="BFBFBF" w:themeFill="background1" w:themeFillShade="BF"/>
            <w:vAlign w:val="center"/>
          </w:tcPr>
          <w:p w14:paraId="79ED9FD6" w14:textId="16BC82EA"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Efekt końcowy</w:t>
            </w:r>
          </w:p>
        </w:tc>
      </w:tr>
      <w:tr w:rsidR="45927DFD" w14:paraId="3B88C602" w14:textId="77777777" w:rsidTr="004D4B04">
        <w:trPr>
          <w:trHeight w:val="300"/>
          <w:jc w:val="center"/>
        </w:trPr>
        <w:tc>
          <w:tcPr>
            <w:tcW w:w="1350" w:type="dxa"/>
            <w:shd w:val="clear" w:color="auto" w:fill="BFBFBF" w:themeFill="background1" w:themeFillShade="BF"/>
            <w:vAlign w:val="center"/>
          </w:tcPr>
          <w:p w14:paraId="7D9F5533" w14:textId="1BE42246" w:rsidR="45927DFD" w:rsidRDefault="4BB1C82C" w:rsidP="00E53781">
            <w:pPr>
              <w:spacing w:line="36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2545" w:type="dxa"/>
          </w:tcPr>
          <w:p w14:paraId="5EFCCABA" w14:textId="0729580E"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dobrze wykonany interfejs użytkownika</w:t>
            </w:r>
          </w:p>
          <w:p w14:paraId="59EF67FC" w14:textId="6F275AC2"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duża ilość dostępnych elementów wystroju</w:t>
            </w:r>
          </w:p>
          <w:p w14:paraId="11235A50" w14:textId="2F56B146"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szybka</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działaniu, nawet</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trybie 3D</w:t>
            </w:r>
          </w:p>
          <w:p w14:paraId="04ED8FDD" w14:textId="209386C5"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dostępny na wielu platformach</w:t>
            </w:r>
          </w:p>
        </w:tc>
        <w:tc>
          <w:tcPr>
            <w:tcW w:w="2545" w:type="dxa"/>
          </w:tcPr>
          <w:p w14:paraId="38BB817D" w14:textId="28E4A541" w:rsidR="45927DFD" w:rsidRPr="009D2020" w:rsidRDefault="4BB1C82C" w:rsidP="0019288A">
            <w:pPr>
              <w:pStyle w:val="Akapitzlist"/>
              <w:numPr>
                <w:ilvl w:val="0"/>
                <w:numId w:val="127"/>
              </w:numPr>
              <w:spacing w:line="360" w:lineRule="auto"/>
              <w:ind w:left="318"/>
              <w:rPr>
                <w:rFonts w:ascii="Arial" w:eastAsia="Arial" w:hAnsi="Arial" w:cs="Arial"/>
                <w:color w:val="000000" w:themeColor="text1"/>
                <w:sz w:val="20"/>
                <w:szCs w:val="20"/>
              </w:rPr>
            </w:pPr>
            <w:r w:rsidRPr="009D2020">
              <w:rPr>
                <w:rFonts w:ascii="Arial" w:eastAsia="Arial" w:hAnsi="Arial" w:cs="Arial"/>
                <w:color w:val="000000" w:themeColor="text1"/>
                <w:sz w:val="20"/>
                <w:szCs w:val="20"/>
              </w:rPr>
              <w:t>od czasu do czasu</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pojawiają się usterki</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tekstur</w:t>
            </w:r>
          </w:p>
          <w:p w14:paraId="23AE50D3" w14:textId="2BC7911A" w:rsidR="45927DFD" w:rsidRDefault="45927DFD" w:rsidP="00E53781">
            <w:pPr>
              <w:spacing w:line="360" w:lineRule="auto"/>
              <w:rPr>
                <w:rFonts w:ascii="Arial" w:eastAsia="Arial" w:hAnsi="Arial" w:cs="Arial"/>
                <w:sz w:val="20"/>
                <w:szCs w:val="20"/>
              </w:rPr>
            </w:pPr>
            <w:r>
              <w:br/>
            </w:r>
            <w:r>
              <w:br/>
            </w:r>
            <w:r>
              <w:br/>
            </w:r>
          </w:p>
        </w:tc>
        <w:tc>
          <w:tcPr>
            <w:tcW w:w="2546" w:type="dxa"/>
          </w:tcPr>
          <w:p w14:paraId="66AEA7A4" w14:textId="77D3A1E3"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render</w:t>
            </w:r>
            <w:r w:rsidR="005373A2" w:rsidRPr="001C0E0E">
              <w:rPr>
                <w:rFonts w:ascii="Arial" w:eastAsia="Arial" w:hAnsi="Arial" w:cs="Arial"/>
                <w:color w:val="000000" w:themeColor="text1"/>
                <w:sz w:val="20"/>
                <w:szCs w:val="20"/>
              </w:rPr>
              <w:t>ing</w:t>
            </w:r>
            <w:r w:rsidRPr="001C0E0E">
              <w:rPr>
                <w:rFonts w:ascii="Arial" w:eastAsia="Arial" w:hAnsi="Arial" w:cs="Arial"/>
                <w:color w:val="000000" w:themeColor="text1"/>
                <w:sz w:val="20"/>
                <w:szCs w:val="20"/>
              </w:rPr>
              <w:t xml:space="preserve"> 3D średniej jakości</w:t>
            </w:r>
          </w:p>
          <w:p w14:paraId="3B0DE073" w14:textId="30029C32"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możliwość spaceru</w:t>
            </w:r>
            <w:r w:rsidR="008D36F2" w:rsidRPr="001C0E0E">
              <w:rPr>
                <w:rFonts w:ascii="Arial" w:eastAsia="Arial" w:hAnsi="Arial" w:cs="Arial"/>
                <w:color w:val="000000" w:themeColor="text1"/>
                <w:sz w:val="20"/>
                <w:szCs w:val="20"/>
              </w:rPr>
              <w:t xml:space="preserve"> w</w:t>
            </w:r>
            <w:r w:rsidR="004A3D0A" w:rsidRPr="001C0E0E">
              <w:rPr>
                <w:rFonts w:ascii="Arial" w:eastAsia="Arial" w:hAnsi="Arial" w:cs="Arial"/>
                <w:color w:val="000000" w:themeColor="text1"/>
                <w:sz w:val="20"/>
                <w:szCs w:val="20"/>
              </w:rPr>
              <w:t xml:space="preserve"> </w:t>
            </w:r>
            <w:r w:rsidRPr="001C0E0E">
              <w:rPr>
                <w:rFonts w:ascii="Arial" w:eastAsia="Arial" w:hAnsi="Arial" w:cs="Arial"/>
                <w:color w:val="000000" w:themeColor="text1"/>
                <w:sz w:val="20"/>
                <w:szCs w:val="20"/>
              </w:rPr>
              <w:t>3D</w:t>
            </w:r>
          </w:p>
        </w:tc>
      </w:tr>
      <w:tr w:rsidR="45927DFD" w14:paraId="6E33F90E" w14:textId="77777777" w:rsidTr="004D4B04">
        <w:trPr>
          <w:trHeight w:val="300"/>
          <w:jc w:val="center"/>
        </w:trPr>
        <w:tc>
          <w:tcPr>
            <w:tcW w:w="1350" w:type="dxa"/>
            <w:shd w:val="clear" w:color="auto" w:fill="BFBFBF" w:themeFill="background1" w:themeFillShade="BF"/>
            <w:vAlign w:val="center"/>
          </w:tcPr>
          <w:p w14:paraId="591832BE" w14:textId="03736396"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2545" w:type="dxa"/>
          </w:tcPr>
          <w:p w14:paraId="1F9012A5" w14:textId="21A0FB3E"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duża ilość dostępnych elementów</w:t>
            </w:r>
          </w:p>
          <w:p w14:paraId="7A7C656F" w14:textId="3F37FF38"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możliwość edycji</w:t>
            </w:r>
            <w:r w:rsidR="008D36F2" w:rsidRPr="00A008EA">
              <w:rPr>
                <w:rFonts w:ascii="Arial" w:eastAsia="Arial" w:hAnsi="Arial" w:cs="Arial"/>
                <w:color w:val="000000" w:themeColor="text1"/>
                <w:sz w:val="20"/>
                <w:szCs w:val="20"/>
              </w:rPr>
              <w:t xml:space="preserve"> i</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spaceru</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 xml:space="preserve">trybie 3D </w:t>
            </w:r>
          </w:p>
          <w:p w14:paraId="0B1D7C83" w14:textId="134BD2CC"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stosunkowo prosty</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obsłudze</w:t>
            </w:r>
          </w:p>
        </w:tc>
        <w:tc>
          <w:tcPr>
            <w:tcW w:w="2545" w:type="dxa"/>
          </w:tcPr>
          <w:p w14:paraId="3CECE10C" w14:textId="215EB943" w:rsidR="45927DFD" w:rsidRPr="00F34E3A" w:rsidRDefault="4BB1C82C" w:rsidP="0019288A">
            <w:pPr>
              <w:pStyle w:val="Akapitzlist"/>
              <w:numPr>
                <w:ilvl w:val="0"/>
                <w:numId w:val="128"/>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znikające obiekty</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p w14:paraId="411DD06F" w14:textId="519639BD" w:rsidR="45927DFD" w:rsidRDefault="45927DFD" w:rsidP="43175233">
            <w:pPr>
              <w:rPr>
                <w:rFonts w:ascii="Arial" w:eastAsia="Arial" w:hAnsi="Arial" w:cs="Arial"/>
                <w:sz w:val="20"/>
                <w:szCs w:val="20"/>
              </w:rPr>
            </w:pPr>
            <w:r>
              <w:br/>
            </w:r>
            <w:r>
              <w:br/>
            </w:r>
          </w:p>
        </w:tc>
        <w:tc>
          <w:tcPr>
            <w:tcW w:w="2546" w:type="dxa"/>
          </w:tcPr>
          <w:p w14:paraId="06620BBE" w14:textId="0CEC2B39" w:rsidR="45927DFD" w:rsidRPr="00F34E3A" w:rsidRDefault="005373A2"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jest niezwykle realistyczny</w:t>
            </w:r>
          </w:p>
          <w:p w14:paraId="37F77807" w14:textId="3045D913" w:rsidR="45927DFD" w:rsidRPr="00F34E3A" w:rsidRDefault="4BB1C82C"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możliwy spacer</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3D</w:t>
            </w:r>
          </w:p>
        </w:tc>
      </w:tr>
      <w:tr w:rsidR="45927DFD" w14:paraId="44D1975A" w14:textId="77777777" w:rsidTr="004D4B04">
        <w:trPr>
          <w:trHeight w:val="300"/>
          <w:jc w:val="center"/>
        </w:trPr>
        <w:tc>
          <w:tcPr>
            <w:tcW w:w="1350" w:type="dxa"/>
            <w:shd w:val="clear" w:color="auto" w:fill="BFBFBF" w:themeFill="background1" w:themeFillShade="BF"/>
            <w:vAlign w:val="center"/>
          </w:tcPr>
          <w:p w14:paraId="30968449" w14:textId="315AD3F2"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2545" w:type="dxa"/>
          </w:tcPr>
          <w:p w14:paraId="774281A7" w14:textId="3F939093"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prosty, intuicyjny interfejs użytkownika</w:t>
            </w:r>
          </w:p>
          <w:p w14:paraId="6B657CEE" w14:textId="6FCCCF45"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bardzo duża ilość dostępnych elementów wystroju</w:t>
            </w:r>
          </w:p>
        </w:tc>
        <w:tc>
          <w:tcPr>
            <w:tcW w:w="2545" w:type="dxa"/>
          </w:tcPr>
          <w:p w14:paraId="727077CF" w14:textId="571356C2"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 xml:space="preserve">brak trybu projektowania 3D </w:t>
            </w:r>
          </w:p>
          <w:p w14:paraId="28F59FB1" w14:textId="0124F5CF"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lokalnego zapisu projektu</w:t>
            </w:r>
          </w:p>
          <w:p w14:paraId="67C6B4CB" w14:textId="70BF7935"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możliwości zmiany rozmiaru obiektu</w:t>
            </w:r>
          </w:p>
        </w:tc>
        <w:tc>
          <w:tcPr>
            <w:tcW w:w="2546" w:type="dxa"/>
          </w:tcPr>
          <w:p w14:paraId="377ADD2B" w14:textId="77777777" w:rsidR="00F34E3A" w:rsidRPr="00F34E3A" w:rsidRDefault="005373A2"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bardzo słabej jakości</w:t>
            </w:r>
          </w:p>
          <w:p w14:paraId="14322987" w14:textId="3DAD2BEC" w:rsidR="45927DFD" w:rsidRPr="00F34E3A" w:rsidRDefault="4BB1C82C"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jakiejkolwiek możliwości spaceru</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tc>
      </w:tr>
      <w:tr w:rsidR="45927DFD" w14:paraId="0EE94B36" w14:textId="77777777" w:rsidTr="004D4B04">
        <w:trPr>
          <w:trHeight w:val="300"/>
          <w:jc w:val="center"/>
        </w:trPr>
        <w:tc>
          <w:tcPr>
            <w:tcW w:w="1350" w:type="dxa"/>
            <w:shd w:val="clear" w:color="auto" w:fill="BFBFBF" w:themeFill="background1" w:themeFillShade="BF"/>
            <w:vAlign w:val="center"/>
          </w:tcPr>
          <w:p w14:paraId="785A5255" w14:textId="32810223" w:rsidR="45927DFD" w:rsidRDefault="4BB1C82C" w:rsidP="43175233">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2545" w:type="dxa"/>
          </w:tcPr>
          <w:p w14:paraId="5D6D83F1" w14:textId="3804346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bardzo duża ilość dostępnych elementów</w:t>
            </w:r>
          </w:p>
          <w:p w14:paraId="79C7D314" w14:textId="3C24C00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możliwość zaprojektowania ogrodu</w:t>
            </w:r>
          </w:p>
          <w:p w14:paraId="3C7D6BFA" w14:textId="1544D0BC" w:rsidR="45927DFD" w:rsidRPr="00306121" w:rsidRDefault="4805E213"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rozbudowaniu</w:t>
            </w:r>
            <w:r w:rsidR="4BB1C82C" w:rsidRPr="00306121">
              <w:rPr>
                <w:rFonts w:ascii="Arial" w:eastAsia="Arial" w:hAnsi="Arial" w:cs="Arial"/>
                <w:color w:val="000000" w:themeColor="text1"/>
                <w:sz w:val="20"/>
                <w:szCs w:val="20"/>
              </w:rPr>
              <w:t xml:space="preserve"> interfejs użytkownika</w:t>
            </w:r>
          </w:p>
        </w:tc>
        <w:tc>
          <w:tcPr>
            <w:tcW w:w="2545" w:type="dxa"/>
          </w:tcPr>
          <w:p w14:paraId="0EC0FAF0" w14:textId="2BF0958A"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mała przejrzystość interfejsu użytkownika</w:t>
            </w:r>
          </w:p>
          <w:p w14:paraId="6073429B" w14:textId="3989A78B"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wymagania sprzętowe</w:t>
            </w:r>
          </w:p>
        </w:tc>
        <w:tc>
          <w:tcPr>
            <w:tcW w:w="2546" w:type="dxa"/>
          </w:tcPr>
          <w:p w14:paraId="0A7D6648" w14:textId="5B9D5484" w:rsidR="45927DFD" w:rsidRPr="00131586" w:rsidRDefault="005373A2"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rendering</w:t>
            </w:r>
            <w:r w:rsidR="4BB1C82C" w:rsidRPr="00131586">
              <w:rPr>
                <w:rFonts w:ascii="Arial" w:eastAsia="Arial" w:hAnsi="Arial" w:cs="Arial"/>
                <w:color w:val="000000" w:themeColor="text1"/>
                <w:sz w:val="20"/>
                <w:szCs w:val="20"/>
              </w:rPr>
              <w:t xml:space="preserve"> 3D średniej jakości</w:t>
            </w:r>
          </w:p>
          <w:p w14:paraId="240B5CD9" w14:textId="140B79A8" w:rsidR="45927DFD" w:rsidRPr="00131586" w:rsidRDefault="4BB1C82C"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możliwy spacer</w:t>
            </w:r>
            <w:r w:rsidR="008D36F2" w:rsidRPr="00131586">
              <w:rPr>
                <w:rFonts w:ascii="Arial" w:eastAsia="Arial" w:hAnsi="Arial" w:cs="Arial"/>
                <w:color w:val="000000" w:themeColor="text1"/>
                <w:sz w:val="20"/>
                <w:szCs w:val="20"/>
              </w:rPr>
              <w:t xml:space="preserve"> w</w:t>
            </w:r>
            <w:r w:rsidR="004A3D0A" w:rsidRPr="00131586">
              <w:rPr>
                <w:rFonts w:ascii="Arial" w:eastAsia="Arial" w:hAnsi="Arial" w:cs="Arial"/>
                <w:color w:val="000000" w:themeColor="text1"/>
                <w:sz w:val="20"/>
                <w:szCs w:val="20"/>
              </w:rPr>
              <w:t xml:space="preserve"> </w:t>
            </w:r>
            <w:r w:rsidRPr="00131586">
              <w:rPr>
                <w:rFonts w:ascii="Arial" w:eastAsia="Arial" w:hAnsi="Arial" w:cs="Arial"/>
                <w:color w:val="000000" w:themeColor="text1"/>
                <w:sz w:val="20"/>
                <w:szCs w:val="20"/>
              </w:rPr>
              <w:t>3D</w:t>
            </w:r>
          </w:p>
        </w:tc>
      </w:tr>
    </w:tbl>
    <w:p w14:paraId="4CC95E9E" w14:textId="535C63C7" w:rsidR="003345AC" w:rsidRPr="00BD46FF" w:rsidRDefault="300E009C" w:rsidP="0019288A">
      <w:pPr>
        <w:pStyle w:val="Nagwek2"/>
        <w:numPr>
          <w:ilvl w:val="1"/>
          <w:numId w:val="125"/>
        </w:numPr>
        <w:rPr>
          <w:rFonts w:eastAsia="Arial" w:cs="Arial"/>
        </w:rPr>
      </w:pPr>
      <w:bookmarkStart w:id="64" w:name="_Toc124445000"/>
      <w:bookmarkStart w:id="65" w:name="_Toc124835678"/>
      <w:r>
        <w:t>Podsumowanie</w:t>
      </w:r>
      <w:bookmarkEnd w:id="64"/>
      <w:bookmarkEnd w:id="65"/>
    </w:p>
    <w:p w14:paraId="5F511901" w14:textId="622996D1" w:rsidR="003345AC" w:rsidRPr="00BD46FF" w:rsidRDefault="4385B522"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Narzucającym się wnioskiem jest to, że żaden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porównanych programów nie ma możliwości przedstawienia zaprojektowanego budynku przy użyciu technologii VR. Jakość dostępnych renderingów jest bardzo zróżnicowana, od fotorealistycznych obrazów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0063287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po mający niewiele wspólnego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rzeczywistością</w:t>
      </w:r>
      <w:r w:rsidR="00FA65DA">
        <w:rPr>
          <w:rFonts w:ascii="Arial" w:eastAsia="Arial" w:hAnsi="Arial" w:cs="Arial"/>
          <w:color w:val="000000" w:themeColor="text1"/>
          <w:sz w:val="20"/>
          <w:szCs w:val="20"/>
        </w:rPr>
        <w:t xml:space="preserve"> </w:t>
      </w:r>
      <w:r w:rsidR="005373A2">
        <w:rPr>
          <w:rFonts w:ascii="Arial" w:eastAsia="Arial" w:hAnsi="Arial" w:cs="Arial"/>
          <w:color w:val="000000" w:themeColor="text1"/>
          <w:sz w:val="20"/>
          <w:szCs w:val="20"/>
        </w:rPr>
        <w:t>rendering</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w:t>
      </w:r>
    </w:p>
    <w:p w14:paraId="023262D6" w14:textId="310A397E" w:rsidR="00723846" w:rsidRDefault="4385B522" w:rsidP="00723846">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Programy różnią się jakością wykonania, ilością dostępnych elementów, modelem biznesowym natomiast łączy je tradycyjne podejście do prezentacji efektu końcowego</w:t>
      </w:r>
      <w:r w:rsidR="00FB7A8C">
        <w:rPr>
          <w:rFonts w:ascii="Arial" w:eastAsia="Arial" w:hAnsi="Arial" w:cs="Arial"/>
          <w:color w:val="000000" w:themeColor="text1"/>
          <w:sz w:val="20"/>
          <w:szCs w:val="20"/>
        </w:rPr>
        <w:t>, co widać</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w:t>
      </w:r>
      <w:r w:rsidR="00FB7A8C">
        <w:rPr>
          <w:rFonts w:ascii="Arial" w:eastAsia="Arial" w:hAnsi="Arial" w:cs="Arial"/>
          <w:color w:val="000000" w:themeColor="text1"/>
          <w:sz w:val="20"/>
          <w:szCs w:val="20"/>
        </w:rPr>
        <w:t>ab.</w:t>
      </w:r>
      <w:r w:rsidR="00F65D3D">
        <w:rPr>
          <w:rFonts w:ascii="Arial" w:eastAsia="Arial" w:hAnsi="Arial" w:cs="Arial"/>
          <w:color w:val="000000" w:themeColor="text1"/>
          <w:sz w:val="20"/>
          <w:szCs w:val="20"/>
        </w:rPr>
        <w:t xml:space="preserve"> </w:t>
      </w:r>
      <w:r w:rsidR="005E5C42">
        <w:rPr>
          <w:rFonts w:ascii="Arial" w:eastAsia="Arial" w:hAnsi="Arial" w:cs="Arial"/>
          <w:color w:val="000000" w:themeColor="text1"/>
          <w:sz w:val="20"/>
          <w:szCs w:val="20"/>
        </w:rPr>
        <w:t>1</w:t>
      </w:r>
      <w:r w:rsidRPr="43175233">
        <w:rPr>
          <w:rFonts w:ascii="Arial" w:eastAsia="Arial" w:hAnsi="Arial" w:cs="Arial"/>
          <w:color w:val="000000" w:themeColor="text1"/>
          <w:sz w:val="20"/>
          <w:szCs w:val="20"/>
        </w:rPr>
        <w:t>.</w:t>
      </w:r>
    </w:p>
    <w:p w14:paraId="07DFD565" w14:textId="177FA03C" w:rsidR="00CC2AEA" w:rsidRDefault="00723846" w:rsidP="0072384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29F8675" w14:textId="3494D877" w:rsidR="3BC2B37D" w:rsidRDefault="3BC2B37D" w:rsidP="0019288A">
      <w:pPr>
        <w:pStyle w:val="Nagwek1"/>
        <w:numPr>
          <w:ilvl w:val="0"/>
          <w:numId w:val="125"/>
        </w:numPr>
        <w:rPr>
          <w:rFonts w:eastAsia="Arial" w:cs="Arial"/>
          <w:b w:val="0"/>
          <w:bCs w:val="0"/>
          <w:color w:val="000000" w:themeColor="text1"/>
          <w:sz w:val="20"/>
          <w:szCs w:val="20"/>
        </w:rPr>
      </w:pPr>
      <w:bookmarkStart w:id="66" w:name="_Toc124445001"/>
      <w:bookmarkStart w:id="67" w:name="_Toc124835679"/>
      <w:r w:rsidRPr="43175233">
        <w:lastRenderedPageBreak/>
        <w:t>WYMAGANIA</w:t>
      </w:r>
      <w:r w:rsidR="008D36F2">
        <w:t xml:space="preserve"> i</w:t>
      </w:r>
      <w:r w:rsidR="004A3D0A">
        <w:t xml:space="preserve"> </w:t>
      </w:r>
      <w:r w:rsidRPr="43175233">
        <w:t>ANALIZA</w:t>
      </w:r>
      <w:bookmarkEnd w:id="66"/>
      <w:bookmarkEnd w:id="67"/>
    </w:p>
    <w:p w14:paraId="5CD1CE10" w14:textId="73DC36BC" w:rsidR="0FF36F57" w:rsidRDefault="0FF36F57" w:rsidP="43175233">
      <w:pPr>
        <w:spacing w:line="360" w:lineRule="auto"/>
        <w:ind w:firstLine="540"/>
        <w:rPr>
          <w:rFonts w:ascii="Arial" w:eastAsia="Arial" w:hAnsi="Arial" w:cs="Arial"/>
          <w:color w:val="000000" w:themeColor="text1"/>
          <w:sz w:val="20"/>
          <w:szCs w:val="20"/>
        </w:rPr>
      </w:pPr>
      <w:r w:rsidRPr="43175233">
        <w:rPr>
          <w:rFonts w:ascii="Arial" w:eastAsia="Arial" w:hAnsi="Arial" w:cs="Arial"/>
          <w:color w:val="000000" w:themeColor="text1"/>
          <w:sz w:val="20"/>
          <w:szCs w:val="20"/>
        </w:rPr>
        <w:t>Specyfikacja wymagań systemowych, Model przypadków użycia oraz Model klas załączone są jako niezależne dokumenty do niniejszej pracy inżynierskiej</w:t>
      </w:r>
      <w:r w:rsidR="003D5229">
        <w:rPr>
          <w:rFonts w:ascii="Arial" w:eastAsia="Arial" w:hAnsi="Arial" w:cs="Arial"/>
          <w:color w:val="000000" w:themeColor="text1"/>
          <w:sz w:val="20"/>
          <w:szCs w:val="20"/>
        </w:rPr>
        <w:t xml:space="preserve"> </w:t>
      </w:r>
      <w:r w:rsidR="00BC0929">
        <w:rPr>
          <w:rFonts w:ascii="Arial" w:eastAsia="Arial" w:hAnsi="Arial" w:cs="Arial"/>
          <w:color w:val="000000" w:themeColor="text1"/>
          <w:sz w:val="20"/>
          <w:szCs w:val="20"/>
        </w:rPr>
        <w:t>[</w:t>
      </w:r>
      <w:r w:rsidR="00BC0929" w:rsidRPr="00FB49C6">
        <w:rPr>
          <w:rStyle w:val="Odwoanieprzypisukocowego"/>
          <w:rFonts w:ascii="Arial" w:eastAsia="Arial" w:hAnsi="Arial" w:cs="Arial"/>
          <w:color w:val="000000" w:themeColor="text1"/>
          <w:sz w:val="20"/>
          <w:szCs w:val="20"/>
          <w:vertAlign w:val="baseline"/>
        </w:rPr>
        <w:endnoteReference w:id="4"/>
      </w:r>
      <w:r w:rsidR="00BC0929">
        <w:rPr>
          <w:rFonts w:ascii="Arial" w:eastAsia="Arial" w:hAnsi="Arial" w:cs="Arial"/>
          <w:color w:val="000000" w:themeColor="text1"/>
          <w:sz w:val="20"/>
          <w:szCs w:val="20"/>
        </w:rPr>
        <w:t>][</w:t>
      </w:r>
      <w:r w:rsidR="00BC0929" w:rsidRPr="00C03D7F">
        <w:rPr>
          <w:rStyle w:val="Odwoanieprzypisukocowego"/>
          <w:rFonts w:ascii="Arial" w:eastAsia="Arial" w:hAnsi="Arial" w:cs="Arial"/>
          <w:color w:val="000000" w:themeColor="text1"/>
          <w:sz w:val="20"/>
          <w:szCs w:val="20"/>
          <w:vertAlign w:val="baseline"/>
        </w:rPr>
        <w:endnoteReference w:id="5"/>
      </w:r>
      <w:r w:rsidR="00BC0929">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p>
    <w:p w14:paraId="1496E7FD" w14:textId="363B197B" w:rsidR="0FF36F57" w:rsidRDefault="0FF36F57" w:rsidP="0019288A">
      <w:pPr>
        <w:pStyle w:val="Nagwek2"/>
        <w:numPr>
          <w:ilvl w:val="1"/>
          <w:numId w:val="125"/>
        </w:numPr>
        <w:rPr>
          <w:rFonts w:eastAsia="Arial" w:cs="Arial"/>
          <w:color w:val="000000" w:themeColor="text1"/>
        </w:rPr>
      </w:pPr>
      <w:bookmarkStart w:id="68" w:name="_Toc124445002"/>
      <w:bookmarkStart w:id="69" w:name="_Toc124835680"/>
      <w:r w:rsidRPr="43175233">
        <w:t>Wymagania funkcjonalne</w:t>
      </w:r>
      <w:bookmarkEnd w:id="68"/>
      <w:bookmarkEnd w:id="69"/>
    </w:p>
    <w:p w14:paraId="589EF803" w14:textId="379CB380" w:rsidR="1E53EAD6" w:rsidRDefault="1E53EA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tworzenia specyfikacji zdefiniowano 35 wymaga</w:t>
      </w:r>
      <w:r w:rsidR="000F588B">
        <w:rPr>
          <w:rFonts w:ascii="Arial" w:eastAsia="Arial" w:hAnsi="Arial" w:cs="Arial"/>
          <w:color w:val="000000" w:themeColor="text1"/>
          <w:sz w:val="20"/>
          <w:szCs w:val="20"/>
        </w:rPr>
        <w:t>ń</w:t>
      </w:r>
      <w:r w:rsidRPr="43175233">
        <w:rPr>
          <w:rFonts w:ascii="Arial" w:eastAsia="Arial" w:hAnsi="Arial" w:cs="Arial"/>
          <w:color w:val="000000" w:themeColor="text1"/>
          <w:sz w:val="20"/>
          <w:szCs w:val="20"/>
        </w:rPr>
        <w:t xml:space="preserve"> funkcjonaln</w:t>
      </w:r>
      <w:r w:rsidR="000F588B">
        <w:rPr>
          <w:rFonts w:ascii="Arial" w:eastAsia="Arial" w:hAnsi="Arial" w:cs="Arial"/>
          <w:color w:val="000000" w:themeColor="text1"/>
          <w:sz w:val="20"/>
          <w:szCs w:val="20"/>
        </w:rPr>
        <w:t>ych</w:t>
      </w:r>
      <w:ins w:id="70" w:author="Jarosław Kuchta" w:date="2023-01-19T09:44:00Z">
        <w:r w:rsidR="00D52D11">
          <w:rPr>
            <w:rFonts w:ascii="Arial" w:eastAsia="Arial" w:hAnsi="Arial" w:cs="Arial"/>
            <w:color w:val="000000" w:themeColor="text1"/>
            <w:sz w:val="20"/>
            <w:szCs w:val="20"/>
          </w:rPr>
          <w:t>,</w:t>
        </w:r>
      </w:ins>
      <w:r w:rsidR="002E11DB">
        <w:rPr>
          <w:rFonts w:ascii="Arial" w:eastAsia="Arial" w:hAnsi="Arial" w:cs="Arial"/>
          <w:color w:val="000000" w:themeColor="text1"/>
          <w:sz w:val="20"/>
          <w:szCs w:val="20"/>
        </w:rPr>
        <w:t xml:space="preserve"> aby program końcowy spełniał oczekiwania profesjonalistów</w:t>
      </w:r>
      <w:r w:rsidRPr="43175233">
        <w:rPr>
          <w:rFonts w:ascii="Arial" w:eastAsia="Arial" w:hAnsi="Arial" w:cs="Arial"/>
          <w:color w:val="000000" w:themeColor="text1"/>
          <w:sz w:val="20"/>
          <w:szCs w:val="20"/>
        </w:rPr>
        <w:t xml:space="preserve">. Poniżej przedstawiono listę wymagań </w:t>
      </w:r>
      <w:r w:rsidR="0063287F">
        <w:rPr>
          <w:rFonts w:ascii="Arial" w:eastAsia="Arial" w:hAnsi="Arial" w:cs="Arial"/>
          <w:color w:val="000000" w:themeColor="text1"/>
          <w:sz w:val="20"/>
          <w:szCs w:val="20"/>
        </w:rPr>
        <w:t>z uwzględnieniem podziału</w:t>
      </w:r>
      <w:r w:rsidRPr="43175233">
        <w:rPr>
          <w:rFonts w:ascii="Arial" w:eastAsia="Arial" w:hAnsi="Arial" w:cs="Arial"/>
          <w:color w:val="000000" w:themeColor="text1"/>
          <w:sz w:val="20"/>
          <w:szCs w:val="20"/>
        </w:rPr>
        <w:t xml:space="preserve"> na moduły</w:t>
      </w:r>
      <w:r w:rsidR="002B418E">
        <w:rPr>
          <w:rFonts w:ascii="Arial" w:eastAsia="Arial" w:hAnsi="Arial" w:cs="Arial"/>
          <w:color w:val="000000" w:themeColor="text1"/>
          <w:sz w:val="20"/>
          <w:szCs w:val="20"/>
        </w:rPr>
        <w:t xml:space="preserve"> </w:t>
      </w:r>
      <w:r w:rsidR="00491961">
        <w:rPr>
          <w:rFonts w:ascii="Arial" w:eastAsia="Arial" w:hAnsi="Arial" w:cs="Arial"/>
          <w:color w:val="000000" w:themeColor="text1"/>
          <w:sz w:val="20"/>
          <w:szCs w:val="20"/>
        </w:rPr>
        <w:t>[</w:t>
      </w:r>
      <w:r w:rsidR="00103A80" w:rsidRPr="00D20FA1">
        <w:rPr>
          <w:rStyle w:val="Odwoanieprzypisukocowego"/>
          <w:rFonts w:ascii="Arial" w:eastAsia="Arial" w:hAnsi="Arial" w:cs="Arial"/>
          <w:color w:val="000000" w:themeColor="text1"/>
          <w:sz w:val="20"/>
          <w:szCs w:val="20"/>
          <w:vertAlign w:val="baseline"/>
        </w:rPr>
        <w:endnoteReference w:id="6"/>
      </w:r>
      <w:r w:rsidR="00491961">
        <w:rPr>
          <w:rFonts w:ascii="Arial" w:eastAsia="Arial" w:hAnsi="Arial" w:cs="Arial"/>
          <w:color w:val="000000" w:themeColor="text1"/>
          <w:sz w:val="20"/>
          <w:szCs w:val="20"/>
        </w:rPr>
        <w:t>]</w:t>
      </w:r>
      <w:r w:rsidR="002B418E">
        <w:rPr>
          <w:rFonts w:ascii="Arial" w:eastAsia="Arial" w:hAnsi="Arial" w:cs="Arial"/>
          <w:color w:val="000000" w:themeColor="text1"/>
          <w:sz w:val="20"/>
          <w:szCs w:val="20"/>
        </w:rPr>
        <w:t>.</w:t>
      </w:r>
    </w:p>
    <w:p w14:paraId="1C0F3535" w14:textId="02CD60BC" w:rsidR="3D810CAE" w:rsidRDefault="3D810CAE" w:rsidP="0019288A">
      <w:pPr>
        <w:pStyle w:val="Nagwek3"/>
        <w:numPr>
          <w:ilvl w:val="2"/>
          <w:numId w:val="125"/>
        </w:numPr>
      </w:pPr>
      <w:bookmarkStart w:id="71" w:name="_Toc124445003"/>
      <w:bookmarkStart w:id="72" w:name="_Toc124835681"/>
      <w:r w:rsidRPr="43175233">
        <w:t>Moduł Budowania</w:t>
      </w:r>
      <w:bookmarkEnd w:id="71"/>
      <w:bookmarkEnd w:id="72"/>
    </w:p>
    <w:p w14:paraId="0F2851FD" w14:textId="05A6B4B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Budowanie ścian (FNRQ_001) </w:t>
      </w:r>
      <w:r w:rsidR="00F65D3D">
        <w:rPr>
          <w:rFonts w:ascii="Arial" w:eastAsia="Arial" w:hAnsi="Arial" w:cs="Arial"/>
          <w:color w:val="000000" w:themeColor="text1"/>
          <w:sz w:val="20"/>
          <w:szCs w:val="20"/>
        </w:rPr>
        <w:t>–</w:t>
      </w:r>
      <w:r w:rsidR="008E463E">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swobodnego wyrysowywania ścian definiujących granice budynku oraz poszczególnych pomieszczeń. Tworzenie obrysu ścian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trybie 2D. Definiowanie grubości ścian, kątów między ścianami. Tworzenie ścian za pomocą </w:t>
      </w:r>
      <w:r w:rsidR="0063287F">
        <w:rPr>
          <w:rFonts w:ascii="Arial" w:eastAsia="Arial" w:hAnsi="Arial" w:cs="Arial"/>
          <w:color w:val="000000" w:themeColor="text1"/>
          <w:sz w:val="20"/>
          <w:szCs w:val="20"/>
        </w:rPr>
        <w:t xml:space="preserve">odcinków </w:t>
      </w:r>
      <w:r w:rsidRPr="43175233">
        <w:rPr>
          <w:rFonts w:ascii="Arial" w:eastAsia="Arial" w:hAnsi="Arial" w:cs="Arial"/>
          <w:color w:val="000000" w:themeColor="text1"/>
          <w:sz w:val="20"/>
          <w:szCs w:val="20"/>
        </w:rPr>
        <w:t>prostych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łuków. </w:t>
      </w:r>
    </w:p>
    <w:p w14:paraId="254593BC" w14:textId="5B577868"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nietypowych elementów konstrukcyjnych (FNRQ_002)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oraz edycji </w:t>
      </w:r>
      <w:r w:rsidR="0063287F">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gabloty, filary, półścianki. Uzupełnienie FNRQ_001.</w:t>
      </w:r>
      <w:r w:rsidR="00FA65DA">
        <w:rPr>
          <w:rFonts w:ascii="Arial" w:eastAsia="Arial" w:hAnsi="Arial" w:cs="Arial"/>
          <w:color w:val="000000" w:themeColor="text1"/>
          <w:sz w:val="20"/>
          <w:szCs w:val="20"/>
        </w:rPr>
        <w:t xml:space="preserve"> </w:t>
      </w:r>
    </w:p>
    <w:p w14:paraId="519D0ECA" w14:textId="037F8AA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ściany (FNRQ_003)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 otworów drzwiowych, okiennych, otworów przejściowych niebędących drzwiami, otworów na wylot nie będącymi oknami (na przykład przeszklenia)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kształtach.</w:t>
      </w:r>
      <w:r w:rsidR="00FA65DA">
        <w:rPr>
          <w:rFonts w:ascii="Arial" w:eastAsia="Arial" w:hAnsi="Arial" w:cs="Arial"/>
          <w:color w:val="000000" w:themeColor="text1"/>
          <w:sz w:val="20"/>
          <w:szCs w:val="20"/>
        </w:rPr>
        <w:t xml:space="preserve"> </w:t>
      </w:r>
    </w:p>
    <w:p w14:paraId="2E105078" w14:textId="7D63F4B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antresol, tarasów, balkonów (FNRQ_004)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balkonów lub antresol. Ustalenie wysokości zaczepienia. </w:t>
      </w:r>
    </w:p>
    <w:p w14:paraId="3FD88497" w14:textId="681A9583"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Podłogi, wyspy, podesty (FNRQ_005)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edycji podłóg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wstawiania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wyspy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podesty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kształtach. Możliwość </w:t>
      </w:r>
      <w:r w:rsidR="00CB521C">
        <w:rPr>
          <w:rFonts w:ascii="Arial" w:eastAsia="Arial" w:hAnsi="Arial" w:cs="Arial"/>
          <w:color w:val="000000" w:themeColor="text1"/>
          <w:sz w:val="20"/>
          <w:szCs w:val="20"/>
        </w:rPr>
        <w:t>różnicowania</w:t>
      </w:r>
      <w:r w:rsidRPr="43175233">
        <w:rPr>
          <w:rFonts w:ascii="Arial" w:eastAsia="Arial" w:hAnsi="Arial" w:cs="Arial"/>
          <w:color w:val="000000" w:themeColor="text1"/>
          <w:sz w:val="20"/>
          <w:szCs w:val="20"/>
        </w:rPr>
        <w:t xml:space="preserve"> wysokości podłóg między pomieszczeniami.</w:t>
      </w:r>
    </w:p>
    <w:p w14:paraId="7CE01767" w14:textId="53FFCC1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klasyczne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nietypowe (FNRQ_006)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edycji sufitu różnego typu, na przykład: sztukateria, płaskorzeźba, sklepienie. </w:t>
      </w:r>
    </w:p>
    <w:p w14:paraId="50B2CAF5" w14:textId="71E240CB"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schodów (FNRQ_007)</w:t>
      </w:r>
      <w:r w:rsidR="00FA65DA">
        <w:rPr>
          <w:rFonts w:ascii="Arial" w:eastAsia="Arial" w:hAnsi="Arial" w:cs="Arial"/>
          <w:color w:val="000000" w:themeColor="text1"/>
          <w:sz w:val="20"/>
          <w:szCs w:val="20"/>
        </w:rPr>
        <w:t xml:space="preserve"> – </w:t>
      </w:r>
      <w:r w:rsidR="00CB003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wstawiania schodów różnego typu. Dostępne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schody: proste, łamane, spiralne, pojedyncze stopnie</w:t>
      </w:r>
      <w:r w:rsidR="00CB521C">
        <w:rPr>
          <w:rFonts w:ascii="Arial" w:eastAsia="Arial" w:hAnsi="Arial" w:cs="Arial"/>
          <w:color w:val="000000" w:themeColor="text1"/>
          <w:sz w:val="20"/>
          <w:szCs w:val="20"/>
        </w:rPr>
        <w:t xml:space="preserve"> (podesty)</w:t>
      </w:r>
      <w:r w:rsidRPr="43175233">
        <w:rPr>
          <w:rFonts w:ascii="Arial" w:eastAsia="Arial" w:hAnsi="Arial" w:cs="Arial"/>
          <w:color w:val="000000" w:themeColor="text1"/>
          <w:sz w:val="20"/>
          <w:szCs w:val="20"/>
        </w:rPr>
        <w:t>. Możliwość zdefiniowania półpięter. Edycja oraz usuwanie istniejących elementów.</w:t>
      </w:r>
    </w:p>
    <w:p w14:paraId="6E59376D" w14:textId="1444456E" w:rsidR="43175233" w:rsidRPr="00EF29ED"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kondygnacji (FNRQ_008)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dodania piętra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ponownego zdefiniowanie rozkładu pomieszczeń. Kondygnacje można połączyć wstawiając schody (FNRQ_007). Możliwość usunięcia wcześniej stworzonej kondygnacji.</w:t>
      </w:r>
    </w:p>
    <w:p w14:paraId="499FD573" w14:textId="073711FA" w:rsidR="06A9697C" w:rsidRDefault="06A9697C" w:rsidP="0019288A">
      <w:pPr>
        <w:pStyle w:val="Nagwek3"/>
        <w:numPr>
          <w:ilvl w:val="2"/>
          <w:numId w:val="125"/>
        </w:numPr>
      </w:pPr>
      <w:bookmarkStart w:id="73" w:name="_Toc124445004"/>
      <w:bookmarkStart w:id="74" w:name="_Toc124835682"/>
      <w:r w:rsidRPr="43175233">
        <w:t>Moduł Wykańczania</w:t>
      </w:r>
      <w:bookmarkEnd w:id="73"/>
      <w:bookmarkEnd w:id="74"/>
    </w:p>
    <w:p w14:paraId="4B0530BD" w14:textId="4896F87F"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drzwiowej (FNRQ_009)</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drzwiowe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wybrane drzwi. Drzwi zbudowane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z: ościeżnicy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skrzydła/skrzydeł. </w:t>
      </w:r>
    </w:p>
    <w:p w14:paraId="3A4483D6" w14:textId="13F5291B"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okiennej</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(FNRQ_010)</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okienne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wybrany model stolarki okiennej. Na okno składa się ościeżnica oraz skrzydła/skrzydło. </w:t>
      </w:r>
    </w:p>
    <w:p w14:paraId="5D3C1BAE" w14:textId="6E198ED7"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Podział powierzchni na obszary / sekcje (FNRQ_011)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podziału ścian, podłóg, sufitów na mniejsze obszary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celu umożliwienia nakładania tekstur. Możliwość podania wartości liczbowej</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którą zostanie podzielona dana płaszczyzna lub wyznaczenie obszarów ręcznie. Wybór kierunku podziału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pionie lub poziomie.</w:t>
      </w:r>
    </w:p>
    <w:p w14:paraId="1C52B96D" w14:textId="617761DD"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Nakładanie materiału (tekstur) (FNRQ_012)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nakładania tekstur na takie elementy jak ściany, sufity, podłogi, blaty, elementy wykończenia wnętrza, elementy wyposażenia. Możliwość określenia stopnia połysku tekstury: matowy, połysk, wysoki połysk. </w:t>
      </w:r>
    </w:p>
    <w:p w14:paraId="4D8204E8" w14:textId="27E6DA41"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Tworzenie spersonalizowanych materiałów (FNRQ_013)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wczytania tekstury ze zdjęcia. Możliwość stworzenia materiału za pomocą narzędzia paleta. Edycja istniejącego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bazie materiału. Usuwanie materiału. </w:t>
      </w:r>
    </w:p>
    <w:p w14:paraId="524B3356" w14:textId="52053185"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(FNRQ_014)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cokoły, listwy podsufitowe, balustrady, barierki, parapety, progi, gniazdka itd.</w:t>
      </w:r>
    </w:p>
    <w:p w14:paraId="12705C94" w14:textId="725169B4" w:rsidR="06A9697C" w:rsidRDefault="06A9697C" w:rsidP="0019288A">
      <w:pPr>
        <w:pStyle w:val="Nagwek3"/>
        <w:numPr>
          <w:ilvl w:val="2"/>
          <w:numId w:val="125"/>
        </w:numPr>
      </w:pPr>
      <w:bookmarkStart w:id="75" w:name="_Toc124445005"/>
      <w:bookmarkStart w:id="76" w:name="_Toc124835683"/>
      <w:r w:rsidRPr="43175233">
        <w:t>Moduł Dekoracji</w:t>
      </w:r>
      <w:bookmarkEnd w:id="75"/>
      <w:bookmarkEnd w:id="76"/>
    </w:p>
    <w:p w14:paraId="1DD94194" w14:textId="4A231657"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Montaż elementów dekoracyjnych (w obrębie okien) (FNRQ_015)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różnych modeli: karniszy (naściennych, podsufitowych), rolet</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żaluzji (pionowych, poziomych, automatycznych, ręcznych), firan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zasłon. </w:t>
      </w:r>
    </w:p>
    <w:p w14:paraId="720721FD" w14:textId="5E4FAD6D"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mebli, wyposażenia, akcesoriów (FNRQ_016)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wstawienie elementu dekoracyjnego (meble, sprzęt RTV/AGD, akcesoria). Podświetlenie elementu na zielono, jeśli wskazana pozycja ma wystarczającą ilość miejsca, podświetlenie elementu na czerwono, jeśli wskazana pozycja nie ma wystarczającej ilość miejsca. Usuwanie elementu.</w:t>
      </w:r>
    </w:p>
    <w:p w14:paraId="53A71A06" w14:textId="4F46EE45"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Edytor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(FNRQ_017)</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unkcjonalność ma umożliwiać dostosowywanie elementów do potrzeb użytkownika, czyli zmianę tekstury, zmianę wymiarów elementu, dodawanie/usuwanie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7E014416" w14:textId="40E1A9D8"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Uproszczony kreator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która umożliwia stworzenie mebla lub elementu wyposażenia. Na tworzenie składają się: nakładania tekstury,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mebli modułowych,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nadanie kształtu poszczególnym elementom.</w:t>
      </w:r>
    </w:p>
    <w:p w14:paraId="4B0E84D7" w14:textId="1087D673"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FNRQ_019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stawianie elementów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dodanie światła</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różnego rodzaju oświetlenia (lampy stojące, wiszące, naścienne, podsufitowe, lampki nocne itd.). Możliwość edycji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natężenia światła.</w:t>
      </w:r>
    </w:p>
    <w:p w14:paraId="2752E3C0" w14:textId="6D9EE7FB" w:rsidR="06A9697C" w:rsidRDefault="06A9697C" w:rsidP="0019288A">
      <w:pPr>
        <w:pStyle w:val="Nagwek3"/>
        <w:numPr>
          <w:ilvl w:val="2"/>
          <w:numId w:val="125"/>
        </w:numPr>
      </w:pPr>
      <w:bookmarkStart w:id="77" w:name="_Toc124445006"/>
      <w:bookmarkStart w:id="78" w:name="_Toc124835684"/>
      <w:r w:rsidRPr="43175233">
        <w:t>Moduł Wirtualnego Spaceru</w:t>
      </w:r>
      <w:bookmarkEnd w:id="77"/>
      <w:bookmarkEnd w:id="78"/>
    </w:p>
    <w:p w14:paraId="20964DF4" w14:textId="5D9DDF34"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Wirtualny spacer po mieszkaniu (FNRQ_020)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spacer po zamodelowanym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użyciem zestawu do wirtualnej rzeczywistości. Użytkownik </w:t>
      </w:r>
      <w:r w:rsidR="00D12FA2">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swobodnie przemieszczać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rozglądać po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wykorzystaniem teleportacji lub skokowego obracania (</w:t>
      </w:r>
      <w:proofErr w:type="spellStart"/>
      <w:r w:rsidRPr="43175233">
        <w:rPr>
          <w:rFonts w:ascii="Arial" w:eastAsia="Arial" w:hAnsi="Arial" w:cs="Arial"/>
          <w:color w:val="000000" w:themeColor="text1"/>
          <w:sz w:val="20"/>
          <w:szCs w:val="20"/>
        </w:rPr>
        <w:t>snap</w:t>
      </w:r>
      <w:proofErr w:type="spellEnd"/>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turn</w:t>
      </w:r>
      <w:proofErr w:type="spellEnd"/>
      <w:r w:rsidRPr="43175233">
        <w:rPr>
          <w:rFonts w:ascii="Arial" w:eastAsia="Arial" w:hAnsi="Arial" w:cs="Arial"/>
          <w:color w:val="000000" w:themeColor="text1"/>
          <w:sz w:val="20"/>
          <w:szCs w:val="20"/>
        </w:rPr>
        <w:t>).</w:t>
      </w:r>
      <w:r w:rsidR="47434FD2" w:rsidRPr="47434FD2">
        <w:rPr>
          <w:rFonts w:ascii="Arial" w:eastAsia="Arial" w:hAnsi="Arial" w:cs="Arial"/>
          <w:color w:val="000000" w:themeColor="text1"/>
          <w:sz w:val="20"/>
          <w:szCs w:val="20"/>
        </w:rPr>
        <w:t xml:space="preserve"> Skokowe </w:t>
      </w:r>
      <w:proofErr w:type="gramStart"/>
      <w:r w:rsidR="47434FD2" w:rsidRPr="47434FD2">
        <w:rPr>
          <w:rFonts w:ascii="Arial" w:eastAsia="Arial" w:hAnsi="Arial" w:cs="Arial"/>
          <w:color w:val="000000" w:themeColor="text1"/>
          <w:sz w:val="20"/>
          <w:szCs w:val="20"/>
        </w:rPr>
        <w:t>obracanie,</w:t>
      </w:r>
      <w:proofErr w:type="gramEnd"/>
      <w:r w:rsidR="47434FD2" w:rsidRPr="47434FD2">
        <w:rPr>
          <w:rFonts w:ascii="Arial" w:eastAsia="Arial" w:hAnsi="Arial" w:cs="Arial"/>
          <w:color w:val="000000" w:themeColor="text1"/>
          <w:sz w:val="20"/>
          <w:szCs w:val="20"/>
        </w:rPr>
        <w:t xml:space="preserve"> jako jeden ze standardów wykorzystywanych w systemach wirtualnej rzeczywistości</w:t>
      </w:r>
      <w:ins w:id="79" w:author="Jarosław Kuchta" w:date="2023-01-19T09:45:00Z">
        <w:r w:rsidR="00D52D11">
          <w:rPr>
            <w:rFonts w:ascii="Arial" w:eastAsia="Arial" w:hAnsi="Arial" w:cs="Arial"/>
            <w:color w:val="000000" w:themeColor="text1"/>
            <w:sz w:val="20"/>
            <w:szCs w:val="20"/>
          </w:rPr>
          <w:t>,</w:t>
        </w:r>
      </w:ins>
      <w:r w:rsidR="49F26477" w:rsidRPr="49F26477">
        <w:rPr>
          <w:rFonts w:ascii="Arial" w:eastAsia="Arial" w:hAnsi="Arial" w:cs="Arial"/>
          <w:color w:val="000000" w:themeColor="text1"/>
          <w:sz w:val="20"/>
          <w:szCs w:val="20"/>
        </w:rPr>
        <w:t xml:space="preserve"> pozwala na szybsze rozglądanie się w przestrzeni VR.</w:t>
      </w:r>
    </w:p>
    <w:p w14:paraId="60320893" w14:textId="77777777" w:rsidR="001263B0"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Edycja wyposażenia podczas wirtualnego spaceru (FNRQ_021)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wprowadzenia niewielkich zmian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wyposażeniu mieszkania, takich jak przesuwanie wybranych elementów wyposażenia, podmiany modeli wyposażenia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podobnych gabarytach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przeznaczeniu, zmiany ich kolorystyki / materiałów itp. </w:t>
      </w:r>
    </w:p>
    <w:p w14:paraId="2423384C" w14:textId="72AC89D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usuwania wyposażenia</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suwanie wyposażenia podczas wirtualnego spaceru (FNRQ_022). </w:t>
      </w:r>
    </w:p>
    <w:p w14:paraId="26672836" w14:textId="5ABFDEA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Interakcja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przedmiotami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podczas wirtualnego spaceru (FNRQ_023)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wchodzenia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podstawowe interakcje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wybranymi elementami wyposażenia, na przykład: zapalanie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gaszenie świateł, włączanie elektroniki (tv, hi-fi), otwieranie szafek, otwieranie drzwi itp. </w:t>
      </w:r>
    </w:p>
    <w:p w14:paraId="46470E69" w14:textId="6690DED8" w:rsidR="06A9697C" w:rsidRDefault="06A9697C" w:rsidP="0019288A">
      <w:pPr>
        <w:pStyle w:val="Akapitzlist"/>
        <w:numPr>
          <w:ilvl w:val="0"/>
          <w:numId w:val="91"/>
        </w:numPr>
        <w:spacing w:line="360" w:lineRule="auto"/>
        <w:ind w:left="850"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Ustawianie panoramy widocznej przez okno (FNRQ_024)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t>
      </w:r>
      <w:r w:rsidR="0CB81146" w:rsidRPr="0CB81146">
        <w:rPr>
          <w:rFonts w:ascii="Arial" w:eastAsia="Arial" w:hAnsi="Arial" w:cs="Arial"/>
          <w:color w:val="000000" w:themeColor="text1"/>
          <w:sz w:val="20"/>
          <w:szCs w:val="20"/>
        </w:rPr>
        <w:t xml:space="preserve">wybrania jednej z </w:t>
      </w:r>
      <w:r w:rsidR="084DAAEF" w:rsidRPr="084DAAEF">
        <w:rPr>
          <w:rFonts w:ascii="Arial" w:eastAsia="Arial" w:hAnsi="Arial" w:cs="Arial"/>
          <w:color w:val="000000" w:themeColor="text1"/>
          <w:sz w:val="20"/>
          <w:szCs w:val="20"/>
        </w:rPr>
        <w:t>predefiniowanych</w:t>
      </w:r>
      <w:r w:rsidR="0CB81146" w:rsidRPr="0CB81146">
        <w:rPr>
          <w:rFonts w:ascii="Arial" w:eastAsia="Arial" w:hAnsi="Arial" w:cs="Arial"/>
          <w:color w:val="000000" w:themeColor="text1"/>
          <w:sz w:val="20"/>
          <w:szCs w:val="20"/>
        </w:rPr>
        <w:t xml:space="preserve"> panoram </w:t>
      </w:r>
      <w:r w:rsidR="314F9317" w:rsidRPr="314F9317">
        <w:rPr>
          <w:rFonts w:ascii="Arial" w:eastAsia="Arial" w:hAnsi="Arial" w:cs="Arial"/>
          <w:color w:val="000000" w:themeColor="text1"/>
          <w:sz w:val="20"/>
          <w:szCs w:val="20"/>
        </w:rPr>
        <w:t>widzianych za oknami w celu lepszego odzwierciedlenia otoczenia</w:t>
      </w:r>
      <w:r w:rsidR="2F1BF400" w:rsidRPr="2F1BF400">
        <w:rPr>
          <w:rFonts w:ascii="Arial" w:eastAsia="Arial" w:hAnsi="Arial" w:cs="Arial"/>
          <w:color w:val="000000" w:themeColor="text1"/>
          <w:sz w:val="20"/>
          <w:szCs w:val="20"/>
        </w:rPr>
        <w:t xml:space="preserve"> mieszkania</w:t>
      </w:r>
      <w:r w:rsidR="314F9317" w:rsidRPr="314F9317">
        <w:rPr>
          <w:rFonts w:ascii="Arial" w:eastAsia="Arial" w:hAnsi="Arial" w:cs="Arial"/>
          <w:color w:val="000000" w:themeColor="text1"/>
          <w:sz w:val="20"/>
          <w:szCs w:val="20"/>
        </w:rPr>
        <w:t>.</w:t>
      </w:r>
    </w:p>
    <w:p w14:paraId="7DC51CA2" w14:textId="4A959841"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pomieszczeniach (FNRQ_025)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doboru jasności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barwy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poszczególnych pomieszczeniach.</w:t>
      </w:r>
    </w:p>
    <w:p w14:paraId="1B68F44C" w14:textId="67FED2E6"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 zza okien (FNRQ_026)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symulowania różnych pór dnia przez manipulowanie oświetleniem zewnętrznym. Można zmieniać kąt, natężenie, kolor oświetlenia.</w:t>
      </w:r>
      <w:r w:rsidR="00FA65DA">
        <w:rPr>
          <w:rFonts w:ascii="Arial" w:eastAsia="Arial" w:hAnsi="Arial" w:cs="Arial"/>
          <w:color w:val="000000" w:themeColor="text1"/>
          <w:sz w:val="20"/>
          <w:szCs w:val="20"/>
        </w:rPr>
        <w:t xml:space="preserve"> </w:t>
      </w:r>
    </w:p>
    <w:p w14:paraId="0D98B649" w14:textId="162D536A" w:rsidR="06A9697C" w:rsidRDefault="06A9697C" w:rsidP="0019288A">
      <w:pPr>
        <w:pStyle w:val="Nagwek3"/>
        <w:numPr>
          <w:ilvl w:val="2"/>
          <w:numId w:val="125"/>
        </w:numPr>
      </w:pPr>
      <w:bookmarkStart w:id="80" w:name="_Toc124445007"/>
      <w:bookmarkStart w:id="81" w:name="_Toc124835685"/>
      <w:r w:rsidRPr="43175233">
        <w:t>Moduł Analizy</w:t>
      </w:r>
      <w:bookmarkEnd w:id="80"/>
      <w:bookmarkEnd w:id="81"/>
    </w:p>
    <w:p w14:paraId="5C505B22" w14:textId="35EDA0DD"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Pomiary (FNRQ_027)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umożliwia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dokonywanie pomiarów takich jak: pole powierzchni płaszczyzn, obwodu wyznaczonego obrysu, długości odcinka, poziomu doświetlenia pomieszczeń światłem naturalnym.</w:t>
      </w:r>
    </w:p>
    <w:p w14:paraId="2F395CA0" w14:textId="64FBAA35"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Potrzebne materiały (FNRQ_028)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funkcjonalność policzy nam wszystkie materiały, które potrzebne </w:t>
      </w:r>
      <w:r w:rsidR="004A7B9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do wykonania zaprojektowanej aranżacji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podziałem na pomieszczenia. Przykładowo</w:t>
      </w:r>
      <w:ins w:id="82"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jeśli nałożona tekstura na powierzchnię ściany jest farbą</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to </w:t>
      </w:r>
      <w:r w:rsidR="00CB521C">
        <w:rPr>
          <w:rFonts w:ascii="Arial" w:eastAsia="Arial" w:hAnsi="Arial" w:cs="Arial"/>
          <w:color w:val="000000" w:themeColor="text1"/>
          <w:sz w:val="20"/>
          <w:szCs w:val="20"/>
        </w:rPr>
        <w:t xml:space="preserve">program </w:t>
      </w:r>
      <w:r w:rsidRPr="43175233">
        <w:rPr>
          <w:rFonts w:ascii="Arial" w:eastAsia="Arial" w:hAnsi="Arial" w:cs="Arial"/>
          <w:color w:val="000000" w:themeColor="text1"/>
          <w:sz w:val="20"/>
          <w:szCs w:val="20"/>
        </w:rPr>
        <w:t>policzy</w:t>
      </w:r>
      <w:ins w:id="83"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ile </w:t>
      </w:r>
      <w:r w:rsidR="00CB521C" w:rsidRPr="43175233">
        <w:rPr>
          <w:rFonts w:ascii="Arial" w:eastAsia="Arial" w:hAnsi="Arial" w:cs="Arial"/>
          <w:color w:val="000000" w:themeColor="text1"/>
          <w:sz w:val="20"/>
          <w:szCs w:val="20"/>
        </w:rPr>
        <w:t>potrzeb</w:t>
      </w:r>
      <w:r w:rsidR="00CB521C">
        <w:rPr>
          <w:rFonts w:ascii="Arial" w:eastAsia="Arial" w:hAnsi="Arial" w:cs="Arial"/>
          <w:color w:val="000000" w:themeColor="text1"/>
          <w:sz w:val="20"/>
          <w:szCs w:val="20"/>
        </w:rPr>
        <w:t>a</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litrów tej farby. </w:t>
      </w:r>
    </w:p>
    <w:p w14:paraId="5DE368B5" w14:textId="748C5231"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Optymalność rozkładu mieszkania (FNRQ_029)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umożliwia dokonywanie szybkiej analizy pod względem </w:t>
      </w:r>
      <w:proofErr w:type="gramStart"/>
      <w:r w:rsidRPr="43175233">
        <w:rPr>
          <w:rFonts w:ascii="Arial" w:eastAsia="Arial" w:hAnsi="Arial" w:cs="Arial"/>
          <w:color w:val="000000" w:themeColor="text1"/>
          <w:sz w:val="20"/>
          <w:szCs w:val="20"/>
        </w:rPr>
        <w:t>najbardziej optymalnego</w:t>
      </w:r>
      <w:proofErr w:type="gramEnd"/>
      <w:r w:rsidRPr="43175233">
        <w:rPr>
          <w:rFonts w:ascii="Arial" w:eastAsia="Arial" w:hAnsi="Arial" w:cs="Arial"/>
          <w:color w:val="000000" w:themeColor="text1"/>
          <w:sz w:val="20"/>
          <w:szCs w:val="20"/>
        </w:rPr>
        <w:t xml:space="preserve"> rozkładu mieszkania.</w:t>
      </w:r>
    </w:p>
    <w:p w14:paraId="2132B20A" w14:textId="463A0B86"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Kosztorys materiałów (FNRQ_030)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obliczenie kosztów realizacji zaprojektowanego budynku. Użytkownik ma możliwość wprowadzenia samodzielnie cen dla poszczególnych materiałów użytych do wykończenia pomieszczeń.</w:t>
      </w:r>
    </w:p>
    <w:p w14:paraId="59131A09" w14:textId="4A10A24C" w:rsidR="06A9697C" w:rsidRDefault="06A9697C" w:rsidP="0019288A">
      <w:pPr>
        <w:pStyle w:val="Nagwek3"/>
        <w:numPr>
          <w:ilvl w:val="2"/>
          <w:numId w:val="125"/>
        </w:numPr>
      </w:pPr>
      <w:bookmarkStart w:id="84" w:name="_Toc124445008"/>
      <w:bookmarkStart w:id="85" w:name="_Toc124835686"/>
      <w:r w:rsidRPr="43175233">
        <w:t>Moduł Aktualizacji Zasobów</w:t>
      </w:r>
      <w:bookmarkEnd w:id="84"/>
      <w:bookmarkEnd w:id="85"/>
    </w:p>
    <w:p w14:paraId="61F6D52D" w14:textId="3BD8F8E9"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nowych obiektów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materiałów do biblioteki aplikacji (FNRQ_031)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dodania nowych elementów wprost do aplikacji za pomocą dostosowanego do tych celów API. Przesłane materiały podlegają weryfikacji </w:t>
      </w:r>
      <w:r w:rsidR="00CB521C">
        <w:rPr>
          <w:rFonts w:ascii="Arial" w:eastAsia="Arial" w:hAnsi="Arial" w:cs="Arial"/>
          <w:color w:val="000000" w:themeColor="text1"/>
          <w:sz w:val="20"/>
          <w:szCs w:val="20"/>
        </w:rPr>
        <w:t xml:space="preserve">polegającej na </w:t>
      </w:r>
      <w:r w:rsidRPr="43175233">
        <w:rPr>
          <w:rFonts w:ascii="Arial" w:eastAsia="Arial" w:hAnsi="Arial" w:cs="Arial"/>
          <w:color w:val="000000" w:themeColor="text1"/>
          <w:sz w:val="20"/>
          <w:szCs w:val="20"/>
        </w:rPr>
        <w:t xml:space="preserve">zaakceptowaniu </w:t>
      </w:r>
      <w:r w:rsidR="00CB521C">
        <w:rPr>
          <w:rFonts w:ascii="Arial" w:eastAsia="Arial" w:hAnsi="Arial" w:cs="Arial"/>
          <w:color w:val="000000" w:themeColor="text1"/>
          <w:sz w:val="20"/>
          <w:szCs w:val="20"/>
        </w:rPr>
        <w:t>lub</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odrzuceniu przez administratora aplikacji.</w:t>
      </w:r>
    </w:p>
    <w:p w14:paraId="056146C8" w14:textId="0DD1C556"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Aktualizowanie biblioteki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nową zawartość dostępną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chmurze (FNRQ_032)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pobierania dodatkowych elementów (meble, materiały, tekstury itd.)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 zdalnego </w:t>
      </w:r>
      <w:r w:rsidRPr="43175233">
        <w:rPr>
          <w:rFonts w:ascii="Arial" w:eastAsia="Arial" w:hAnsi="Arial" w:cs="Arial"/>
          <w:color w:val="000000" w:themeColor="text1"/>
          <w:sz w:val="20"/>
          <w:szCs w:val="20"/>
        </w:rPr>
        <w:lastRenderedPageBreak/>
        <w:t>serwera.</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zawartości pobierane elementy mogą być płatne lub darmowe. Możliwość aktualizacji pojedynczych modeli lub całych pakietów. </w:t>
      </w:r>
    </w:p>
    <w:p w14:paraId="0E2BC457" w14:textId="2D312658" w:rsidR="06A9697C" w:rsidRDefault="06A9697C" w:rsidP="0019288A">
      <w:pPr>
        <w:pStyle w:val="Nagwek3"/>
        <w:numPr>
          <w:ilvl w:val="2"/>
          <w:numId w:val="125"/>
        </w:numPr>
      </w:pPr>
      <w:bookmarkStart w:id="86" w:name="_Toc124445009"/>
      <w:bookmarkStart w:id="87" w:name="_Toc124835687"/>
      <w:r w:rsidRPr="43175233">
        <w:t>Pozostałe funkcjonalności</w:t>
      </w:r>
      <w:bookmarkEnd w:id="86"/>
      <w:bookmarkEnd w:id="87"/>
      <w:r w:rsidRPr="43175233">
        <w:t xml:space="preserve"> </w:t>
      </w:r>
    </w:p>
    <w:p w14:paraId="3EF20EB6" w14:textId="1E9E9B5F"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Grupa funkcjonalności podstawowych (FNRQ_033)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zapis / odczyt na każdym etapie tworzenia projektu, cofnij zmiany, wróć do zmiany, </w:t>
      </w:r>
      <w:r w:rsidR="61114B40" w:rsidRPr="43175233">
        <w:rPr>
          <w:rFonts w:ascii="Arial" w:eastAsia="Arial" w:hAnsi="Arial" w:cs="Arial"/>
          <w:color w:val="000000" w:themeColor="text1"/>
          <w:sz w:val="20"/>
          <w:szCs w:val="20"/>
        </w:rPr>
        <w:t>auto zapis</w:t>
      </w:r>
      <w:r w:rsidRPr="43175233">
        <w:rPr>
          <w:rFonts w:ascii="Arial" w:eastAsia="Arial" w:hAnsi="Arial" w:cs="Arial"/>
          <w:color w:val="000000" w:themeColor="text1"/>
          <w:sz w:val="20"/>
          <w:szCs w:val="20"/>
        </w:rPr>
        <w:t xml:space="preserve"> co 5 minut. </w:t>
      </w:r>
    </w:p>
    <w:p w14:paraId="5C2502F9" w14:textId="3B6C419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Wyświetlanie / ukrywanie warstwy (FNRQ_034)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włączania/wyłącza</w:t>
      </w:r>
      <w:r w:rsidR="09E28D5F" w:rsidRPr="43175233">
        <w:rPr>
          <w:rFonts w:ascii="Arial" w:eastAsia="Arial" w:hAnsi="Arial" w:cs="Arial"/>
          <w:color w:val="000000" w:themeColor="text1"/>
          <w:sz w:val="20"/>
          <w:szCs w:val="20"/>
        </w:rPr>
        <w:t>ni</w:t>
      </w:r>
      <w:r w:rsidRPr="43175233">
        <w:rPr>
          <w:rFonts w:ascii="Arial" w:eastAsia="Arial" w:hAnsi="Arial" w:cs="Arial"/>
          <w:color w:val="000000" w:themeColor="text1"/>
          <w:sz w:val="20"/>
          <w:szCs w:val="20"/>
        </w:rPr>
        <w:t xml:space="preserve">a </w:t>
      </w:r>
      <w:r w:rsidR="00CB521C" w:rsidRPr="43175233">
        <w:rPr>
          <w:rFonts w:ascii="Arial" w:eastAsia="Arial" w:hAnsi="Arial" w:cs="Arial"/>
          <w:color w:val="000000" w:themeColor="text1"/>
          <w:sz w:val="20"/>
          <w:szCs w:val="20"/>
        </w:rPr>
        <w:t>widocznoś</w:t>
      </w:r>
      <w:r w:rsidR="00CB521C">
        <w:rPr>
          <w:rFonts w:ascii="Arial" w:eastAsia="Arial" w:hAnsi="Arial" w:cs="Arial"/>
          <w:color w:val="000000" w:themeColor="text1"/>
          <w:sz w:val="20"/>
          <w:szCs w:val="20"/>
        </w:rPr>
        <w:t>ci</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przynależnych do danego modułu (na przykład wyłączenie warstwy dekoracji). </w:t>
      </w:r>
    </w:p>
    <w:p w14:paraId="50D4D5D7" w14:textId="431CCA8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Eksport wybranego widoku (FNRQ_035)</w:t>
      </w:r>
      <w:r w:rsidR="00FA65DA">
        <w:rPr>
          <w:rFonts w:ascii="Arial" w:eastAsia="Arial" w:hAnsi="Arial" w:cs="Arial"/>
          <w:color w:val="000000" w:themeColor="text1"/>
          <w:sz w:val="20"/>
          <w:szCs w:val="20"/>
        </w:rPr>
        <w:t xml:space="preserve"> – </w:t>
      </w:r>
      <w:r w:rsidR="00CB521C">
        <w:rPr>
          <w:rFonts w:ascii="Arial" w:eastAsia="Arial" w:hAnsi="Arial" w:cs="Arial"/>
          <w:color w:val="000000" w:themeColor="text1"/>
          <w:sz w:val="20"/>
          <w:szCs w:val="20"/>
        </w:rPr>
        <w:t>f</w:t>
      </w:r>
      <w:r w:rsidR="00CB521C" w:rsidRPr="43175233">
        <w:rPr>
          <w:rFonts w:ascii="Arial" w:eastAsia="Arial" w:hAnsi="Arial" w:cs="Arial"/>
          <w:color w:val="000000" w:themeColor="text1"/>
          <w:sz w:val="20"/>
          <w:szCs w:val="20"/>
        </w:rPr>
        <w:t xml:space="preserve">unkcjonalność </w:t>
      </w:r>
      <w:r w:rsidR="034A5495" w:rsidRPr="43175233">
        <w:rPr>
          <w:rFonts w:ascii="Arial" w:eastAsia="Arial" w:hAnsi="Arial" w:cs="Arial"/>
          <w:color w:val="000000" w:themeColor="text1"/>
          <w:sz w:val="20"/>
          <w:szCs w:val="20"/>
        </w:rPr>
        <w:t>umożliwi</w:t>
      </w:r>
      <w:r w:rsidRPr="43175233">
        <w:rPr>
          <w:rFonts w:ascii="Arial" w:eastAsia="Arial" w:hAnsi="Arial" w:cs="Arial"/>
          <w:color w:val="000000" w:themeColor="text1"/>
          <w:sz w:val="20"/>
          <w:szCs w:val="20"/>
        </w:rPr>
        <w:t xml:space="preserve"> wyeksportowanie wizualizacji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rozdzielczościach. Najmniejsza rozdzielczość do wyboru 720p</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największa 4K.</w:t>
      </w:r>
    </w:p>
    <w:p w14:paraId="4FE3A550" w14:textId="54F34337" w:rsidR="06A9697C" w:rsidRDefault="06A9697C" w:rsidP="0019288A">
      <w:pPr>
        <w:pStyle w:val="Nagwek2"/>
        <w:numPr>
          <w:ilvl w:val="1"/>
          <w:numId w:val="125"/>
        </w:numPr>
      </w:pPr>
      <w:bookmarkStart w:id="88" w:name="_Toc124445010"/>
      <w:bookmarkStart w:id="89" w:name="_Toc124835688"/>
      <w:r w:rsidRPr="43175233">
        <w:t>Model</w:t>
      </w:r>
      <w:r w:rsidR="5AF6A9E0" w:rsidRPr="43175233">
        <w:t>e</w:t>
      </w:r>
      <w:r w:rsidRPr="43175233">
        <w:t xml:space="preserve"> przypadków użycia</w:t>
      </w:r>
      <w:bookmarkEnd w:id="88"/>
      <w:r w:rsidRPr="43175233">
        <w:t xml:space="preserve"> </w:t>
      </w:r>
      <w:bookmarkEnd w:id="89"/>
    </w:p>
    <w:p w14:paraId="253FE97F" w14:textId="47D8FB55"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tej części pracy inżynierskiej przedstawiona została funkcjonalność projektowanego oprogramowanie.</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tym celu użyto diagramów przypadków użycia. Dokonano podziału na aktorów, których rola bezpośrednio wynika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aktualnie używanego modułu. Podział na moduły zostanie dokładniej omówiony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części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samą architekturą programu, natomiast na potrzeby tej części pracy wystarczy wiedzieć, że program podzielony został na następujące moduły:</w:t>
      </w:r>
    </w:p>
    <w:p w14:paraId="4F84637C" w14:textId="03151A91"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budowania mieszkania</w:t>
      </w:r>
      <w:r w:rsidR="00CB521C">
        <w:rPr>
          <w:rFonts w:ascii="Arial" w:eastAsia="Arial" w:hAnsi="Arial" w:cs="Arial"/>
          <w:color w:val="000000" w:themeColor="text1"/>
          <w:sz w:val="20"/>
          <w:szCs w:val="20"/>
        </w:rPr>
        <w:t>;</w:t>
      </w:r>
    </w:p>
    <w:p w14:paraId="6EFF8683" w14:textId="32F8CCD5"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wykańczania mieszkania</w:t>
      </w:r>
      <w:r w:rsidR="00CB521C">
        <w:rPr>
          <w:rFonts w:ascii="Arial" w:eastAsia="Arial" w:hAnsi="Arial" w:cs="Arial"/>
          <w:color w:val="000000" w:themeColor="text1"/>
          <w:sz w:val="20"/>
          <w:szCs w:val="20"/>
        </w:rPr>
        <w:t>;</w:t>
      </w:r>
    </w:p>
    <w:p w14:paraId="3D8CCC76" w14:textId="6CF7075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dekoracji mieszkania</w:t>
      </w:r>
      <w:r w:rsidR="00CB521C">
        <w:rPr>
          <w:rFonts w:ascii="Arial" w:eastAsia="Arial" w:hAnsi="Arial" w:cs="Arial"/>
          <w:color w:val="000000" w:themeColor="text1"/>
          <w:sz w:val="20"/>
          <w:szCs w:val="20"/>
        </w:rPr>
        <w:t>;</w:t>
      </w:r>
    </w:p>
    <w:p w14:paraId="71EB4EC7" w14:textId="0AFED07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wirtualnego spaceru</w:t>
      </w:r>
      <w:r w:rsidR="00CB521C">
        <w:rPr>
          <w:rFonts w:ascii="Arial" w:eastAsia="Arial" w:hAnsi="Arial" w:cs="Arial"/>
          <w:color w:val="000000" w:themeColor="text1"/>
          <w:sz w:val="20"/>
          <w:szCs w:val="20"/>
        </w:rPr>
        <w:t>;</w:t>
      </w:r>
    </w:p>
    <w:p w14:paraId="09DC583F" w14:textId="45A8828B"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aktualizacji zasobów</w:t>
      </w:r>
      <w:r w:rsidR="00CB521C">
        <w:rPr>
          <w:rFonts w:ascii="Arial" w:eastAsia="Arial" w:hAnsi="Arial" w:cs="Arial"/>
          <w:color w:val="000000" w:themeColor="text1"/>
          <w:sz w:val="20"/>
          <w:szCs w:val="20"/>
        </w:rPr>
        <w:t>;</w:t>
      </w:r>
    </w:p>
    <w:p w14:paraId="090375FA" w14:textId="03A6CCEE"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analizy mieszkania</w:t>
      </w:r>
      <w:r w:rsidR="00CB521C">
        <w:rPr>
          <w:rFonts w:ascii="Arial" w:eastAsia="Arial" w:hAnsi="Arial" w:cs="Arial"/>
          <w:color w:val="000000" w:themeColor="text1"/>
          <w:sz w:val="20"/>
          <w:szCs w:val="20"/>
        </w:rPr>
        <w:t>.</w:t>
      </w:r>
    </w:p>
    <w:p w14:paraId="5D3584EF" w14:textId="226E57B6"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powyższych rol</w:t>
      </w:r>
      <w:r w:rsidR="006B312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aktor</w:t>
      </w:r>
      <w:r w:rsidR="006B3121">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/użytkownik</w:t>
      </w:r>
      <w:r w:rsidR="006B3121">
        <w:rPr>
          <w:rFonts w:ascii="Arial" w:eastAsia="Arial" w:hAnsi="Arial" w:cs="Arial"/>
          <w:color w:val="000000" w:themeColor="text1"/>
          <w:sz w:val="20"/>
          <w:szCs w:val="20"/>
        </w:rPr>
        <w:t>ów</w:t>
      </w:r>
      <w:r w:rsidR="00DD2EC1">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w:t>
      </w:r>
      <w:r w:rsidR="006B3121">
        <w:rPr>
          <w:rFonts w:ascii="Arial" w:eastAsia="Arial" w:hAnsi="Arial" w:cs="Arial"/>
          <w:color w:val="000000" w:themeColor="text1"/>
          <w:sz w:val="20"/>
          <w:szCs w:val="20"/>
        </w:rPr>
        <w:t>ią się</w:t>
      </w:r>
      <w:r w:rsidRPr="43175233">
        <w:rPr>
          <w:rFonts w:ascii="Arial" w:eastAsia="Arial" w:hAnsi="Arial" w:cs="Arial"/>
          <w:color w:val="000000" w:themeColor="text1"/>
          <w:sz w:val="20"/>
          <w:szCs w:val="20"/>
        </w:rPr>
        <w:t>,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programu pojedynczy użytkownik </w:t>
      </w:r>
      <w:r w:rsidR="00A9030D">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łączyć opisane poniżej role. </w:t>
      </w:r>
    </w:p>
    <w:p w14:paraId="45FB5CAC" w14:textId="6D75D597" w:rsidR="43175233" w:rsidRDefault="001263B0" w:rsidP="00586369">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poniższej tabeli (</w:t>
      </w:r>
      <w:r w:rsidR="00F65D3D">
        <w:rPr>
          <w:rFonts w:ascii="Arial" w:eastAsia="Arial" w:hAnsi="Arial" w:cs="Arial"/>
          <w:color w:val="000000" w:themeColor="text1"/>
          <w:sz w:val="20"/>
          <w:szCs w:val="20"/>
        </w:rPr>
        <w:t>tab.</w:t>
      </w:r>
      <w:r w:rsidR="002C3913">
        <w:rPr>
          <w:rFonts w:ascii="Arial" w:eastAsia="Arial" w:hAnsi="Arial" w:cs="Arial"/>
          <w:color w:val="000000" w:themeColor="text1"/>
          <w:sz w:val="20"/>
          <w:szCs w:val="20"/>
        </w:rPr>
        <w:t>3</w:t>
      </w:r>
      <w:r>
        <w:rPr>
          <w:rFonts w:ascii="Arial" w:eastAsia="Arial" w:hAnsi="Arial" w:cs="Arial"/>
          <w:color w:val="000000" w:themeColor="text1"/>
          <w:sz w:val="20"/>
          <w:szCs w:val="20"/>
        </w:rPr>
        <w:t>) przedstawiono podział na aktorów i opisano ich role</w:t>
      </w:r>
      <w:r w:rsidR="06A9697C" w:rsidRPr="43175233">
        <w:rPr>
          <w:rFonts w:ascii="Arial" w:eastAsia="Arial" w:hAnsi="Arial" w:cs="Arial"/>
          <w:color w:val="000000" w:themeColor="text1"/>
          <w:sz w:val="20"/>
          <w:szCs w:val="20"/>
        </w:rPr>
        <w:t>:</w:t>
      </w:r>
    </w:p>
    <w:p w14:paraId="4EEC7896" w14:textId="77777777" w:rsidR="001263B0" w:rsidRDefault="001263B0" w:rsidP="00586369">
      <w:pPr>
        <w:spacing w:line="360" w:lineRule="auto"/>
        <w:ind w:firstLine="555"/>
        <w:jc w:val="both"/>
        <w:rPr>
          <w:rFonts w:ascii="Arial" w:eastAsia="Arial" w:hAnsi="Arial" w:cs="Arial"/>
          <w:color w:val="000000" w:themeColor="text1"/>
          <w:sz w:val="20"/>
          <w:szCs w:val="20"/>
        </w:rPr>
      </w:pPr>
    </w:p>
    <w:p w14:paraId="5F0A8FA4" w14:textId="3A4EF876" w:rsidR="50E3E094" w:rsidRPr="00E53781" w:rsidRDefault="50E3E094" w:rsidP="001263B0">
      <w:pPr>
        <w:spacing w:after="240" w:line="360" w:lineRule="auto"/>
        <w:jc w:val="center"/>
        <w:rPr>
          <w:sz w:val="24"/>
          <w:szCs w:val="24"/>
        </w:rPr>
      </w:pPr>
      <w:r w:rsidRPr="00E53781">
        <w:rPr>
          <w:rFonts w:ascii="Arial" w:eastAsia="Arial" w:hAnsi="Arial" w:cs="Arial"/>
          <w:color w:val="000000" w:themeColor="text1"/>
          <w:sz w:val="20"/>
          <w:szCs w:val="20"/>
        </w:rPr>
        <w:t>Tab</w:t>
      </w:r>
      <w:r w:rsidR="007218E1">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3. Lista aktorów</w:t>
      </w:r>
    </w:p>
    <w:tbl>
      <w:tblPr>
        <w:tblStyle w:val="Tabela-Siatka"/>
        <w:tblW w:w="5000" w:type="pct"/>
        <w:tblLook w:val="06A0" w:firstRow="1" w:lastRow="0" w:firstColumn="1" w:lastColumn="0" w:noHBand="1" w:noVBand="1"/>
        <w:tblPrChange w:id="90" w:author="Jarosław Kuchta" w:date="2023-01-19T09:47:00Z">
          <w:tblPr>
            <w:tblStyle w:val="Tabela-Siatka"/>
            <w:tblW w:w="5000" w:type="pct"/>
            <w:tblLook w:val="06A0" w:firstRow="1" w:lastRow="0" w:firstColumn="1" w:lastColumn="0" w:noHBand="1" w:noVBand="1"/>
          </w:tblPr>
        </w:tblPrChange>
      </w:tblPr>
      <w:tblGrid>
        <w:gridCol w:w="2863"/>
        <w:gridCol w:w="2863"/>
        <w:gridCol w:w="3560"/>
        <w:tblGridChange w:id="91">
          <w:tblGrid>
            <w:gridCol w:w="2863"/>
            <w:gridCol w:w="2863"/>
            <w:gridCol w:w="3560"/>
          </w:tblGrid>
        </w:tblGridChange>
      </w:tblGrid>
      <w:tr w:rsidR="43175233" w14:paraId="71E88A61" w14:textId="77777777" w:rsidTr="00B75398">
        <w:trPr>
          <w:cantSplit/>
          <w:trHeight w:val="300"/>
          <w:trPrChange w:id="92" w:author="Jarosław Kuchta" w:date="2023-01-19T09:47:00Z">
            <w:trPr>
              <w:trHeight w:val="300"/>
            </w:trPr>
          </w:trPrChange>
        </w:trPr>
        <w:tc>
          <w:tcPr>
            <w:tcW w:w="1541" w:type="pct"/>
            <w:shd w:val="clear" w:color="auto" w:fill="BFBFBF" w:themeFill="background1" w:themeFillShade="BF"/>
            <w:vAlign w:val="center"/>
            <w:tcPrChange w:id="93" w:author="Jarosław Kuchta" w:date="2023-01-19T09:47:00Z">
              <w:tcPr>
                <w:tcW w:w="1541" w:type="pct"/>
                <w:shd w:val="clear" w:color="auto" w:fill="BFBFBF" w:themeFill="background1" w:themeFillShade="BF"/>
                <w:vAlign w:val="center"/>
              </w:tcPr>
            </w:tcPrChange>
          </w:tcPr>
          <w:p w14:paraId="16AEBE39" w14:textId="72F85AD9" w:rsidR="43175233" w:rsidRDefault="43175233" w:rsidP="001263B0">
            <w:pPr>
              <w:spacing w:line="240" w:lineRule="auto"/>
              <w:jc w:val="center"/>
            </w:pPr>
            <w:r w:rsidRPr="43175233">
              <w:rPr>
                <w:rFonts w:ascii="Arial" w:eastAsia="Arial" w:hAnsi="Arial" w:cs="Arial"/>
                <w:b/>
                <w:bCs/>
                <w:color w:val="000000" w:themeColor="text1"/>
                <w:sz w:val="18"/>
                <w:szCs w:val="18"/>
              </w:rPr>
              <w:t>Nazwa Aktora</w:t>
            </w:r>
          </w:p>
        </w:tc>
        <w:tc>
          <w:tcPr>
            <w:tcW w:w="1541" w:type="pct"/>
            <w:shd w:val="clear" w:color="auto" w:fill="BFBFBF" w:themeFill="background1" w:themeFillShade="BF"/>
            <w:vAlign w:val="center"/>
            <w:tcPrChange w:id="94" w:author="Jarosław Kuchta" w:date="2023-01-19T09:47:00Z">
              <w:tcPr>
                <w:tcW w:w="1541" w:type="pct"/>
                <w:shd w:val="clear" w:color="auto" w:fill="BFBFBF" w:themeFill="background1" w:themeFillShade="BF"/>
                <w:vAlign w:val="center"/>
              </w:tcPr>
            </w:tcPrChange>
          </w:tcPr>
          <w:p w14:paraId="2806081B" w14:textId="4F73CE54" w:rsidR="43175233" w:rsidRDefault="43175233" w:rsidP="001263B0">
            <w:pPr>
              <w:spacing w:line="240" w:lineRule="auto"/>
              <w:jc w:val="center"/>
            </w:pPr>
            <w:r w:rsidRPr="43175233">
              <w:rPr>
                <w:rFonts w:ascii="Arial" w:eastAsia="Arial" w:hAnsi="Arial" w:cs="Arial"/>
                <w:b/>
                <w:bCs/>
                <w:color w:val="000000" w:themeColor="text1"/>
                <w:sz w:val="18"/>
                <w:szCs w:val="18"/>
              </w:rPr>
              <w:t>Identyfikator aktora</w:t>
            </w:r>
          </w:p>
        </w:tc>
        <w:tc>
          <w:tcPr>
            <w:tcW w:w="1917" w:type="pct"/>
            <w:shd w:val="clear" w:color="auto" w:fill="BFBFBF" w:themeFill="background1" w:themeFillShade="BF"/>
            <w:vAlign w:val="center"/>
            <w:tcPrChange w:id="95" w:author="Jarosław Kuchta" w:date="2023-01-19T09:47:00Z">
              <w:tcPr>
                <w:tcW w:w="1917" w:type="pct"/>
                <w:shd w:val="clear" w:color="auto" w:fill="BFBFBF" w:themeFill="background1" w:themeFillShade="BF"/>
                <w:vAlign w:val="center"/>
              </w:tcPr>
            </w:tcPrChange>
          </w:tcPr>
          <w:p w14:paraId="24529829" w14:textId="3D4BFF44" w:rsidR="43175233" w:rsidRDefault="43175233" w:rsidP="001263B0">
            <w:pPr>
              <w:spacing w:line="240" w:lineRule="auto"/>
              <w:jc w:val="center"/>
            </w:pPr>
            <w:r w:rsidRPr="43175233">
              <w:rPr>
                <w:rFonts w:ascii="Arial" w:eastAsia="Arial" w:hAnsi="Arial" w:cs="Arial"/>
                <w:b/>
                <w:bCs/>
                <w:color w:val="000000" w:themeColor="text1"/>
                <w:sz w:val="18"/>
                <w:szCs w:val="18"/>
              </w:rPr>
              <w:t>Opis</w:t>
            </w:r>
          </w:p>
        </w:tc>
      </w:tr>
      <w:tr w:rsidR="43175233" w14:paraId="05208480" w14:textId="77777777" w:rsidTr="00B75398">
        <w:trPr>
          <w:cantSplit/>
          <w:trHeight w:val="300"/>
          <w:trPrChange w:id="96" w:author="Jarosław Kuchta" w:date="2023-01-19T09:47:00Z">
            <w:trPr>
              <w:trHeight w:val="300"/>
            </w:trPr>
          </w:trPrChange>
        </w:trPr>
        <w:tc>
          <w:tcPr>
            <w:tcW w:w="1541" w:type="pct"/>
            <w:vAlign w:val="center"/>
            <w:tcPrChange w:id="97" w:author="Jarosław Kuchta" w:date="2023-01-19T09:47:00Z">
              <w:tcPr>
                <w:tcW w:w="1541" w:type="pct"/>
                <w:vAlign w:val="center"/>
              </w:tcPr>
            </w:tcPrChange>
          </w:tcPr>
          <w:p w14:paraId="657422D9" w14:textId="7EE77A8D" w:rsidR="43175233" w:rsidRDefault="43175233" w:rsidP="00E53781">
            <w:pPr>
              <w:spacing w:line="360" w:lineRule="auto"/>
              <w:jc w:val="center"/>
            </w:pPr>
            <w:r w:rsidRPr="43175233">
              <w:rPr>
                <w:rFonts w:ascii="Arial" w:eastAsia="Arial" w:hAnsi="Arial" w:cs="Arial"/>
                <w:color w:val="000000" w:themeColor="text1"/>
                <w:sz w:val="18"/>
                <w:szCs w:val="18"/>
              </w:rPr>
              <w:t>Architekt</w:t>
            </w:r>
          </w:p>
        </w:tc>
        <w:tc>
          <w:tcPr>
            <w:tcW w:w="1541" w:type="pct"/>
            <w:vAlign w:val="center"/>
            <w:tcPrChange w:id="98" w:author="Jarosław Kuchta" w:date="2023-01-19T09:47:00Z">
              <w:tcPr>
                <w:tcW w:w="1541" w:type="pct"/>
                <w:vAlign w:val="center"/>
              </w:tcPr>
            </w:tcPrChange>
          </w:tcPr>
          <w:p w14:paraId="679C114A" w14:textId="37596849" w:rsidR="43175233" w:rsidRDefault="43175233" w:rsidP="001263B0">
            <w:pPr>
              <w:spacing w:line="360" w:lineRule="auto"/>
              <w:jc w:val="center"/>
            </w:pPr>
            <w:r w:rsidRPr="43175233">
              <w:rPr>
                <w:rFonts w:ascii="Arial" w:eastAsia="Arial" w:hAnsi="Arial" w:cs="Arial"/>
                <w:color w:val="000000" w:themeColor="text1"/>
                <w:sz w:val="18"/>
                <w:szCs w:val="18"/>
              </w:rPr>
              <w:t>USER_001</w:t>
            </w:r>
          </w:p>
        </w:tc>
        <w:tc>
          <w:tcPr>
            <w:tcW w:w="1917" w:type="pct"/>
            <w:tcPrChange w:id="99" w:author="Jarosław Kuchta" w:date="2023-01-19T09:47:00Z">
              <w:tcPr>
                <w:tcW w:w="1917" w:type="pct"/>
              </w:tcPr>
            </w:tcPrChange>
          </w:tcPr>
          <w:p w14:paraId="7BC2F025" w14:textId="6AEED45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zaprojektuje, odwzorowuje układ mieszkania klienta</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zleceniodawcy. </w:t>
            </w:r>
            <w:r w:rsidR="00FF3DAD" w:rsidRPr="001263B0">
              <w:rPr>
                <w:rFonts w:ascii="Arial" w:eastAsia="Arial" w:hAnsi="Arial" w:cs="Arial"/>
                <w:color w:val="000000" w:themeColor="text1"/>
                <w:sz w:val="20"/>
                <w:szCs w:val="20"/>
              </w:rPr>
              <w:t>Dla tego użytkownika a</w:t>
            </w:r>
            <w:r w:rsidRPr="001263B0">
              <w:rPr>
                <w:rFonts w:ascii="Arial" w:eastAsia="Arial" w:hAnsi="Arial" w:cs="Arial"/>
                <w:color w:val="000000" w:themeColor="text1"/>
                <w:sz w:val="20"/>
                <w:szCs w:val="20"/>
              </w:rPr>
              <w:t>plikacja zakłada możliwość zdefiniowania dowolnego układu ścian prostych, łuków, filarów, kolumn.</w:t>
            </w:r>
          </w:p>
        </w:tc>
      </w:tr>
      <w:tr w:rsidR="43175233" w14:paraId="61273602" w14:textId="77777777" w:rsidTr="00B75398">
        <w:trPr>
          <w:cantSplit/>
          <w:trHeight w:val="300"/>
          <w:trPrChange w:id="100" w:author="Jarosław Kuchta" w:date="2023-01-19T09:47:00Z">
            <w:trPr>
              <w:trHeight w:val="300"/>
            </w:trPr>
          </w:trPrChange>
        </w:trPr>
        <w:tc>
          <w:tcPr>
            <w:tcW w:w="1541" w:type="pct"/>
            <w:vAlign w:val="center"/>
            <w:tcPrChange w:id="101" w:author="Jarosław Kuchta" w:date="2023-01-19T09:47:00Z">
              <w:tcPr>
                <w:tcW w:w="1541" w:type="pct"/>
                <w:vAlign w:val="center"/>
              </w:tcPr>
            </w:tcPrChange>
          </w:tcPr>
          <w:p w14:paraId="5FE85B78" w14:textId="22BDA270" w:rsidR="43175233" w:rsidRDefault="43175233" w:rsidP="43175233">
            <w:pPr>
              <w:jc w:val="center"/>
            </w:pPr>
            <w:r w:rsidRPr="43175233">
              <w:rPr>
                <w:rFonts w:ascii="Arial" w:eastAsia="Arial" w:hAnsi="Arial" w:cs="Arial"/>
                <w:color w:val="000000" w:themeColor="text1"/>
                <w:sz w:val="18"/>
                <w:szCs w:val="18"/>
              </w:rPr>
              <w:lastRenderedPageBreak/>
              <w:t>Dekorator wnętrz</w:t>
            </w:r>
          </w:p>
        </w:tc>
        <w:tc>
          <w:tcPr>
            <w:tcW w:w="1541" w:type="pct"/>
            <w:vAlign w:val="center"/>
            <w:tcPrChange w:id="102" w:author="Jarosław Kuchta" w:date="2023-01-19T09:47:00Z">
              <w:tcPr>
                <w:tcW w:w="1541" w:type="pct"/>
                <w:vAlign w:val="center"/>
              </w:tcPr>
            </w:tcPrChange>
          </w:tcPr>
          <w:p w14:paraId="1972A26C" w14:textId="3A31E7F8" w:rsidR="43175233" w:rsidRDefault="43175233" w:rsidP="43175233">
            <w:pPr>
              <w:jc w:val="center"/>
            </w:pPr>
            <w:r w:rsidRPr="43175233">
              <w:rPr>
                <w:rFonts w:ascii="Arial" w:eastAsia="Arial" w:hAnsi="Arial" w:cs="Arial"/>
                <w:color w:val="000000" w:themeColor="text1"/>
                <w:sz w:val="18"/>
                <w:szCs w:val="18"/>
              </w:rPr>
              <w:t>USER_002</w:t>
            </w:r>
          </w:p>
        </w:tc>
        <w:tc>
          <w:tcPr>
            <w:tcW w:w="1917" w:type="pct"/>
            <w:tcPrChange w:id="103" w:author="Jarosław Kuchta" w:date="2023-01-19T09:47:00Z">
              <w:tcPr>
                <w:tcW w:w="1917" w:type="pct"/>
              </w:tcPr>
            </w:tcPrChange>
          </w:tcPr>
          <w:p w14:paraId="111A3B24" w14:textId="32E3258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wykona aranżację mieszkania na podstawie wytycznych, przeprowadzonej ankiety</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klientem</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zleceniodawcą. Do aranżacji wykorzystane </w:t>
            </w:r>
            <w:r w:rsidR="002C6E61">
              <w:rPr>
                <w:rFonts w:ascii="Arial" w:eastAsia="Arial" w:hAnsi="Arial" w:cs="Arial"/>
                <w:color w:val="000000" w:themeColor="text1"/>
                <w:sz w:val="20"/>
                <w:szCs w:val="20"/>
              </w:rPr>
              <w:t>są</w:t>
            </w:r>
            <w:r w:rsidRPr="001263B0">
              <w:rPr>
                <w:rFonts w:ascii="Arial" w:eastAsia="Arial" w:hAnsi="Arial" w:cs="Arial"/>
                <w:color w:val="000000" w:themeColor="text1"/>
                <w:sz w:val="20"/>
                <w:szCs w:val="20"/>
              </w:rPr>
              <w:t xml:space="preserve"> elementy dekoracyjne</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bibliotece, ale ponadto </w:t>
            </w:r>
            <w:r w:rsidR="002C6E61">
              <w:rPr>
                <w:rFonts w:ascii="Arial" w:eastAsia="Arial" w:hAnsi="Arial" w:cs="Arial"/>
                <w:color w:val="000000" w:themeColor="text1"/>
                <w:sz w:val="20"/>
                <w:szCs w:val="20"/>
              </w:rPr>
              <w:t>istnieje</w:t>
            </w:r>
            <w:r w:rsidRPr="001263B0">
              <w:rPr>
                <w:rFonts w:ascii="Arial" w:eastAsia="Arial" w:hAnsi="Arial" w:cs="Arial"/>
                <w:color w:val="000000" w:themeColor="text1"/>
                <w:sz w:val="20"/>
                <w:szCs w:val="20"/>
              </w:rPr>
              <w:t xml:space="preserve"> możliwość skorzystania</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funkcji kreatora mebli, tekstur. Stworzenie nowego elementu dekoracyjnego, tekstury można również przekazać </w:t>
            </w:r>
            <w:r w:rsidR="002C6E61">
              <w:rPr>
                <w:rFonts w:ascii="Arial" w:eastAsia="Arial" w:hAnsi="Arial" w:cs="Arial"/>
                <w:color w:val="000000" w:themeColor="text1"/>
                <w:sz w:val="20"/>
                <w:szCs w:val="20"/>
              </w:rPr>
              <w:t>do</w:t>
            </w:r>
            <w:r w:rsidRPr="001263B0">
              <w:rPr>
                <w:rFonts w:ascii="Arial" w:eastAsia="Arial" w:hAnsi="Arial" w:cs="Arial"/>
                <w:color w:val="000000" w:themeColor="text1"/>
                <w:sz w:val="20"/>
                <w:szCs w:val="20"/>
              </w:rPr>
              <w:t xml:space="preserve"> projektanta mebli.</w:t>
            </w:r>
          </w:p>
        </w:tc>
      </w:tr>
      <w:tr w:rsidR="43175233" w14:paraId="1CEDCD90" w14:textId="77777777" w:rsidTr="00B75398">
        <w:trPr>
          <w:cantSplit/>
          <w:trHeight w:val="300"/>
          <w:trPrChange w:id="104" w:author="Jarosław Kuchta" w:date="2023-01-19T09:47:00Z">
            <w:trPr>
              <w:trHeight w:val="300"/>
            </w:trPr>
          </w:trPrChange>
        </w:trPr>
        <w:tc>
          <w:tcPr>
            <w:tcW w:w="1541" w:type="pct"/>
            <w:vAlign w:val="center"/>
            <w:tcPrChange w:id="105" w:author="Jarosław Kuchta" w:date="2023-01-19T09:47:00Z">
              <w:tcPr>
                <w:tcW w:w="1541" w:type="pct"/>
                <w:vAlign w:val="center"/>
              </w:tcPr>
            </w:tcPrChange>
          </w:tcPr>
          <w:p w14:paraId="690EEA64" w14:textId="4D672A48" w:rsidR="43175233" w:rsidRDefault="43175233" w:rsidP="43175233">
            <w:pPr>
              <w:jc w:val="center"/>
            </w:pPr>
            <w:r w:rsidRPr="43175233">
              <w:rPr>
                <w:rFonts w:ascii="Arial" w:eastAsia="Arial" w:hAnsi="Arial" w:cs="Arial"/>
                <w:color w:val="000000" w:themeColor="text1"/>
                <w:sz w:val="18"/>
                <w:szCs w:val="18"/>
              </w:rPr>
              <w:t xml:space="preserve">Projektant mebli </w:t>
            </w:r>
          </w:p>
        </w:tc>
        <w:tc>
          <w:tcPr>
            <w:tcW w:w="1541" w:type="pct"/>
            <w:vAlign w:val="center"/>
            <w:tcPrChange w:id="106" w:author="Jarosław Kuchta" w:date="2023-01-19T09:47:00Z">
              <w:tcPr>
                <w:tcW w:w="1541" w:type="pct"/>
                <w:vAlign w:val="center"/>
              </w:tcPr>
            </w:tcPrChange>
          </w:tcPr>
          <w:p w14:paraId="54DD4DA1" w14:textId="6D0BDAAA" w:rsidR="43175233" w:rsidRDefault="43175233" w:rsidP="43175233">
            <w:pPr>
              <w:jc w:val="center"/>
            </w:pPr>
            <w:r w:rsidRPr="43175233">
              <w:rPr>
                <w:rFonts w:ascii="Arial" w:eastAsia="Arial" w:hAnsi="Arial" w:cs="Arial"/>
                <w:color w:val="000000" w:themeColor="text1"/>
                <w:sz w:val="18"/>
                <w:szCs w:val="18"/>
              </w:rPr>
              <w:t>USER_003</w:t>
            </w:r>
          </w:p>
        </w:tc>
        <w:tc>
          <w:tcPr>
            <w:tcW w:w="1917" w:type="pct"/>
            <w:tcPrChange w:id="107" w:author="Jarosław Kuchta" w:date="2023-01-19T09:47:00Z">
              <w:tcPr>
                <w:tcW w:w="1917" w:type="pct"/>
              </w:tcPr>
            </w:tcPrChange>
          </w:tcPr>
          <w:p w14:paraId="2CBC86EE" w14:textId="4190DA6A" w:rsidR="43175233" w:rsidRPr="001263B0" w:rsidRDefault="43175233" w:rsidP="001263B0">
            <w:pPr>
              <w:spacing w:line="360" w:lineRule="auto"/>
              <w:rPr>
                <w:rFonts w:ascii="Arial" w:eastAsia="Arial" w:hAnsi="Arial" w:cs="Arial"/>
                <w:color w:val="000000" w:themeColor="text1"/>
                <w:sz w:val="20"/>
                <w:szCs w:val="20"/>
              </w:rPr>
            </w:pPr>
            <w:r w:rsidRPr="001263B0">
              <w:rPr>
                <w:rFonts w:ascii="Arial" w:eastAsia="Arial" w:hAnsi="Arial" w:cs="Arial"/>
                <w:color w:val="000000" w:themeColor="text1"/>
                <w:sz w:val="20"/>
                <w:szCs w:val="20"/>
              </w:rPr>
              <w:t xml:space="preserve">Aplikacja </w:t>
            </w:r>
            <w:proofErr w:type="gramStart"/>
            <w:r w:rsidR="00950E27">
              <w:rPr>
                <w:rFonts w:ascii="Arial" w:eastAsia="Arial" w:hAnsi="Arial" w:cs="Arial"/>
                <w:color w:val="000000" w:themeColor="text1"/>
                <w:sz w:val="20"/>
                <w:szCs w:val="20"/>
              </w:rPr>
              <w:t xml:space="preserve">posiada </w:t>
            </w:r>
            <w:r w:rsidRPr="001263B0">
              <w:rPr>
                <w:rFonts w:ascii="Arial" w:eastAsia="Arial" w:hAnsi="Arial" w:cs="Arial"/>
                <w:color w:val="000000" w:themeColor="text1"/>
                <w:sz w:val="20"/>
                <w:szCs w:val="20"/>
              </w:rPr>
              <w:t xml:space="preserve"> kreator</w:t>
            </w:r>
            <w:proofErr w:type="gramEnd"/>
            <w:r w:rsidRPr="001263B0">
              <w:rPr>
                <w:rFonts w:ascii="Arial" w:eastAsia="Arial" w:hAnsi="Arial" w:cs="Arial"/>
                <w:color w:val="000000" w:themeColor="text1"/>
                <w:sz w:val="20"/>
                <w:szCs w:val="20"/>
              </w:rPr>
              <w:t xml:space="preserve"> mebli, który umożliwi</w:t>
            </w:r>
            <w:r w:rsidR="00950E27">
              <w:rPr>
                <w:rFonts w:ascii="Arial" w:eastAsia="Arial" w:hAnsi="Arial" w:cs="Arial"/>
                <w:color w:val="000000" w:themeColor="text1"/>
                <w:sz w:val="20"/>
                <w:szCs w:val="20"/>
              </w:rPr>
              <w:t>a</w:t>
            </w:r>
            <w:r w:rsidRPr="001263B0">
              <w:rPr>
                <w:rFonts w:ascii="Arial" w:eastAsia="Arial" w:hAnsi="Arial" w:cs="Arial"/>
                <w:color w:val="000000" w:themeColor="text1"/>
                <w:sz w:val="20"/>
                <w:szCs w:val="20"/>
              </w:rPr>
              <w:t xml:space="preserve"> tworzenie mebli według wizji klienta. Użytkownik odpowiedzialny za modelowanie</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umieszczanie nowych obiektów</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bazie na potrzeby </w:t>
            </w:r>
            <w:r w:rsidR="002C3913" w:rsidRPr="001263B0">
              <w:rPr>
                <w:rFonts w:ascii="Arial" w:eastAsia="Arial" w:hAnsi="Arial" w:cs="Arial"/>
                <w:color w:val="000000" w:themeColor="text1"/>
                <w:sz w:val="20"/>
                <w:szCs w:val="20"/>
              </w:rPr>
              <w:t>Aranżera</w:t>
            </w:r>
            <w:r w:rsidRPr="001263B0">
              <w:rPr>
                <w:rFonts w:ascii="Arial" w:eastAsia="Arial" w:hAnsi="Arial" w:cs="Arial"/>
                <w:color w:val="000000" w:themeColor="text1"/>
                <w:sz w:val="20"/>
                <w:szCs w:val="20"/>
              </w:rPr>
              <w:t xml:space="preserve"> / Dekoratora wnętrz.</w:t>
            </w:r>
          </w:p>
        </w:tc>
      </w:tr>
      <w:tr w:rsidR="43175233" w14:paraId="3CFFD683" w14:textId="77777777" w:rsidTr="00B75398">
        <w:trPr>
          <w:cantSplit/>
          <w:trHeight w:val="300"/>
          <w:trPrChange w:id="108" w:author="Jarosław Kuchta" w:date="2023-01-19T09:47:00Z">
            <w:trPr>
              <w:trHeight w:val="300"/>
            </w:trPr>
          </w:trPrChange>
        </w:trPr>
        <w:tc>
          <w:tcPr>
            <w:tcW w:w="1541" w:type="pct"/>
            <w:vAlign w:val="center"/>
            <w:tcPrChange w:id="109" w:author="Jarosław Kuchta" w:date="2023-01-19T09:47:00Z">
              <w:tcPr>
                <w:tcW w:w="1541" w:type="pct"/>
                <w:vAlign w:val="center"/>
              </w:tcPr>
            </w:tcPrChange>
          </w:tcPr>
          <w:p w14:paraId="259C7ABB" w14:textId="0AD3D29E" w:rsidR="43175233" w:rsidRDefault="43175233" w:rsidP="43175233">
            <w:pPr>
              <w:jc w:val="center"/>
            </w:pPr>
            <w:r w:rsidRPr="43175233">
              <w:rPr>
                <w:rFonts w:ascii="Arial" w:eastAsia="Arial" w:hAnsi="Arial" w:cs="Arial"/>
                <w:color w:val="000000" w:themeColor="text1"/>
                <w:sz w:val="18"/>
                <w:szCs w:val="18"/>
              </w:rPr>
              <w:t>Producent mebli / wyposażenia</w:t>
            </w:r>
          </w:p>
        </w:tc>
        <w:tc>
          <w:tcPr>
            <w:tcW w:w="1541" w:type="pct"/>
            <w:vAlign w:val="center"/>
            <w:tcPrChange w:id="110" w:author="Jarosław Kuchta" w:date="2023-01-19T09:47:00Z">
              <w:tcPr>
                <w:tcW w:w="1541" w:type="pct"/>
                <w:vAlign w:val="center"/>
              </w:tcPr>
            </w:tcPrChange>
          </w:tcPr>
          <w:p w14:paraId="0666BFDB" w14:textId="0A50D159" w:rsidR="43175233" w:rsidRDefault="43175233" w:rsidP="43175233">
            <w:pPr>
              <w:jc w:val="center"/>
            </w:pPr>
            <w:r w:rsidRPr="43175233">
              <w:rPr>
                <w:rFonts w:ascii="Arial" w:eastAsia="Arial" w:hAnsi="Arial" w:cs="Arial"/>
                <w:color w:val="000000" w:themeColor="text1"/>
                <w:sz w:val="18"/>
                <w:szCs w:val="18"/>
              </w:rPr>
              <w:t>USER_004</w:t>
            </w:r>
          </w:p>
        </w:tc>
        <w:tc>
          <w:tcPr>
            <w:tcW w:w="1917" w:type="pct"/>
            <w:tcPrChange w:id="111" w:author="Jarosław Kuchta" w:date="2023-01-19T09:47:00Z">
              <w:tcPr>
                <w:tcW w:w="1917" w:type="pct"/>
              </w:tcPr>
            </w:tcPrChange>
          </w:tcPr>
          <w:p w14:paraId="377B64DF" w14:textId="74C45CFF"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Opcjonalną funkcjonalnością aplikacji może być umożliwienie importu modeli produktów dla producentów mebli / wyposażenia, którzy </w:t>
            </w:r>
            <w:r w:rsidR="2C179337" w:rsidRPr="001263B0">
              <w:rPr>
                <w:rFonts w:ascii="Arial" w:eastAsia="Arial" w:hAnsi="Arial" w:cs="Arial"/>
                <w:color w:val="000000" w:themeColor="text1"/>
                <w:sz w:val="20"/>
                <w:szCs w:val="20"/>
              </w:rPr>
              <w:t>chcieliby,</w:t>
            </w:r>
            <w:r w:rsidRPr="001263B0">
              <w:rPr>
                <w:rFonts w:ascii="Arial" w:eastAsia="Arial" w:hAnsi="Arial" w:cs="Arial"/>
                <w:color w:val="000000" w:themeColor="text1"/>
                <w:sz w:val="20"/>
                <w:szCs w:val="20"/>
              </w:rPr>
              <w:t xml:space="preserve"> aby ich produkty były dostępne dla użytkowników aplikacji.</w:t>
            </w:r>
          </w:p>
        </w:tc>
      </w:tr>
      <w:tr w:rsidR="43175233" w14:paraId="5204158C" w14:textId="77777777" w:rsidTr="00B75398">
        <w:trPr>
          <w:cantSplit/>
          <w:trHeight w:val="300"/>
          <w:trPrChange w:id="112" w:author="Jarosław Kuchta" w:date="2023-01-19T09:47:00Z">
            <w:trPr>
              <w:trHeight w:val="300"/>
            </w:trPr>
          </w:trPrChange>
        </w:trPr>
        <w:tc>
          <w:tcPr>
            <w:tcW w:w="1541" w:type="pct"/>
            <w:vAlign w:val="center"/>
            <w:tcPrChange w:id="113" w:author="Jarosław Kuchta" w:date="2023-01-19T09:47:00Z">
              <w:tcPr>
                <w:tcW w:w="1541" w:type="pct"/>
                <w:vAlign w:val="center"/>
              </w:tcPr>
            </w:tcPrChange>
          </w:tcPr>
          <w:p w14:paraId="77146665" w14:textId="14F7723E" w:rsidR="43175233" w:rsidRDefault="43175233" w:rsidP="43175233">
            <w:pPr>
              <w:jc w:val="center"/>
            </w:pPr>
            <w:r w:rsidRPr="43175233">
              <w:rPr>
                <w:rFonts w:ascii="Arial" w:eastAsia="Arial" w:hAnsi="Arial" w:cs="Arial"/>
                <w:color w:val="000000" w:themeColor="text1"/>
                <w:sz w:val="18"/>
                <w:szCs w:val="18"/>
              </w:rPr>
              <w:t>Użytkownik</w:t>
            </w:r>
            <w:r w:rsidR="00FA65DA">
              <w:rPr>
                <w:rFonts w:ascii="Arial" w:eastAsia="Arial" w:hAnsi="Arial" w:cs="Arial"/>
                <w:color w:val="000000" w:themeColor="text1"/>
                <w:sz w:val="18"/>
                <w:szCs w:val="18"/>
              </w:rPr>
              <w:t xml:space="preserve"> – </w:t>
            </w:r>
            <w:r w:rsidRPr="43175233">
              <w:rPr>
                <w:rFonts w:ascii="Arial" w:eastAsia="Arial" w:hAnsi="Arial" w:cs="Arial"/>
                <w:color w:val="000000" w:themeColor="text1"/>
                <w:sz w:val="18"/>
                <w:szCs w:val="18"/>
              </w:rPr>
              <w:t>klient</w:t>
            </w:r>
          </w:p>
        </w:tc>
        <w:tc>
          <w:tcPr>
            <w:tcW w:w="1541" w:type="pct"/>
            <w:vAlign w:val="center"/>
            <w:tcPrChange w:id="114" w:author="Jarosław Kuchta" w:date="2023-01-19T09:47:00Z">
              <w:tcPr>
                <w:tcW w:w="1541" w:type="pct"/>
                <w:vAlign w:val="center"/>
              </w:tcPr>
            </w:tcPrChange>
          </w:tcPr>
          <w:p w14:paraId="4EAFBEE3" w14:textId="505BEFFC" w:rsidR="43175233" w:rsidRDefault="43175233" w:rsidP="43175233">
            <w:pPr>
              <w:jc w:val="center"/>
            </w:pPr>
            <w:r w:rsidRPr="43175233">
              <w:rPr>
                <w:rFonts w:ascii="Arial" w:eastAsia="Arial" w:hAnsi="Arial" w:cs="Arial"/>
                <w:color w:val="000000" w:themeColor="text1"/>
                <w:sz w:val="18"/>
                <w:szCs w:val="18"/>
              </w:rPr>
              <w:t>USER_005</w:t>
            </w:r>
          </w:p>
        </w:tc>
        <w:tc>
          <w:tcPr>
            <w:tcW w:w="1917" w:type="pct"/>
            <w:tcPrChange w:id="115" w:author="Jarosław Kuchta" w:date="2023-01-19T09:47:00Z">
              <w:tcPr>
                <w:tcW w:w="1917" w:type="pct"/>
              </w:tcPr>
            </w:tcPrChange>
          </w:tcPr>
          <w:p w14:paraId="75E9A33C" w14:textId="599B3A5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Użytkownik odbierający wynik </w:t>
            </w:r>
            <w:proofErr w:type="gramStart"/>
            <w:r w:rsidRPr="001263B0">
              <w:rPr>
                <w:rFonts w:ascii="Arial" w:eastAsia="Arial" w:hAnsi="Arial" w:cs="Arial"/>
                <w:color w:val="000000" w:themeColor="text1"/>
                <w:sz w:val="20"/>
                <w:szCs w:val="20"/>
              </w:rPr>
              <w:t>finalny</w:t>
            </w:r>
            <w:proofErr w:type="gramEnd"/>
            <w:r w:rsidRPr="001263B0">
              <w:rPr>
                <w:rFonts w:ascii="Arial" w:eastAsia="Arial" w:hAnsi="Arial" w:cs="Arial"/>
                <w:color w:val="000000" w:themeColor="text1"/>
                <w:sz w:val="20"/>
                <w:szCs w:val="20"/>
              </w:rPr>
              <w:t xml:space="preserve"> całego projektu. </w:t>
            </w:r>
          </w:p>
        </w:tc>
      </w:tr>
      <w:tr w:rsidR="43175233" w14:paraId="54986B54" w14:textId="77777777" w:rsidTr="00B75398">
        <w:trPr>
          <w:cantSplit/>
          <w:trHeight w:val="300"/>
          <w:trPrChange w:id="116" w:author="Jarosław Kuchta" w:date="2023-01-19T09:47:00Z">
            <w:trPr>
              <w:trHeight w:val="300"/>
            </w:trPr>
          </w:trPrChange>
        </w:trPr>
        <w:tc>
          <w:tcPr>
            <w:tcW w:w="1541" w:type="pct"/>
            <w:vAlign w:val="center"/>
            <w:tcPrChange w:id="117" w:author="Jarosław Kuchta" w:date="2023-01-19T09:47:00Z">
              <w:tcPr>
                <w:tcW w:w="1541" w:type="pct"/>
                <w:vAlign w:val="center"/>
              </w:tcPr>
            </w:tcPrChange>
          </w:tcPr>
          <w:p w14:paraId="09795660" w14:textId="3AB56C1E" w:rsidR="43175233" w:rsidRDefault="43175233" w:rsidP="43175233">
            <w:pPr>
              <w:jc w:val="center"/>
            </w:pPr>
            <w:r w:rsidRPr="43175233">
              <w:rPr>
                <w:rFonts w:ascii="Arial" w:eastAsia="Arial" w:hAnsi="Arial" w:cs="Arial"/>
                <w:color w:val="000000" w:themeColor="text1"/>
                <w:sz w:val="18"/>
                <w:szCs w:val="18"/>
              </w:rPr>
              <w:t>Administrator aplikacji</w:t>
            </w:r>
          </w:p>
        </w:tc>
        <w:tc>
          <w:tcPr>
            <w:tcW w:w="1541" w:type="pct"/>
            <w:vAlign w:val="center"/>
            <w:tcPrChange w:id="118" w:author="Jarosław Kuchta" w:date="2023-01-19T09:47:00Z">
              <w:tcPr>
                <w:tcW w:w="1541" w:type="pct"/>
                <w:vAlign w:val="center"/>
              </w:tcPr>
            </w:tcPrChange>
          </w:tcPr>
          <w:p w14:paraId="688E3EE7" w14:textId="0F0F6905" w:rsidR="43175233" w:rsidRDefault="43175233" w:rsidP="43175233">
            <w:pPr>
              <w:jc w:val="center"/>
            </w:pPr>
            <w:r w:rsidRPr="43175233">
              <w:rPr>
                <w:rFonts w:ascii="Arial" w:eastAsia="Arial" w:hAnsi="Arial" w:cs="Arial"/>
                <w:color w:val="000000" w:themeColor="text1"/>
                <w:sz w:val="18"/>
                <w:szCs w:val="18"/>
              </w:rPr>
              <w:t>USER_007</w:t>
            </w:r>
          </w:p>
        </w:tc>
        <w:tc>
          <w:tcPr>
            <w:tcW w:w="1917" w:type="pct"/>
            <w:tcPrChange w:id="119" w:author="Jarosław Kuchta" w:date="2023-01-19T09:47:00Z">
              <w:tcPr>
                <w:tcW w:w="1917" w:type="pct"/>
              </w:tcPr>
            </w:tcPrChange>
          </w:tcPr>
          <w:p w14:paraId="328B5B95" w14:textId="368AFCC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zbiorowy. Zespół programistów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dbających</w:t>
            </w:r>
            <w:r w:rsidR="008D36F2" w:rsidRPr="001263B0">
              <w:rPr>
                <w:rFonts w:ascii="Arial" w:eastAsia="Arial" w:hAnsi="Arial" w:cs="Arial"/>
                <w:color w:val="000000" w:themeColor="text1"/>
                <w:sz w:val="20"/>
                <w:szCs w:val="20"/>
              </w:rPr>
              <w:t xml:space="preserve"> o</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bieżącą konserwację</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usprawnianie systemu. Odpowiedzialny m.in za dostosowywanie do aplikacji modeli przesłanych przez producentów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projektantów wyposażenia oraz weryfikację przesłanych modeli</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materiałów.</w:t>
            </w:r>
          </w:p>
        </w:tc>
      </w:tr>
    </w:tbl>
    <w:p w14:paraId="008E09C0" w14:textId="0839BE42" w:rsidR="43175233" w:rsidRDefault="43175233" w:rsidP="43175233">
      <w:pPr>
        <w:ind w:firstLine="555"/>
        <w:jc w:val="both"/>
        <w:rPr>
          <w:rFonts w:ascii="Arial" w:eastAsia="Arial" w:hAnsi="Arial" w:cs="Arial"/>
          <w:color w:val="000000" w:themeColor="text1"/>
        </w:rPr>
      </w:pPr>
    </w:p>
    <w:p w14:paraId="6B46FE1F" w14:textId="42921E8B" w:rsidR="0060094A" w:rsidRDefault="2B489B11" w:rsidP="00D43C2D">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Poniżej przedstawiono zestaw diagramów przypadków użycia przewidzianych dla konkretnych aktorów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modułów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opisem najważniejszych przypadków użycia. Pełny dokument Model przypadków użycia dostępny </w:t>
      </w:r>
      <w:r w:rsidR="00FF3DA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jako załącznik.</w:t>
      </w:r>
    </w:p>
    <w:p w14:paraId="14CCBFCE" w14:textId="0662F8DD" w:rsidR="5BBB9711" w:rsidRDefault="5BBB9711" w:rsidP="0019288A">
      <w:pPr>
        <w:pStyle w:val="Nagwek3"/>
        <w:numPr>
          <w:ilvl w:val="2"/>
          <w:numId w:val="125"/>
        </w:numPr>
      </w:pPr>
      <w:bookmarkStart w:id="120" w:name="_Toc124445011"/>
      <w:bookmarkStart w:id="121" w:name="_Toc124835689"/>
      <w:r w:rsidRPr="43175233">
        <w:lastRenderedPageBreak/>
        <w:t>Moduł Budowania</w:t>
      </w:r>
      <w:bookmarkEnd w:id="120"/>
      <w:bookmarkEnd w:id="121"/>
    </w:p>
    <w:p w14:paraId="1737BE8D" w14:textId="74140339" w:rsidR="0060094A" w:rsidRPr="001263B0" w:rsidRDefault="001263B0" w:rsidP="001263B0">
      <w:pPr>
        <w:spacing w:line="360" w:lineRule="auto"/>
        <w:ind w:firstLine="709"/>
        <w:jc w:val="both"/>
        <w:rPr>
          <w:rFonts w:ascii="Arial" w:eastAsia="Arial" w:hAnsi="Arial" w:cs="Arial"/>
          <w:color w:val="000000" w:themeColor="text1"/>
          <w:sz w:val="20"/>
          <w:szCs w:val="20"/>
        </w:rPr>
      </w:pPr>
      <w:bookmarkStart w:id="122" w:name="_Hlk124517191"/>
      <w:r>
        <w:rPr>
          <w:rFonts w:ascii="Arial" w:eastAsia="Arial" w:hAnsi="Arial" w:cs="Arial"/>
          <w:color w:val="000000" w:themeColor="text1"/>
          <w:sz w:val="20"/>
          <w:szCs w:val="20"/>
        </w:rPr>
        <w:t>Ten</w:t>
      </w:r>
      <w:r w:rsidR="3BF0F49C"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3BF0F49C" w:rsidRPr="001263B0">
        <w:rPr>
          <w:rFonts w:ascii="Arial" w:eastAsia="Arial" w:hAnsi="Arial" w:cs="Arial"/>
          <w:color w:val="000000" w:themeColor="text1"/>
          <w:sz w:val="20"/>
          <w:szCs w:val="20"/>
        </w:rPr>
        <w:t xml:space="preserve"> ściany, podłogi, stropy</w:t>
      </w:r>
      <w:r w:rsidR="2D997C83" w:rsidRPr="001263B0">
        <w:rPr>
          <w:rFonts w:ascii="Arial" w:eastAsia="Arial" w:hAnsi="Arial" w:cs="Arial"/>
          <w:color w:val="000000" w:themeColor="text1"/>
          <w:sz w:val="20"/>
          <w:szCs w:val="20"/>
        </w:rPr>
        <w:t>.</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Dla</w:t>
      </w:r>
      <w:r w:rsidR="3BF0F49C" w:rsidRPr="001263B0">
        <w:rPr>
          <w:rFonts w:ascii="Arial" w:eastAsia="Arial" w:hAnsi="Arial" w:cs="Arial"/>
          <w:color w:val="000000" w:themeColor="text1"/>
          <w:sz w:val="20"/>
          <w:szCs w:val="20"/>
        </w:rPr>
        <w:t xml:space="preserve"> zachowa</w:t>
      </w:r>
      <w:r>
        <w:rPr>
          <w:rFonts w:ascii="Arial" w:eastAsia="Arial" w:hAnsi="Arial" w:cs="Arial"/>
          <w:color w:val="000000" w:themeColor="text1"/>
          <w:sz w:val="20"/>
          <w:szCs w:val="20"/>
        </w:rPr>
        <w:t>nia</w:t>
      </w:r>
      <w:r w:rsidR="3BF0F49C" w:rsidRPr="001263B0">
        <w:rPr>
          <w:rFonts w:ascii="Arial" w:eastAsia="Arial" w:hAnsi="Arial" w:cs="Arial"/>
          <w:color w:val="000000" w:themeColor="text1"/>
          <w:sz w:val="20"/>
          <w:szCs w:val="20"/>
        </w:rPr>
        <w:t xml:space="preserve"> przejrzystoś</w:t>
      </w:r>
      <w:r>
        <w:rPr>
          <w:rFonts w:ascii="Arial" w:eastAsia="Arial" w:hAnsi="Arial" w:cs="Arial"/>
          <w:color w:val="000000" w:themeColor="text1"/>
          <w:sz w:val="20"/>
          <w:szCs w:val="20"/>
        </w:rPr>
        <w:t>ci</w:t>
      </w:r>
      <w:r w:rsidR="3BF0F49C" w:rsidRPr="001263B0">
        <w:rPr>
          <w:rFonts w:ascii="Arial" w:eastAsia="Arial" w:hAnsi="Arial" w:cs="Arial"/>
          <w:color w:val="000000" w:themeColor="text1"/>
          <w:sz w:val="20"/>
          <w:szCs w:val="20"/>
        </w:rPr>
        <w:t xml:space="preserve"> pracy przypadki</w:t>
      </w:r>
      <w:r w:rsidR="2BEBD9D3" w:rsidRPr="001263B0">
        <w:rPr>
          <w:rFonts w:ascii="Arial" w:eastAsia="Arial" w:hAnsi="Arial" w:cs="Arial"/>
          <w:color w:val="000000" w:themeColor="text1"/>
          <w:sz w:val="20"/>
          <w:szCs w:val="20"/>
        </w:rPr>
        <w:t xml:space="preserve"> użycia dla modułu budowania rozdzielono na dwa diagramy (rys. 9 oraz rys. </w:t>
      </w:r>
      <w:r w:rsidR="3BF0F49C" w:rsidRPr="001263B0">
        <w:rPr>
          <w:rFonts w:ascii="Arial" w:eastAsia="Arial" w:hAnsi="Arial" w:cs="Arial"/>
          <w:color w:val="000000" w:themeColor="text1"/>
          <w:sz w:val="20"/>
          <w:szCs w:val="20"/>
        </w:rPr>
        <w:t>10).</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Najważniejsze</w:t>
      </w:r>
      <w:r w:rsidR="2BEBD9D3" w:rsidRPr="001263B0">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2BEBD9D3" w:rsidRPr="001263B0">
        <w:rPr>
          <w:rFonts w:ascii="Arial" w:eastAsia="Arial" w:hAnsi="Arial" w:cs="Arial"/>
          <w:color w:val="000000" w:themeColor="text1"/>
          <w:sz w:val="20"/>
          <w:szCs w:val="20"/>
        </w:rPr>
        <w:t xml:space="preserve"> </w:t>
      </w:r>
      <w:r w:rsidR="12400E9A" w:rsidRPr="001263B0">
        <w:rPr>
          <w:rFonts w:ascii="Arial" w:eastAsia="Arial" w:hAnsi="Arial" w:cs="Arial"/>
          <w:color w:val="000000" w:themeColor="text1"/>
          <w:sz w:val="20"/>
          <w:szCs w:val="20"/>
        </w:rPr>
        <w:t>użycia</w:t>
      </w:r>
      <w:r>
        <w:rPr>
          <w:rFonts w:ascii="Arial" w:eastAsia="Arial" w:hAnsi="Arial" w:cs="Arial"/>
          <w:color w:val="000000" w:themeColor="text1"/>
          <w:sz w:val="20"/>
          <w:szCs w:val="20"/>
        </w:rPr>
        <w:t xml:space="preserve"> dla modułu budowania</w:t>
      </w:r>
      <w:r w:rsidR="2BEBD9D3" w:rsidRPr="001263B0">
        <w:rPr>
          <w:rFonts w:ascii="Arial" w:eastAsia="Arial" w:hAnsi="Arial" w:cs="Arial"/>
          <w:color w:val="000000" w:themeColor="text1"/>
          <w:sz w:val="20"/>
          <w:szCs w:val="20"/>
        </w:rPr>
        <w:t xml:space="preserve"> został</w:t>
      </w:r>
      <w:r>
        <w:rPr>
          <w:rFonts w:ascii="Arial" w:eastAsia="Arial" w:hAnsi="Arial" w:cs="Arial"/>
          <w:color w:val="000000" w:themeColor="text1"/>
          <w:sz w:val="20"/>
          <w:szCs w:val="20"/>
        </w:rPr>
        <w:t>y</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opisane</w:t>
      </w:r>
      <w:r w:rsidR="2BEBD9D3" w:rsidRPr="001263B0">
        <w:rPr>
          <w:rFonts w:ascii="Arial" w:eastAsia="Arial" w:hAnsi="Arial" w:cs="Arial"/>
          <w:color w:val="000000" w:themeColor="text1"/>
          <w:sz w:val="20"/>
          <w:szCs w:val="20"/>
        </w:rPr>
        <w:t xml:space="preserve"> </w:t>
      </w:r>
      <w:r w:rsidR="3BF0F49C" w:rsidRPr="001263B0">
        <w:rPr>
          <w:rFonts w:ascii="Arial" w:eastAsia="Arial" w:hAnsi="Arial" w:cs="Arial"/>
          <w:color w:val="000000" w:themeColor="text1"/>
          <w:sz w:val="20"/>
          <w:szCs w:val="20"/>
        </w:rPr>
        <w:t xml:space="preserve">poniżej diagramu. </w:t>
      </w:r>
    </w:p>
    <w:p w14:paraId="55410F1F" w14:textId="77777777" w:rsidR="00062940" w:rsidRDefault="00062940" w:rsidP="0060094A">
      <w:pPr>
        <w:ind w:firstLine="709"/>
        <w:jc w:val="both"/>
        <w:rPr>
          <w:rFonts w:ascii="Arial" w:eastAsia="Arial" w:hAnsi="Arial" w:cs="Arial"/>
          <w:color w:val="000000" w:themeColor="text1"/>
          <w:sz w:val="20"/>
          <w:szCs w:val="20"/>
        </w:rPr>
      </w:pPr>
    </w:p>
    <w:bookmarkEnd w:id="122"/>
    <w:p w14:paraId="0059D9CB" w14:textId="04ACC8D3" w:rsidR="3CD7559D" w:rsidRDefault="3CD7559D" w:rsidP="001263B0">
      <w:pPr>
        <w:spacing w:after="240" w:line="360" w:lineRule="auto"/>
        <w:ind w:firstLine="709"/>
        <w:jc w:val="center"/>
      </w:pPr>
      <w:r>
        <w:rPr>
          <w:noProof/>
        </w:rPr>
        <w:drawing>
          <wp:inline distT="0" distB="0" distL="0" distR="0" wp14:anchorId="1D2997DD" wp14:editId="240835CA">
            <wp:extent cx="3402448" cy="3203972"/>
            <wp:effectExtent l="0" t="0" r="0" b="0"/>
            <wp:docPr id="29788433" name="Picture 2978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02448" cy="3203972"/>
                    </a:xfrm>
                    <a:prstGeom prst="rect">
                      <a:avLst/>
                    </a:prstGeom>
                  </pic:spPr>
                </pic:pic>
              </a:graphicData>
            </a:graphic>
          </wp:inline>
        </w:drawing>
      </w:r>
    </w:p>
    <w:p w14:paraId="349DD313" w14:textId="5AFC1FBD" w:rsidR="43175233" w:rsidRDefault="3CD7559D"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UCDG_005</w:t>
      </w:r>
    </w:p>
    <w:p w14:paraId="5E7D6446" w14:textId="77777777" w:rsidR="001263B0" w:rsidRDefault="001263B0" w:rsidP="001263B0">
      <w:pPr>
        <w:spacing w:line="360" w:lineRule="auto"/>
        <w:jc w:val="center"/>
        <w:rPr>
          <w:rFonts w:ascii="Arial" w:eastAsia="Arial" w:hAnsi="Arial" w:cs="Arial"/>
          <w:color w:val="434343"/>
          <w:sz w:val="20"/>
          <w:szCs w:val="20"/>
        </w:rPr>
      </w:pPr>
    </w:p>
    <w:p w14:paraId="4B81E1B1" w14:textId="3C1A4378"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Stw</w:t>
      </w:r>
      <w:r w:rsidR="00C3274C">
        <w:rPr>
          <w:rFonts w:ascii="Arial" w:eastAsia="Arial" w:hAnsi="Arial" w:cs="Arial"/>
          <w:color w:val="000000" w:themeColor="text1"/>
          <w:sz w:val="20"/>
          <w:szCs w:val="20"/>
        </w:rPr>
        <w:t>o</w:t>
      </w:r>
      <w:r w:rsidRPr="00C62D3E">
        <w:rPr>
          <w:rFonts w:ascii="Arial" w:eastAsia="Arial" w:hAnsi="Arial" w:cs="Arial"/>
          <w:color w:val="000000" w:themeColor="text1"/>
          <w:sz w:val="20"/>
          <w:szCs w:val="20"/>
        </w:rPr>
        <w:t>rz</w:t>
      </w:r>
      <w:r w:rsidR="00C3274C">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rozkład</w:t>
      </w:r>
      <w:r w:rsidR="00C3274C">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ścian (USCS_009)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żytkownik </w:t>
      </w:r>
      <w:r w:rsidR="0058451D">
        <w:rPr>
          <w:rFonts w:ascii="Arial" w:eastAsia="Arial" w:hAnsi="Arial" w:cs="Arial"/>
          <w:color w:val="000000" w:themeColor="text1"/>
          <w:sz w:val="20"/>
          <w:szCs w:val="20"/>
        </w:rPr>
        <w:t>wyznaczy</w:t>
      </w:r>
      <w:r w:rsidRPr="43175233">
        <w:rPr>
          <w:rFonts w:ascii="Arial" w:eastAsia="Arial" w:hAnsi="Arial" w:cs="Arial"/>
          <w:color w:val="000000" w:themeColor="text1"/>
          <w:sz w:val="20"/>
          <w:szCs w:val="20"/>
        </w:rPr>
        <w:t xml:space="preserve"> ściany za pomocą wskazania przynajmniej dwóch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 prostych</w:t>
      </w:r>
      <w:r w:rsidR="00FF3DAD">
        <w:rPr>
          <w:rFonts w:ascii="Arial" w:eastAsia="Arial" w:hAnsi="Arial" w:cs="Arial"/>
          <w:color w:val="000000" w:themeColor="text1"/>
          <w:sz w:val="20"/>
          <w:szCs w:val="20"/>
        </w:rPr>
        <w:t>)</w:t>
      </w:r>
      <w:r w:rsidR="00FF3DAD"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lub wielu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kształcie łukowym</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momencie zaznaczenia pierwszego punktu </w:t>
      </w:r>
      <w:r w:rsidR="0058451D">
        <w:rPr>
          <w:rFonts w:ascii="Arial" w:eastAsia="Arial" w:hAnsi="Arial" w:cs="Arial"/>
          <w:color w:val="000000" w:themeColor="text1"/>
          <w:sz w:val="20"/>
          <w:szCs w:val="20"/>
        </w:rPr>
        <w:t>pojawia się</w:t>
      </w:r>
      <w:r w:rsidRPr="43175233">
        <w:rPr>
          <w:rFonts w:ascii="Arial" w:eastAsia="Arial" w:hAnsi="Arial" w:cs="Arial"/>
          <w:color w:val="000000" w:themeColor="text1"/>
          <w:sz w:val="20"/>
          <w:szCs w:val="20"/>
        </w:rPr>
        <w:t xml:space="preserve"> widoczna miarka, która pozw</w:t>
      </w:r>
      <w:r w:rsidR="0058451D">
        <w:rPr>
          <w:rFonts w:ascii="Arial" w:eastAsia="Arial" w:hAnsi="Arial" w:cs="Arial"/>
          <w:color w:val="000000" w:themeColor="text1"/>
          <w:sz w:val="20"/>
          <w:szCs w:val="20"/>
        </w:rPr>
        <w:t>ala</w:t>
      </w:r>
      <w:r w:rsidRPr="43175233">
        <w:rPr>
          <w:rFonts w:ascii="Arial" w:eastAsia="Arial" w:hAnsi="Arial" w:cs="Arial"/>
          <w:color w:val="000000" w:themeColor="text1"/>
          <w:sz w:val="20"/>
          <w:szCs w:val="20"/>
        </w:rPr>
        <w:t xml:space="preserve"> zdefiniować 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wymaganej długości. Przy wyznaczaniu drugiej ściany prostopadłej czy też ukośnej widoczna </w:t>
      </w:r>
      <w:r w:rsidR="005845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miarka oraz kąt pomiędzy dwoma ścianami. Ściany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kształcie łukowym </w:t>
      </w:r>
      <w:r w:rsidR="0058451D">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podania promienia. </w:t>
      </w:r>
    </w:p>
    <w:p w14:paraId="66118D3E" w14:textId="3666781C"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CB214A">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CB214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(USCS_010)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 które stworzą zamknięte pomieszczenie użytkownik </w:t>
      </w:r>
      <w:r w:rsidR="004031F8">
        <w:rPr>
          <w:rFonts w:ascii="Arial" w:eastAsia="Arial" w:hAnsi="Arial" w:cs="Arial"/>
          <w:color w:val="000000" w:themeColor="text1"/>
          <w:sz w:val="20"/>
          <w:szCs w:val="20"/>
        </w:rPr>
        <w:t xml:space="preserve">ma możliwie podania </w:t>
      </w:r>
      <w:r w:rsidRPr="43175233">
        <w:rPr>
          <w:rFonts w:ascii="Arial" w:eastAsia="Arial" w:hAnsi="Arial" w:cs="Arial"/>
          <w:color w:val="000000" w:themeColor="text1"/>
          <w:sz w:val="20"/>
          <w:szCs w:val="20"/>
        </w:rPr>
        <w:t>wysokoś</w:t>
      </w:r>
      <w:r w:rsidR="004031F8">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Różnice </w:t>
      </w:r>
      <w:r w:rsidR="004031F8">
        <w:rPr>
          <w:rFonts w:ascii="Arial" w:eastAsia="Arial" w:hAnsi="Arial" w:cs="Arial"/>
          <w:color w:val="000000" w:themeColor="text1"/>
          <w:sz w:val="20"/>
          <w:szCs w:val="20"/>
        </w:rPr>
        <w:t>się wysokością posadowienia</w:t>
      </w:r>
      <w:r w:rsidRPr="43175233">
        <w:rPr>
          <w:rFonts w:ascii="Arial" w:eastAsia="Arial" w:hAnsi="Arial" w:cs="Arial"/>
          <w:color w:val="000000" w:themeColor="text1"/>
          <w:sz w:val="20"/>
          <w:szCs w:val="20"/>
        </w:rPr>
        <w:t xml:space="preserve"> pomieszczeniami </w:t>
      </w:r>
      <w:r w:rsidR="004031F8">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dodania stopni lub schodów.</w:t>
      </w:r>
    </w:p>
    <w:p w14:paraId="4F760983" w14:textId="6686B536"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B11BEF">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B11BEF">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kondygnacji (USCS_011)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każdej kondygnacji wymagane</w:t>
      </w:r>
      <w:r w:rsidR="004031F8">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zdefiniowanie jej wysokości</w:t>
      </w:r>
      <w:r w:rsidR="0C0D0299" w:rsidRPr="0C0D0299">
        <w:rPr>
          <w:rFonts w:ascii="Arial" w:eastAsia="Arial" w:hAnsi="Arial" w:cs="Arial"/>
          <w:color w:val="000000" w:themeColor="text1"/>
          <w:sz w:val="20"/>
          <w:szCs w:val="20"/>
        </w:rPr>
        <w:t xml:space="preserve">, czyli podania wartości wyrażonej w centymetrach od powierzchni podłogi do dolnej </w:t>
      </w:r>
      <w:r w:rsidR="14FA9B9F" w:rsidRPr="14FA9B9F">
        <w:rPr>
          <w:rFonts w:ascii="Arial" w:eastAsia="Arial" w:hAnsi="Arial" w:cs="Arial"/>
          <w:color w:val="000000" w:themeColor="text1"/>
          <w:sz w:val="20"/>
          <w:szCs w:val="20"/>
        </w:rPr>
        <w:t>powierzchni</w:t>
      </w:r>
      <w:r w:rsidR="0C0D0299" w:rsidRPr="0C0D0299">
        <w:rPr>
          <w:rFonts w:ascii="Arial" w:eastAsia="Arial" w:hAnsi="Arial" w:cs="Arial"/>
          <w:color w:val="000000" w:themeColor="text1"/>
          <w:sz w:val="20"/>
          <w:szCs w:val="20"/>
        </w:rPr>
        <w:t xml:space="preserve"> stropu</w:t>
      </w:r>
      <w:r w:rsidR="14FA9B9F" w:rsidRPr="14FA9B9F">
        <w:rPr>
          <w:rFonts w:ascii="Arial" w:eastAsia="Arial" w:hAnsi="Arial" w:cs="Arial"/>
          <w:color w:val="000000" w:themeColor="text1"/>
          <w:sz w:val="20"/>
          <w:szCs w:val="20"/>
        </w:rPr>
        <w:t xml:space="preserve"> (sufitu).</w:t>
      </w:r>
      <w:r w:rsidR="001263B0">
        <w:rPr>
          <w:rFonts w:ascii="Arial" w:eastAsia="Arial" w:hAnsi="Arial" w:cs="Arial"/>
          <w:color w:val="000000" w:themeColor="text1"/>
          <w:sz w:val="20"/>
          <w:szCs w:val="20"/>
        </w:rPr>
        <w:t xml:space="preserve"> Podczas kliknięcia dodaj kondygnację użytkownik musi wpisać wartość w odpowiednim okienku.</w:t>
      </w:r>
    </w:p>
    <w:p w14:paraId="7760D51D" w14:textId="1A83B997"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AA702F">
        <w:rPr>
          <w:rFonts w:ascii="Arial" w:eastAsia="Arial" w:hAnsi="Arial" w:cs="Arial"/>
          <w:color w:val="000000" w:themeColor="text1"/>
          <w:sz w:val="20"/>
          <w:szCs w:val="20"/>
        </w:rPr>
        <w:t>enie</w:t>
      </w:r>
      <w:r w:rsidRPr="43175233">
        <w:rPr>
          <w:rFonts w:ascii="Arial" w:eastAsia="Arial" w:hAnsi="Arial" w:cs="Arial"/>
          <w:color w:val="000000" w:themeColor="text1"/>
          <w:sz w:val="20"/>
          <w:szCs w:val="20"/>
        </w:rPr>
        <w:t xml:space="preserve"> </w:t>
      </w:r>
      <w:r w:rsidR="03F911A7" w:rsidRPr="03F911A7">
        <w:rPr>
          <w:rFonts w:ascii="Arial" w:eastAsia="Arial" w:hAnsi="Arial" w:cs="Arial"/>
          <w:color w:val="000000" w:themeColor="text1"/>
          <w:sz w:val="20"/>
          <w:szCs w:val="20"/>
        </w:rPr>
        <w:t>grubości</w:t>
      </w:r>
      <w:r w:rsidRPr="43175233">
        <w:rPr>
          <w:rFonts w:ascii="Arial" w:eastAsia="Arial" w:hAnsi="Arial" w:cs="Arial"/>
          <w:color w:val="000000" w:themeColor="text1"/>
          <w:sz w:val="20"/>
          <w:szCs w:val="20"/>
        </w:rPr>
        <w:t xml:space="preserve"> </w:t>
      </w:r>
      <w:r w:rsidR="21AA9826" w:rsidRPr="21AA9826">
        <w:rPr>
          <w:rFonts w:ascii="Arial" w:eastAsia="Arial" w:hAnsi="Arial" w:cs="Arial"/>
          <w:color w:val="000000" w:themeColor="text1"/>
          <w:sz w:val="20"/>
          <w:szCs w:val="20"/>
        </w:rPr>
        <w:t>ścian</w:t>
      </w:r>
      <w:r w:rsidRPr="43175233">
        <w:rPr>
          <w:rFonts w:ascii="Arial" w:eastAsia="Arial" w:hAnsi="Arial" w:cs="Arial"/>
          <w:color w:val="000000" w:themeColor="text1"/>
          <w:sz w:val="20"/>
          <w:szCs w:val="20"/>
        </w:rPr>
        <w:t xml:space="preserve"> (USCS_012)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ściany użytkownik </w:t>
      </w:r>
      <w:r w:rsidR="00493C36">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zdefiniowania grubości ścian lub zostanie zastosowana domyślna grubość ściany.</w:t>
      </w:r>
    </w:p>
    <w:p w14:paraId="07065647" w14:textId="4C865317"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nietypowego elementu konstrukcyjnego</w:t>
      </w:r>
      <w:r w:rsidR="3CD7559D" w:rsidRPr="43175233">
        <w:rPr>
          <w:rFonts w:ascii="Arial" w:eastAsia="Arial" w:hAnsi="Arial" w:cs="Arial"/>
          <w:color w:val="000000" w:themeColor="text1"/>
          <w:sz w:val="20"/>
          <w:szCs w:val="20"/>
        </w:rPr>
        <w:t xml:space="preserve"> (USCS_013)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r w:rsidR="00493C36">
        <w:rPr>
          <w:rFonts w:ascii="Arial" w:eastAsia="Arial" w:hAnsi="Arial" w:cs="Arial"/>
          <w:color w:val="000000" w:themeColor="text1"/>
          <w:sz w:val="20"/>
          <w:szCs w:val="20"/>
        </w:rPr>
        <w:t>ma</w:t>
      </w:r>
      <w:r w:rsidR="3CD7559D" w:rsidRPr="43175233">
        <w:rPr>
          <w:rFonts w:ascii="Arial" w:eastAsia="Arial" w:hAnsi="Arial" w:cs="Arial"/>
          <w:color w:val="000000" w:themeColor="text1"/>
          <w:sz w:val="20"/>
          <w:szCs w:val="20"/>
        </w:rPr>
        <w:t xml:space="preserve"> możliwość wstawienia elementów nietypowych takich jak: kominy, piony techniczne, wnęki, gabloty, filary/kolumny, półścianki (barki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lady). </w:t>
      </w:r>
    </w:p>
    <w:p w14:paraId="6EAB2662" w14:textId="30EAF950"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t>Wstawienie</w:t>
      </w:r>
      <w:r w:rsidR="3CD7559D" w:rsidRPr="43175233">
        <w:rPr>
          <w:rFonts w:ascii="Arial" w:eastAsia="Arial" w:hAnsi="Arial" w:cs="Arial"/>
          <w:color w:val="000000" w:themeColor="text1"/>
          <w:sz w:val="20"/>
          <w:szCs w:val="20"/>
        </w:rPr>
        <w:t xml:space="preserv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ściany (USCS_014)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del w:id="123" w:author="Jarosław Kuchta" w:date="2023-01-19T09:48:00Z">
        <w:r w:rsidR="009468A0" w:rsidDel="00B75398">
          <w:rPr>
            <w:rFonts w:ascii="Arial" w:eastAsia="Arial" w:hAnsi="Arial" w:cs="Arial"/>
            <w:color w:val="000000" w:themeColor="text1"/>
            <w:sz w:val="20"/>
            <w:szCs w:val="20"/>
          </w:rPr>
          <w:delText xml:space="preserve">ma </w:delText>
        </w:r>
        <w:r w:rsidR="3CD7559D" w:rsidRPr="43175233" w:rsidDel="00B75398">
          <w:rPr>
            <w:rFonts w:ascii="Arial" w:eastAsia="Arial" w:hAnsi="Arial" w:cs="Arial"/>
            <w:color w:val="000000" w:themeColor="text1"/>
            <w:sz w:val="20"/>
            <w:szCs w:val="20"/>
          </w:rPr>
          <w:delText xml:space="preserve"> możliwość</w:delText>
        </w:r>
      </w:del>
      <w:ins w:id="124" w:author="Jarosław Kuchta" w:date="2023-01-19T09:48:00Z">
        <w:r w:rsidR="00B75398">
          <w:rPr>
            <w:rFonts w:ascii="Arial" w:eastAsia="Arial" w:hAnsi="Arial" w:cs="Arial"/>
            <w:color w:val="000000" w:themeColor="text1"/>
            <w:sz w:val="20"/>
            <w:szCs w:val="20"/>
          </w:rPr>
          <w:t xml:space="preserve">ma </w:t>
        </w:r>
        <w:r w:rsidR="00B75398" w:rsidRPr="43175233">
          <w:rPr>
            <w:rFonts w:ascii="Arial" w:eastAsia="Arial" w:hAnsi="Arial" w:cs="Arial"/>
            <w:color w:val="000000" w:themeColor="text1"/>
            <w:sz w:val="20"/>
            <w:szCs w:val="20"/>
          </w:rPr>
          <w:t>możliwość</w:t>
        </w:r>
      </w:ins>
      <w:r w:rsidR="3CD7559D" w:rsidRPr="43175233">
        <w:rPr>
          <w:rFonts w:ascii="Arial" w:eastAsia="Arial" w:hAnsi="Arial" w:cs="Arial"/>
          <w:color w:val="000000" w:themeColor="text1"/>
          <w:sz w:val="20"/>
          <w:szCs w:val="20"/>
        </w:rPr>
        <w:t xml:space="preserve"> wstawienia otworu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dowolnym kształcie</w:t>
      </w:r>
    </w:p>
    <w:p w14:paraId="16CBE36D" w14:textId="752C43AB" w:rsidR="43175233" w:rsidRPr="00CE4E84" w:rsidRDefault="008178C3"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Pr>
          <w:rFonts w:ascii="Arial" w:eastAsia="Arial" w:hAnsi="Arial" w:cs="Arial"/>
          <w:color w:val="000000" w:themeColor="text1"/>
          <w:sz w:val="20"/>
          <w:szCs w:val="20"/>
        </w:rPr>
        <w:t>enie</w:t>
      </w:r>
      <w:r w:rsidR="3CD7559D" w:rsidRPr="00C62D3E">
        <w:rPr>
          <w:rFonts w:ascii="Arial" w:eastAsia="Arial" w:hAnsi="Arial" w:cs="Arial"/>
          <w:color w:val="000000" w:themeColor="text1"/>
          <w:sz w:val="20"/>
          <w:szCs w:val="20"/>
        </w:rPr>
        <w:t xml:space="preserve"> wymiar</w:t>
      </w:r>
      <w:r w:rsidR="006A1C14">
        <w:rPr>
          <w:rFonts w:ascii="Arial" w:eastAsia="Arial" w:hAnsi="Arial" w:cs="Arial"/>
          <w:color w:val="000000" w:themeColor="text1"/>
          <w:sz w:val="20"/>
          <w:szCs w:val="20"/>
        </w:rPr>
        <w:t>u</w:t>
      </w:r>
      <w:r w:rsidR="3CD7559D" w:rsidRPr="00C62D3E">
        <w:rPr>
          <w:rFonts w:ascii="Arial" w:eastAsia="Arial" w:hAnsi="Arial" w:cs="Arial"/>
          <w:color w:val="000000" w:themeColor="text1"/>
          <w:sz w:val="20"/>
          <w:szCs w:val="20"/>
        </w:rPr>
        <w:t xml:space="preserve"> elementu</w:t>
      </w:r>
      <w:r w:rsidR="3CD7559D" w:rsidRPr="43175233">
        <w:rPr>
          <w:rFonts w:ascii="Arial" w:eastAsia="Arial" w:hAnsi="Arial" w:cs="Arial"/>
          <w:color w:val="000000" w:themeColor="text1"/>
          <w:sz w:val="20"/>
          <w:szCs w:val="20"/>
        </w:rPr>
        <w:t xml:space="preserve"> (USCS_015)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stalenie wymiaru elementu jest rozszerzeniem przypadku użycia USCS_005 oraz USCS_006. Użytkownik </w:t>
      </w:r>
      <w:r w:rsidR="009468A0">
        <w:rPr>
          <w:rFonts w:ascii="Arial" w:eastAsia="Arial" w:hAnsi="Arial" w:cs="Arial"/>
          <w:color w:val="000000" w:themeColor="text1"/>
          <w:sz w:val="20"/>
          <w:szCs w:val="20"/>
        </w:rPr>
        <w:t>posiada</w:t>
      </w:r>
      <w:r w:rsidR="3CD7559D" w:rsidRPr="43175233">
        <w:rPr>
          <w:rFonts w:ascii="Arial" w:eastAsia="Arial" w:hAnsi="Arial" w:cs="Arial"/>
          <w:color w:val="000000" w:themeColor="text1"/>
          <w:sz w:val="20"/>
          <w:szCs w:val="20"/>
        </w:rPr>
        <w:t xml:space="preserve"> możliwość podania wymiarów wstawianego elementu </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 xml:space="preserve">wysokość, szerokość, długość oraz głębokość </w:t>
      </w:r>
      <w:r w:rsidR="00FF3DAD">
        <w:rPr>
          <w:rFonts w:ascii="Arial" w:eastAsia="Arial" w:hAnsi="Arial" w:cs="Arial"/>
          <w:color w:val="000000" w:themeColor="text1"/>
          <w:sz w:val="20"/>
          <w:szCs w:val="20"/>
        </w:rPr>
        <w:t>w przypadku</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otwor</w:t>
      </w:r>
      <w:r w:rsidR="00FF3DAD">
        <w:rPr>
          <w:rFonts w:ascii="Arial" w:eastAsia="Arial" w:hAnsi="Arial" w:cs="Arial"/>
          <w:color w:val="000000" w:themeColor="text1"/>
          <w:sz w:val="20"/>
          <w:szCs w:val="20"/>
        </w:rPr>
        <w: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ścianach</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w:t>
      </w:r>
    </w:p>
    <w:p w14:paraId="60036A6B" w14:textId="5D1A661E" w:rsidR="3CD7559D" w:rsidRDefault="3CD7559D" w:rsidP="001263B0">
      <w:pPr>
        <w:spacing w:after="240"/>
        <w:jc w:val="center"/>
      </w:pPr>
      <w:r>
        <w:rPr>
          <w:noProof/>
        </w:rPr>
        <w:drawing>
          <wp:inline distT="0" distB="0" distL="0" distR="0" wp14:anchorId="2D170A1F" wp14:editId="5FD27567">
            <wp:extent cx="3226185" cy="3132088"/>
            <wp:effectExtent l="0" t="0" r="0" b="0"/>
            <wp:docPr id="347670439" name="Picture 34767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70439"/>
                    <pic:cNvPicPr/>
                  </pic:nvPicPr>
                  <pic:blipFill>
                    <a:blip r:embed="rId28">
                      <a:extLst>
                        <a:ext uri="{28A0092B-C50C-407E-A947-70E740481C1C}">
                          <a14:useLocalDpi xmlns:a14="http://schemas.microsoft.com/office/drawing/2010/main" val="0"/>
                        </a:ext>
                      </a:extLst>
                    </a:blip>
                    <a:stretch>
                      <a:fillRect/>
                    </a:stretch>
                  </pic:blipFill>
                  <pic:spPr>
                    <a:xfrm>
                      <a:off x="0" y="0"/>
                      <a:ext cx="3226185" cy="3132088"/>
                    </a:xfrm>
                    <a:prstGeom prst="rect">
                      <a:avLst/>
                    </a:prstGeom>
                  </pic:spPr>
                </pic:pic>
              </a:graphicData>
            </a:graphic>
          </wp:inline>
        </w:drawing>
      </w:r>
    </w:p>
    <w:p w14:paraId="63F94AB7" w14:textId="3DE0A718" w:rsidR="3CD7559D" w:rsidRDefault="3CD7559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UCDG_006</w:t>
      </w:r>
    </w:p>
    <w:p w14:paraId="3214291C" w14:textId="5BFFAAD7" w:rsidR="43175233" w:rsidRDefault="43175233" w:rsidP="43175233">
      <w:pPr>
        <w:jc w:val="both"/>
        <w:rPr>
          <w:rFonts w:ascii="Arial" w:eastAsia="Arial" w:hAnsi="Arial" w:cs="Arial"/>
          <w:color w:val="000000" w:themeColor="text1"/>
        </w:rPr>
      </w:pPr>
    </w:p>
    <w:p w14:paraId="7CD28E90" w14:textId="7ADE822D"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w:t>
      </w:r>
      <w:r w:rsidR="00587832">
        <w:rPr>
          <w:rFonts w:ascii="Arial" w:eastAsia="Arial" w:hAnsi="Arial" w:cs="Arial"/>
          <w:color w:val="000000" w:themeColor="text1"/>
          <w:sz w:val="20"/>
          <w:szCs w:val="20"/>
        </w:rPr>
        <w:t>e</w:t>
      </w:r>
      <w:r w:rsidR="004C4340">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antresol</w:t>
      </w:r>
      <w:r w:rsidR="004C4340">
        <w:rPr>
          <w:rFonts w:ascii="Arial" w:eastAsia="Arial" w:hAnsi="Arial" w:cs="Arial"/>
          <w:color w:val="000000" w:themeColor="text1"/>
          <w:sz w:val="20"/>
          <w:szCs w:val="20"/>
        </w:rPr>
        <w:t>i</w:t>
      </w:r>
      <w:r w:rsidRPr="00EF3AFA">
        <w:rPr>
          <w:rFonts w:ascii="Arial" w:eastAsia="Arial" w:hAnsi="Arial" w:cs="Arial"/>
          <w:color w:val="000000" w:themeColor="text1"/>
          <w:sz w:val="20"/>
          <w:szCs w:val="20"/>
        </w:rPr>
        <w:t xml:space="preserve"> / taras</w:t>
      </w:r>
      <w:r w:rsidR="004C4340">
        <w:rPr>
          <w:rFonts w:ascii="Arial" w:eastAsia="Arial" w:hAnsi="Arial" w:cs="Arial"/>
          <w:color w:val="000000" w:themeColor="text1"/>
          <w:sz w:val="20"/>
          <w:szCs w:val="20"/>
        </w:rPr>
        <w:t>u</w:t>
      </w:r>
      <w:r w:rsidRPr="00EF3AFA">
        <w:rPr>
          <w:rFonts w:ascii="Arial" w:eastAsia="Arial" w:hAnsi="Arial" w:cs="Arial"/>
          <w:color w:val="000000" w:themeColor="text1"/>
          <w:sz w:val="20"/>
          <w:szCs w:val="20"/>
        </w:rPr>
        <w:t xml:space="preserve"> / balkon</w:t>
      </w:r>
      <w:r w:rsidR="004C434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(USCS_016)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elementów architektonicznych takich jak antresole, taras lub balkon. Po wybraniu elementu użytkownik wskaże miejsce na ścianie, do której dodany zostanie element. Element zostanie przyciągnięty do wskazanej ściany.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Użytkownik wskaże wysokość</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na jakiej zamontowany </w:t>
      </w:r>
      <w:r w:rsidR="00CA15D6">
        <w:rPr>
          <w:rFonts w:ascii="Arial" w:eastAsia="Arial" w:hAnsi="Arial" w:cs="Arial"/>
          <w:color w:val="000000" w:themeColor="text1"/>
          <w:sz w:val="20"/>
          <w:szCs w:val="20"/>
        </w:rPr>
        <w:t>ma być</w:t>
      </w:r>
      <w:r w:rsidRPr="43175233">
        <w:rPr>
          <w:rFonts w:ascii="Arial" w:eastAsia="Arial" w:hAnsi="Arial" w:cs="Arial"/>
          <w:color w:val="000000" w:themeColor="text1"/>
          <w:sz w:val="20"/>
          <w:szCs w:val="20"/>
        </w:rPr>
        <w:t xml:space="preserve"> element. </w:t>
      </w:r>
    </w:p>
    <w:p w14:paraId="701D7D03" w14:textId="2CEE9415"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ienie</w:t>
      </w:r>
      <w:r w:rsidRPr="00EF3AFA">
        <w:rPr>
          <w:rFonts w:ascii="Arial" w:eastAsia="Arial" w:hAnsi="Arial" w:cs="Arial"/>
          <w:color w:val="000000" w:themeColor="text1"/>
          <w:sz w:val="20"/>
          <w:szCs w:val="20"/>
        </w:rPr>
        <w:t xml:space="preserve"> schod</w:t>
      </w:r>
      <w:r w:rsidR="004C4340">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 xml:space="preserve"> (USCS_018)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wyznaczy punkt początkowy, punkty pośrednie (schody łamane) oraz punkt końcowy biegu schodów. Możliwy jest wybór różnych rodzajów schodów. Schody można poprowadzić do spoczników</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7"/>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antresol lub innych kondygnacji. </w:t>
      </w:r>
    </w:p>
    <w:p w14:paraId="71B93C08" w14:textId="56E30906" w:rsidR="3CD7559D" w:rsidRDefault="709D61AA"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709D61AA">
        <w:rPr>
          <w:rFonts w:ascii="Arial" w:eastAsia="Arial" w:hAnsi="Arial" w:cs="Arial"/>
          <w:color w:val="000000" w:themeColor="text1"/>
          <w:sz w:val="20"/>
          <w:szCs w:val="20"/>
        </w:rPr>
        <w:t>Wstawienie</w:t>
      </w:r>
      <w:r w:rsidR="2F34556B" w:rsidRPr="2F34556B">
        <w:rPr>
          <w:rFonts w:ascii="Arial" w:eastAsia="Arial" w:hAnsi="Arial" w:cs="Arial"/>
          <w:color w:val="000000" w:themeColor="text1"/>
          <w:sz w:val="20"/>
          <w:szCs w:val="20"/>
        </w:rPr>
        <w:t xml:space="preserve"> podłogi</w:t>
      </w:r>
      <w:r w:rsidR="3CD7559D" w:rsidRPr="43175233">
        <w:rPr>
          <w:rFonts w:ascii="Arial" w:eastAsia="Arial" w:hAnsi="Arial" w:cs="Arial"/>
          <w:color w:val="000000" w:themeColor="text1"/>
          <w:sz w:val="20"/>
          <w:szCs w:val="20"/>
        </w:rPr>
        <w:t xml:space="preserve"> (USCS_019)</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podłogi za pomocą wskazania co najmniej trzech punktów, które stworzą zamkniętą powierzchnię. Przy wyznaczaniu podłogi widoczna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wyznaczonych odcinków. Po wytyczeniu podłogi podane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pole powierzchni. Możliwe </w:t>
      </w:r>
      <w:r w:rsidR="00CA15D6">
        <w:rPr>
          <w:rFonts w:ascii="Arial" w:eastAsia="Arial" w:hAnsi="Arial" w:cs="Arial"/>
          <w:color w:val="000000" w:themeColor="text1"/>
          <w:sz w:val="20"/>
          <w:szCs w:val="20"/>
        </w:rPr>
        <w:t xml:space="preserve">jest </w:t>
      </w:r>
      <w:del w:id="125" w:author="Jarosław Kuchta" w:date="2023-01-19T09:49:00Z">
        <w:r w:rsidR="00CA15D6" w:rsidDel="00B75398">
          <w:rPr>
            <w:rFonts w:ascii="Arial" w:eastAsia="Arial" w:hAnsi="Arial" w:cs="Arial"/>
            <w:color w:val="000000" w:themeColor="text1"/>
            <w:sz w:val="20"/>
            <w:szCs w:val="20"/>
          </w:rPr>
          <w:delText>rónież</w:delText>
        </w:r>
      </w:del>
      <w:ins w:id="126" w:author="Jarosław Kuchta" w:date="2023-01-19T09:49:00Z">
        <w:r w:rsidR="00B75398">
          <w:rPr>
            <w:rFonts w:ascii="Arial" w:eastAsia="Arial" w:hAnsi="Arial" w:cs="Arial"/>
            <w:color w:val="000000" w:themeColor="text1"/>
            <w:sz w:val="20"/>
            <w:szCs w:val="20"/>
          </w:rPr>
          <w:t>również</w:t>
        </w:r>
      </w:ins>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łuki.</w:t>
      </w:r>
      <w:r w:rsidR="00FA65DA">
        <w:rPr>
          <w:rFonts w:ascii="Arial" w:eastAsia="Arial" w:hAnsi="Arial" w:cs="Arial"/>
          <w:color w:val="000000" w:themeColor="text1"/>
          <w:sz w:val="20"/>
          <w:szCs w:val="20"/>
        </w:rPr>
        <w:t xml:space="preserve"> </w:t>
      </w:r>
    </w:p>
    <w:p w14:paraId="60ADBBAC" w14:textId="6BE519CA" w:rsidR="3CD7559D" w:rsidRDefault="1E1DE9F6"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1E1DE9F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sufitu</w:t>
      </w:r>
      <w:r w:rsidR="3CD7559D" w:rsidRPr="43175233">
        <w:rPr>
          <w:rFonts w:ascii="Arial" w:eastAsia="Arial" w:hAnsi="Arial" w:cs="Arial"/>
          <w:color w:val="000000" w:themeColor="text1"/>
          <w:sz w:val="20"/>
          <w:szCs w:val="20"/>
        </w:rPr>
        <w:t xml:space="preserve"> (USCS_020)</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sufit za pomocą wskazania co najmniej trzech punktów, które </w:t>
      </w:r>
      <w:r w:rsidR="00DE1E9A">
        <w:rPr>
          <w:rFonts w:ascii="Arial" w:eastAsia="Arial" w:hAnsi="Arial" w:cs="Arial"/>
          <w:color w:val="000000" w:themeColor="text1"/>
          <w:sz w:val="20"/>
          <w:szCs w:val="20"/>
        </w:rPr>
        <w:t>tworzą</w:t>
      </w:r>
      <w:r w:rsidR="3CD7559D" w:rsidRPr="43175233">
        <w:rPr>
          <w:rFonts w:ascii="Arial" w:eastAsia="Arial" w:hAnsi="Arial" w:cs="Arial"/>
          <w:color w:val="000000" w:themeColor="text1"/>
          <w:sz w:val="20"/>
          <w:szCs w:val="20"/>
        </w:rPr>
        <w:t xml:space="preserve"> zamkniętą powierzchnię. Widoczna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odcinków składających się na sufit. Możliwe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łuki. Użytkownik może wstawić również nietypowy sufit (USCS_021), na przykład podwieszany. </w:t>
      </w:r>
    </w:p>
    <w:p w14:paraId="393AC78B" w14:textId="1DC66FF4"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Doda</w:t>
      </w:r>
      <w:r w:rsidR="00271D72">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kondygnacj</w:t>
      </w:r>
      <w:r w:rsidR="009A2F53">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 (USCS_022)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 klikając</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 przycisk może dodać kolejną kondygnację, dla której musi zdefiniować podłogę oraz wysokość kondygnacji.</w:t>
      </w:r>
      <w:r w:rsidR="00FA65DA">
        <w:rPr>
          <w:rFonts w:ascii="Arial" w:eastAsia="Arial" w:hAnsi="Arial" w:cs="Arial"/>
          <w:color w:val="000000" w:themeColor="text1"/>
          <w:sz w:val="20"/>
          <w:szCs w:val="20"/>
        </w:rPr>
        <w:t xml:space="preserve"> </w:t>
      </w:r>
    </w:p>
    <w:p w14:paraId="6392C590" w14:textId="7BAF8D37" w:rsidR="6DA0126D" w:rsidRDefault="6DA0126D" w:rsidP="0019288A">
      <w:pPr>
        <w:pStyle w:val="Nagwek3"/>
        <w:numPr>
          <w:ilvl w:val="2"/>
          <w:numId w:val="125"/>
        </w:numPr>
      </w:pPr>
      <w:bookmarkStart w:id="127" w:name="_Toc124445012"/>
      <w:bookmarkStart w:id="128" w:name="_Toc124835690"/>
      <w:r w:rsidRPr="43175233">
        <w:t>Moduł Wykańczania</w:t>
      </w:r>
      <w:bookmarkEnd w:id="127"/>
      <w:bookmarkEnd w:id="128"/>
      <w:r w:rsidRPr="43175233">
        <w:t xml:space="preserve"> </w:t>
      </w:r>
    </w:p>
    <w:p w14:paraId="0407F840" w14:textId="59D9CA36"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Na </w:t>
      </w:r>
      <w:r w:rsidR="0072789F">
        <w:rPr>
          <w:rFonts w:ascii="Arial" w:eastAsia="Arial" w:hAnsi="Arial" w:cs="Arial"/>
          <w:color w:val="000000" w:themeColor="text1"/>
          <w:sz w:val="20"/>
          <w:szCs w:val="20"/>
        </w:rPr>
        <w:t>r</w:t>
      </w:r>
      <w:r w:rsidR="0060094A" w:rsidRPr="00C84AF2">
        <w:rPr>
          <w:rFonts w:ascii="Arial" w:eastAsia="Arial" w:hAnsi="Arial" w:cs="Arial"/>
          <w:color w:val="000000" w:themeColor="text1"/>
          <w:sz w:val="20"/>
          <w:szCs w:val="20"/>
        </w:rPr>
        <w:t>ys. 11 przedstawi</w:t>
      </w:r>
      <w:r>
        <w:rPr>
          <w:rFonts w:ascii="Arial" w:eastAsia="Arial" w:hAnsi="Arial" w:cs="Arial"/>
          <w:color w:val="000000" w:themeColor="text1"/>
          <w:sz w:val="20"/>
          <w:szCs w:val="20"/>
        </w:rPr>
        <w:t>ono</w:t>
      </w:r>
      <w:r w:rsidR="0060094A" w:rsidRPr="00C84AF2">
        <w:rPr>
          <w:rFonts w:ascii="Arial" w:eastAsia="Arial" w:hAnsi="Arial" w:cs="Arial"/>
          <w:color w:val="000000" w:themeColor="text1"/>
          <w:sz w:val="20"/>
          <w:szCs w:val="20"/>
        </w:rPr>
        <w:t xml:space="preserve"> diagram, natomiast poniżej opis</w:t>
      </w:r>
      <w:r>
        <w:rPr>
          <w:rFonts w:ascii="Arial" w:eastAsia="Arial" w:hAnsi="Arial" w:cs="Arial"/>
          <w:color w:val="000000" w:themeColor="text1"/>
          <w:sz w:val="20"/>
          <w:szCs w:val="20"/>
        </w:rPr>
        <w:t>ane zostały</w:t>
      </w:r>
      <w:r w:rsidR="0060094A"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60094A" w:rsidRPr="00C84AF2">
        <w:rPr>
          <w:rFonts w:ascii="Arial" w:eastAsia="Arial" w:hAnsi="Arial" w:cs="Arial"/>
          <w:color w:val="000000" w:themeColor="text1"/>
          <w:sz w:val="20"/>
          <w:szCs w:val="20"/>
        </w:rPr>
        <w:t xml:space="preserve"> użycia</w:t>
      </w:r>
      <w:r w:rsidR="006A6C97">
        <w:rPr>
          <w:rFonts w:ascii="Arial" w:eastAsia="Arial" w:hAnsi="Arial" w:cs="Arial"/>
          <w:color w:val="000000" w:themeColor="text1"/>
          <w:sz w:val="20"/>
          <w:szCs w:val="20"/>
        </w:rPr>
        <w:t xml:space="preserve"> dla</w:t>
      </w:r>
      <w:r w:rsidR="0060094A" w:rsidRPr="00C84AF2">
        <w:rPr>
          <w:rFonts w:ascii="Arial" w:eastAsia="Arial" w:hAnsi="Arial" w:cs="Arial"/>
          <w:color w:val="000000" w:themeColor="text1"/>
          <w:sz w:val="20"/>
          <w:szCs w:val="20"/>
        </w:rPr>
        <w:t xml:space="preserve"> omawianego modułu.</w:t>
      </w:r>
    </w:p>
    <w:p w14:paraId="0BF9B96A" w14:textId="3E7F724E" w:rsidR="6DA0126D" w:rsidRDefault="6DA0126D" w:rsidP="001263B0">
      <w:pPr>
        <w:spacing w:before="240" w:after="240" w:line="360" w:lineRule="auto"/>
        <w:jc w:val="center"/>
      </w:pPr>
      <w:r>
        <w:rPr>
          <w:noProof/>
        </w:rPr>
        <w:drawing>
          <wp:inline distT="0" distB="0" distL="0" distR="0" wp14:anchorId="6EFA9930" wp14:editId="5869BA38">
            <wp:extent cx="3139678" cy="3283324"/>
            <wp:effectExtent l="0" t="0" r="0" b="0"/>
            <wp:docPr id="1253274204" name="Picture 125327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678" cy="3283324"/>
                    </a:xfrm>
                    <a:prstGeom prst="rect">
                      <a:avLst/>
                    </a:prstGeom>
                  </pic:spPr>
                </pic:pic>
              </a:graphicData>
            </a:graphic>
          </wp:inline>
        </w:drawing>
      </w:r>
    </w:p>
    <w:p w14:paraId="2367DA26" w14:textId="6E77153D" w:rsidR="6DA0126D" w:rsidRDefault="6DA0126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Wykańczania UCDG_007</w:t>
      </w:r>
    </w:p>
    <w:p w14:paraId="59611775" w14:textId="69981E28" w:rsidR="43175233" w:rsidRDefault="43175233" w:rsidP="43175233">
      <w:pPr>
        <w:jc w:val="both"/>
      </w:pPr>
    </w:p>
    <w:p w14:paraId="2E196DE5" w14:textId="073168AA" w:rsidR="6DA0126D" w:rsidRDefault="2F34556B"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Nakładanie materiału</w:t>
      </w:r>
      <w:r w:rsidR="6DA0126D" w:rsidRPr="43175233">
        <w:rPr>
          <w:rFonts w:ascii="Arial" w:eastAsia="Arial" w:hAnsi="Arial" w:cs="Arial"/>
          <w:color w:val="000000" w:themeColor="text1"/>
          <w:sz w:val="20"/>
          <w:szCs w:val="20"/>
        </w:rPr>
        <w:t xml:space="preserve"> na powierzchnię (USCS_024)</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rodzajów wykończenia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wskazuje powierzchnię, która ma być wykończona. Możliwe jest dokonanie podziału powierzchni na mniejsze obszary za pomocą wytyczenia obrysu lub wskazując na ile równych części ma być podzielona wykańczana powierzchnia. </w:t>
      </w:r>
    </w:p>
    <w:p w14:paraId="195BFBF8" w14:textId="59CD5520" w:rsidR="6DA0126D" w:rsidRDefault="6DA0126D"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(USCS_027)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dostępnych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wskazuje miejsce jego montażu.</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liniowych elementów wykończenia (na przykład listwy podłogowe, barierki, balustrady itd.) użytkownik ustala bieg elementu wskazując punkt początkowy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końcowy. </w:t>
      </w:r>
    </w:p>
    <w:p w14:paraId="26907FA7" w14:textId="13299E7A" w:rsidR="00C84AF2" w:rsidRPr="00EF50B0" w:rsidRDefault="2F34556B" w:rsidP="0019288A">
      <w:pPr>
        <w:pStyle w:val="Akapitzlist"/>
        <w:numPr>
          <w:ilvl w:val="0"/>
          <w:numId w:val="97"/>
        </w:numPr>
        <w:spacing w:line="360" w:lineRule="auto"/>
        <w:ind w:left="851"/>
        <w:jc w:val="both"/>
        <w:rPr>
          <w:rFonts w:ascii="Arial" w:eastAsia="Arial" w:hAnsi="Arial" w:cs="Arial"/>
          <w:color w:val="434343"/>
          <w:sz w:val="20"/>
          <w:szCs w:val="20"/>
        </w:rPr>
      </w:pPr>
      <w:r w:rsidRPr="2F34556B">
        <w:rPr>
          <w:rFonts w:ascii="Arial" w:eastAsia="Arial" w:hAnsi="Arial" w:cs="Arial"/>
          <w:color w:val="000000" w:themeColor="text1"/>
          <w:sz w:val="20"/>
          <w:szCs w:val="20"/>
        </w:rPr>
        <w:lastRenderedPageBreak/>
        <w:t>Wstawianie stolarki otworowej</w:t>
      </w:r>
      <w:r w:rsidR="6DA0126D" w:rsidRPr="43175233">
        <w:rPr>
          <w:rFonts w:ascii="Arial" w:eastAsia="Arial" w:hAnsi="Arial" w:cs="Arial"/>
          <w:color w:val="000000" w:themeColor="text1"/>
          <w:sz w:val="20"/>
          <w:szCs w:val="20"/>
        </w:rPr>
        <w:t xml:space="preserve"> (USCS_029)</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modeli drzwi lub okien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wskazuje otwór,</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którym ma być zamontowany element stolarki. Drzwi można wstawić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otworach drzwiowych, okna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otworach okiennych. </w:t>
      </w:r>
    </w:p>
    <w:p w14:paraId="1978237B" w14:textId="44915715" w:rsidR="022F750F" w:rsidRDefault="022F750F" w:rsidP="0019288A">
      <w:pPr>
        <w:pStyle w:val="Nagwek3"/>
        <w:numPr>
          <w:ilvl w:val="2"/>
          <w:numId w:val="125"/>
        </w:numPr>
      </w:pPr>
      <w:bookmarkStart w:id="129" w:name="_Toc124445013"/>
      <w:bookmarkStart w:id="130" w:name="_Toc124835691"/>
      <w:r>
        <w:t>Moduł Dekoracji</w:t>
      </w:r>
      <w:bookmarkEnd w:id="129"/>
      <w:bookmarkEnd w:id="130"/>
    </w:p>
    <w:p w14:paraId="16C6A290" w14:textId="0550F763" w:rsidR="00C84AF2" w:rsidRDefault="001263B0" w:rsidP="004F1FB6">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12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 natomiast poniżej można znaleźć opis przypadków użycia</w:t>
      </w:r>
      <w:r w:rsidR="006A6C97">
        <w:rPr>
          <w:rFonts w:ascii="Arial" w:eastAsia="Arial" w:hAnsi="Arial" w:cs="Arial"/>
          <w:color w:val="000000" w:themeColor="text1"/>
          <w:sz w:val="20"/>
          <w:szCs w:val="20"/>
        </w:rPr>
        <w:t xml:space="preserve"> dla</w:t>
      </w:r>
      <w:r w:rsidR="00C84AF2" w:rsidRPr="00C84AF2">
        <w:rPr>
          <w:rFonts w:ascii="Arial" w:eastAsia="Arial" w:hAnsi="Arial" w:cs="Arial"/>
          <w:color w:val="000000" w:themeColor="text1"/>
          <w:sz w:val="20"/>
          <w:szCs w:val="20"/>
        </w:rPr>
        <w:t xml:space="preserve"> omawianego modułu.</w:t>
      </w:r>
    </w:p>
    <w:p w14:paraId="668B66A2" w14:textId="77777777" w:rsidR="00062940" w:rsidRPr="00C84AF2" w:rsidRDefault="00062940" w:rsidP="00C84AF2">
      <w:pPr>
        <w:ind w:firstLine="709"/>
        <w:jc w:val="both"/>
        <w:rPr>
          <w:rFonts w:ascii="Arial" w:eastAsia="Arial" w:hAnsi="Arial" w:cs="Arial"/>
          <w:color w:val="000000" w:themeColor="text1"/>
          <w:sz w:val="20"/>
          <w:szCs w:val="20"/>
        </w:rPr>
      </w:pPr>
    </w:p>
    <w:p w14:paraId="5B56D733" w14:textId="3A50DF6C" w:rsidR="6DA0126D" w:rsidRDefault="6DA0126D" w:rsidP="001263B0">
      <w:pPr>
        <w:spacing w:after="240" w:line="360" w:lineRule="auto"/>
        <w:ind w:left="1015" w:hanging="1015"/>
        <w:jc w:val="center"/>
      </w:pPr>
      <w:r>
        <w:rPr>
          <w:noProof/>
        </w:rPr>
        <w:drawing>
          <wp:inline distT="0" distB="0" distL="0" distR="0" wp14:anchorId="11A218DD" wp14:editId="07A11E4F">
            <wp:extent cx="3427884" cy="3500818"/>
            <wp:effectExtent l="0" t="0" r="0" b="0"/>
            <wp:docPr id="409588303" name="Picture 40958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27884" cy="3500818"/>
                    </a:xfrm>
                    <a:prstGeom prst="rect">
                      <a:avLst/>
                    </a:prstGeom>
                  </pic:spPr>
                </pic:pic>
              </a:graphicData>
            </a:graphic>
          </wp:inline>
        </w:drawing>
      </w:r>
    </w:p>
    <w:p w14:paraId="5004EBD3" w14:textId="6976B6F9" w:rsidR="6DA0126D" w:rsidRDefault="6DA0126D" w:rsidP="43175233">
      <w:pPr>
        <w:spacing w:line="360" w:lineRule="auto"/>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12</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Dekoracji UCDG_00</w:t>
      </w:r>
      <w:r w:rsidR="007218E1">
        <w:rPr>
          <w:rFonts w:ascii="Arial" w:eastAsia="Arial" w:hAnsi="Arial" w:cs="Arial"/>
          <w:color w:val="000000" w:themeColor="text1"/>
          <w:sz w:val="20"/>
          <w:szCs w:val="20"/>
        </w:rPr>
        <w:t>8</w:t>
      </w:r>
    </w:p>
    <w:p w14:paraId="369140F1" w14:textId="4A390A0C" w:rsidR="43175233" w:rsidRDefault="43175233" w:rsidP="43175233">
      <w:pPr>
        <w:spacing w:line="360" w:lineRule="auto"/>
        <w:jc w:val="both"/>
        <w:rPr>
          <w:rFonts w:ascii="Arial" w:eastAsia="Arial" w:hAnsi="Arial" w:cs="Arial"/>
          <w:sz w:val="20"/>
          <w:szCs w:val="20"/>
        </w:rPr>
      </w:pPr>
    </w:p>
    <w:p w14:paraId="1A459DB7" w14:textId="35A5A4EC"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dekoracj</w:t>
      </w:r>
      <w:r w:rsidR="009A2F53">
        <w:rPr>
          <w:rFonts w:ascii="Arial" w:eastAsia="Arial" w:hAnsi="Arial" w:cs="Arial"/>
          <w:color w:val="000000" w:themeColor="text1"/>
          <w:sz w:val="20"/>
          <w:szCs w:val="20"/>
        </w:rPr>
        <w:t>i</w:t>
      </w:r>
      <w:r w:rsidRPr="009A2F53">
        <w:rPr>
          <w:rFonts w:ascii="Arial" w:eastAsia="Arial" w:hAnsi="Arial" w:cs="Arial"/>
          <w:color w:val="000000" w:themeColor="text1"/>
          <w:sz w:val="20"/>
          <w:szCs w:val="20"/>
        </w:rPr>
        <w:t xml:space="preserve"> przyokienn</w:t>
      </w:r>
      <w:r w:rsidR="009A2F53">
        <w:rPr>
          <w:rFonts w:ascii="Arial" w:eastAsia="Arial" w:hAnsi="Arial" w:cs="Arial"/>
          <w:color w:val="000000" w:themeColor="text1"/>
          <w:sz w:val="20"/>
          <w:szCs w:val="20"/>
        </w:rPr>
        <w:t>ych</w:t>
      </w:r>
      <w:r w:rsidRPr="43175233">
        <w:rPr>
          <w:rFonts w:ascii="Arial" w:eastAsia="Arial" w:hAnsi="Arial" w:cs="Arial"/>
          <w:color w:val="000000" w:themeColor="text1"/>
          <w:sz w:val="20"/>
          <w:szCs w:val="20"/>
        </w:rPr>
        <w:t xml:space="preserve"> (USCS_032)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rodzaj dekoracji przyokiennej</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następnie wskazuje okno, przy którym ma być zamontowana dekoracja. Element można dostosować pod kątem wymiaru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wysokości umiejscowienia. </w:t>
      </w:r>
    </w:p>
    <w:p w14:paraId="713D6353" w14:textId="65A57E18"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wyposażeni</w:t>
      </w:r>
      <w:r w:rsidR="009A2F5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jakiego rodzaju wyposażenia chce użyć. Wybór dokonywany jest na podstawie przeznaczenia pomieszczenia (na przykład kuchnia, sypialnia, łazienka itd.). Po wybraniu elementu użytkownik wskazuje miejsce instalacji wyposażenia, jeżeli jest ono poprawne element podświetlony jest na zielono, jeżeli niepoprawne na czerwono.</w:t>
      </w:r>
    </w:p>
    <w:p w14:paraId="4CFB223A" w14:textId="6344F1DB"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Edy</w:t>
      </w:r>
      <w:r w:rsidR="00123E64">
        <w:rPr>
          <w:rFonts w:ascii="Arial" w:eastAsia="Arial" w:hAnsi="Arial" w:cs="Arial"/>
          <w:color w:val="000000" w:themeColor="text1"/>
          <w:sz w:val="20"/>
          <w:szCs w:val="20"/>
        </w:rPr>
        <w:t>cja elementu</w:t>
      </w:r>
      <w:r w:rsidRPr="009A2F53">
        <w:rPr>
          <w:rFonts w:ascii="Arial" w:eastAsia="Arial" w:hAnsi="Arial" w:cs="Arial"/>
          <w:color w:val="000000" w:themeColor="text1"/>
          <w:sz w:val="20"/>
          <w:szCs w:val="20"/>
        </w:rPr>
        <w:t xml:space="preserve"> wyposażeni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ma możliwość edycji elementu dekoracyjnego przez zmianę tekstury, zmianę wymiarów oraz dodawanie/usuwanie modułów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69823478" w14:textId="7C2251EF" w:rsidR="6DA0126D" w:rsidRDefault="2F34556B"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Tworzenie nowego elementu</w:t>
      </w:r>
      <w:r w:rsidR="6DA0126D" w:rsidRPr="43175233">
        <w:rPr>
          <w:rFonts w:ascii="Arial" w:eastAsia="Arial" w:hAnsi="Arial" w:cs="Arial"/>
          <w:color w:val="000000" w:themeColor="text1"/>
          <w:sz w:val="20"/>
          <w:szCs w:val="20"/>
        </w:rPr>
        <w:t xml:space="preserve"> wyposażenia (USCS_035)</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ma możliwość utworzenia zupełnie nowego mebla. Wśród wielu dostępnych opcji dostępne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nakładanie tekstury, budowanie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brył,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przypadku mebli modułowych, nadanie kształtu poszczególnym elementom np. noga stołu podzielona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xml:space="preserve"> na sekcje</w:t>
      </w:r>
      <w:r w:rsidR="0085345E">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dla każdej </w:t>
      </w:r>
      <w:r w:rsidR="0085345E">
        <w:rPr>
          <w:rFonts w:ascii="Arial" w:eastAsia="Arial" w:hAnsi="Arial" w:cs="Arial"/>
          <w:color w:val="000000" w:themeColor="text1"/>
          <w:sz w:val="20"/>
          <w:szCs w:val="20"/>
        </w:rPr>
        <w:t>z nich</w:t>
      </w:r>
      <w:r w:rsidR="6DA0126D" w:rsidRPr="43175233">
        <w:rPr>
          <w:rFonts w:ascii="Arial" w:eastAsia="Arial" w:hAnsi="Arial" w:cs="Arial"/>
          <w:color w:val="000000" w:themeColor="text1"/>
          <w:sz w:val="20"/>
          <w:szCs w:val="20"/>
        </w:rPr>
        <w:t xml:space="preserve"> można zdefiniować kształt, wymiary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grubość.</w:t>
      </w:r>
    </w:p>
    <w:p w14:paraId="2D7533A5" w14:textId="1A16A626" w:rsidR="43175233" w:rsidRPr="00E53811"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123E64">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element</w:t>
      </w:r>
      <w:r w:rsidR="00123E64">
        <w:rPr>
          <w:rFonts w:ascii="Arial" w:eastAsia="Arial" w:hAnsi="Arial" w:cs="Arial"/>
          <w:color w:val="000000" w:themeColor="text1"/>
          <w:sz w:val="20"/>
          <w:szCs w:val="20"/>
        </w:rPr>
        <w:t>u</w:t>
      </w:r>
      <w:r w:rsidRPr="009A2F53">
        <w:rPr>
          <w:rFonts w:ascii="Arial" w:eastAsia="Arial" w:hAnsi="Arial" w:cs="Arial"/>
          <w:color w:val="000000" w:themeColor="text1"/>
          <w:sz w:val="20"/>
          <w:szCs w:val="20"/>
        </w:rPr>
        <w:t xml:space="preserve"> oświetleni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wybiera jakiego rodzaju oświetlenia chce użyć do dekoracji. Do wyboru między innymi jest oświetlenie stojące, wiszące, naścienne, podsufitowe. Po dokonaniu wyboru modelu wskazuje miejsce jego instalacji. </w:t>
      </w:r>
    </w:p>
    <w:p w14:paraId="6283A897" w14:textId="3916DFFB" w:rsidR="70DA17E5" w:rsidRDefault="70DA17E5" w:rsidP="0019288A">
      <w:pPr>
        <w:pStyle w:val="Nagwek3"/>
        <w:numPr>
          <w:ilvl w:val="2"/>
          <w:numId w:val="125"/>
        </w:numPr>
      </w:pPr>
      <w:bookmarkStart w:id="131" w:name="_Toc124445014"/>
      <w:bookmarkStart w:id="132" w:name="_Toc124835692"/>
      <w:r>
        <w:t>Moduł Wirtualnego Spaceru</w:t>
      </w:r>
      <w:bookmarkEnd w:id="131"/>
      <w:bookmarkEnd w:id="132"/>
    </w:p>
    <w:p w14:paraId="3D9B60C6" w14:textId="266DCB81"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13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w:t>
      </w:r>
      <w:r>
        <w:rPr>
          <w:rFonts w:ascii="Arial" w:eastAsia="Arial" w:hAnsi="Arial" w:cs="Arial"/>
          <w:color w:val="000000" w:themeColor="text1"/>
          <w:sz w:val="20"/>
          <w:szCs w:val="20"/>
        </w:rPr>
        <w:t xml:space="preserve"> </w:t>
      </w:r>
      <w:del w:id="133" w:author="Jarosław Kuchta" w:date="2023-01-19T09:49:00Z">
        <w:r w:rsidDel="00B75398">
          <w:rPr>
            <w:rFonts w:ascii="Arial" w:eastAsia="Arial" w:hAnsi="Arial" w:cs="Arial"/>
            <w:color w:val="000000" w:themeColor="text1"/>
            <w:sz w:val="20"/>
            <w:szCs w:val="20"/>
          </w:rPr>
          <w:delText>oraz</w:delText>
        </w:r>
        <w:r w:rsidR="00C84AF2" w:rsidRPr="00C84AF2" w:rsidDel="00B75398">
          <w:rPr>
            <w:rFonts w:ascii="Arial" w:eastAsia="Arial" w:hAnsi="Arial" w:cs="Arial"/>
            <w:color w:val="000000" w:themeColor="text1"/>
            <w:sz w:val="20"/>
            <w:szCs w:val="20"/>
          </w:rPr>
          <w:delText xml:space="preserve"> opis</w:delText>
        </w:r>
        <w:r w:rsidDel="00B75398">
          <w:rPr>
            <w:rFonts w:ascii="Arial" w:eastAsia="Arial" w:hAnsi="Arial" w:cs="Arial"/>
            <w:color w:val="000000" w:themeColor="text1"/>
            <w:sz w:val="20"/>
            <w:szCs w:val="20"/>
          </w:rPr>
          <w:delText xml:space="preserve">ano </w:delText>
        </w:r>
      </w:del>
      <w:ins w:id="134" w:author="Jarosław Kuchta" w:date="2023-01-19T09:49:00Z">
        <w:r w:rsidR="00B75398">
          <w:rPr>
            <w:rFonts w:ascii="Arial" w:eastAsia="Arial" w:hAnsi="Arial" w:cs="Arial"/>
            <w:color w:val="000000" w:themeColor="text1"/>
            <w:sz w:val="20"/>
            <w:szCs w:val="20"/>
          </w:rPr>
          <w:t xml:space="preserve">a </w:t>
        </w:r>
      </w:ins>
      <w:r>
        <w:rPr>
          <w:rFonts w:ascii="Arial" w:eastAsia="Arial" w:hAnsi="Arial" w:cs="Arial"/>
          <w:color w:val="000000" w:themeColor="text1"/>
          <w:sz w:val="20"/>
          <w:szCs w:val="20"/>
        </w:rPr>
        <w:t>jego</w:t>
      </w:r>
      <w:r w:rsidR="00C84AF2"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C84AF2" w:rsidRPr="00C84AF2">
        <w:rPr>
          <w:rFonts w:ascii="Arial" w:eastAsia="Arial" w:hAnsi="Arial" w:cs="Arial"/>
          <w:color w:val="000000" w:themeColor="text1"/>
          <w:sz w:val="20"/>
          <w:szCs w:val="20"/>
        </w:rPr>
        <w:t xml:space="preserve"> użycia </w:t>
      </w:r>
      <w:ins w:id="135" w:author="Jarosław Kuchta" w:date="2023-01-19T09:50:00Z">
        <w:r w:rsidR="00B75398">
          <w:rPr>
            <w:rFonts w:ascii="Arial" w:eastAsia="Arial" w:hAnsi="Arial" w:cs="Arial"/>
            <w:color w:val="000000" w:themeColor="text1"/>
            <w:sz w:val="20"/>
            <w:szCs w:val="20"/>
          </w:rPr>
          <w:t xml:space="preserve">opisano </w:t>
        </w:r>
      </w:ins>
      <w:r>
        <w:rPr>
          <w:rFonts w:ascii="Arial" w:eastAsia="Arial" w:hAnsi="Arial" w:cs="Arial"/>
          <w:color w:val="000000" w:themeColor="text1"/>
          <w:sz w:val="20"/>
          <w:szCs w:val="20"/>
        </w:rPr>
        <w:t>poniżej</w:t>
      </w:r>
      <w:r w:rsidR="00C84AF2" w:rsidRPr="00C84AF2">
        <w:rPr>
          <w:rFonts w:ascii="Arial" w:eastAsia="Arial" w:hAnsi="Arial" w:cs="Arial"/>
          <w:color w:val="000000" w:themeColor="text1"/>
          <w:sz w:val="20"/>
          <w:szCs w:val="20"/>
        </w:rPr>
        <w:t>.</w:t>
      </w:r>
    </w:p>
    <w:p w14:paraId="287B40E1" w14:textId="77777777" w:rsidR="00062940" w:rsidRPr="00C84AF2" w:rsidRDefault="00062940" w:rsidP="00C84AF2">
      <w:pPr>
        <w:ind w:firstLine="709"/>
        <w:jc w:val="both"/>
        <w:rPr>
          <w:rFonts w:ascii="Arial" w:eastAsia="Arial" w:hAnsi="Arial" w:cs="Arial"/>
          <w:color w:val="000000" w:themeColor="text1"/>
          <w:sz w:val="20"/>
          <w:szCs w:val="20"/>
        </w:rPr>
      </w:pPr>
    </w:p>
    <w:p w14:paraId="39877CFD" w14:textId="4B97F7D8" w:rsidR="6DA0126D" w:rsidRDefault="6DA0126D" w:rsidP="001263B0">
      <w:pPr>
        <w:spacing w:after="240" w:line="360" w:lineRule="auto"/>
        <w:jc w:val="center"/>
      </w:pPr>
      <w:r>
        <w:rPr>
          <w:noProof/>
        </w:rPr>
        <w:drawing>
          <wp:inline distT="0" distB="0" distL="0" distR="0" wp14:anchorId="19DCFB43" wp14:editId="6B979BF9">
            <wp:extent cx="3276761" cy="3735974"/>
            <wp:effectExtent l="0" t="0" r="0" b="0"/>
            <wp:docPr id="1621381961" name="Picture 16213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61" cy="3735974"/>
                    </a:xfrm>
                    <a:prstGeom prst="rect">
                      <a:avLst/>
                    </a:prstGeom>
                  </pic:spPr>
                </pic:pic>
              </a:graphicData>
            </a:graphic>
          </wp:inline>
        </w:drawing>
      </w:r>
    </w:p>
    <w:p w14:paraId="0A3148F4" w14:textId="68ED54F8" w:rsidR="00E53781" w:rsidRDefault="6DA0126D" w:rsidP="00234D38">
      <w:pPr>
        <w:spacing w:line="360" w:lineRule="auto"/>
        <w:jc w:val="center"/>
        <w:rPr>
          <w:rFonts w:ascii="Arial" w:eastAsia="Arial" w:hAnsi="Arial" w:cs="Arial"/>
          <w:sz w:val="20"/>
          <w:szCs w:val="20"/>
        </w:rPr>
      </w:pPr>
      <w:r w:rsidRPr="00E53781">
        <w:rPr>
          <w:rFonts w:ascii="Arial" w:eastAsia="Arial" w:hAnsi="Arial" w:cs="Arial"/>
          <w:sz w:val="20"/>
          <w:szCs w:val="20"/>
        </w:rPr>
        <w:t>Rys. 13</w:t>
      </w:r>
      <w:r w:rsidR="002C3913">
        <w:rPr>
          <w:rFonts w:ascii="Arial" w:eastAsia="Arial" w:hAnsi="Arial" w:cs="Arial"/>
          <w:sz w:val="20"/>
          <w:szCs w:val="20"/>
        </w:rPr>
        <w:t>.</w:t>
      </w:r>
      <w:r w:rsidRPr="00E53781">
        <w:rPr>
          <w:rFonts w:ascii="Arial" w:eastAsia="Arial" w:hAnsi="Arial" w:cs="Arial"/>
          <w:sz w:val="20"/>
          <w:szCs w:val="20"/>
        </w:rPr>
        <w:t xml:space="preserve"> Diagram przypadków użycia dla Modułu </w:t>
      </w:r>
      <w:r w:rsidR="002C3913">
        <w:rPr>
          <w:rFonts w:ascii="Arial" w:eastAsia="Arial" w:hAnsi="Arial" w:cs="Arial"/>
          <w:sz w:val="20"/>
          <w:szCs w:val="20"/>
        </w:rPr>
        <w:t>W</w:t>
      </w:r>
      <w:r w:rsidR="00E53781" w:rsidRPr="00E53781">
        <w:rPr>
          <w:rFonts w:ascii="Arial" w:eastAsia="Arial" w:hAnsi="Arial" w:cs="Arial"/>
          <w:sz w:val="20"/>
          <w:szCs w:val="20"/>
        </w:rPr>
        <w:t>irtualn</w:t>
      </w:r>
      <w:r w:rsidR="002C3913">
        <w:rPr>
          <w:rFonts w:ascii="Arial" w:eastAsia="Arial" w:hAnsi="Arial" w:cs="Arial"/>
          <w:sz w:val="20"/>
          <w:szCs w:val="20"/>
        </w:rPr>
        <w:t>ego</w:t>
      </w:r>
      <w:r w:rsidR="00E53781" w:rsidRPr="00E53781">
        <w:rPr>
          <w:rFonts w:ascii="Arial" w:eastAsia="Arial" w:hAnsi="Arial" w:cs="Arial"/>
          <w:sz w:val="20"/>
          <w:szCs w:val="20"/>
        </w:rPr>
        <w:t xml:space="preserve"> Spaceru</w:t>
      </w:r>
      <w:r w:rsidRPr="00E53781">
        <w:rPr>
          <w:rFonts w:ascii="Arial" w:eastAsia="Arial" w:hAnsi="Arial" w:cs="Arial"/>
          <w:sz w:val="20"/>
          <w:szCs w:val="20"/>
        </w:rPr>
        <w:t xml:space="preserve"> UCDG_009</w:t>
      </w:r>
    </w:p>
    <w:p w14:paraId="2F2B61DC" w14:textId="77777777" w:rsidR="00234D38" w:rsidRDefault="00234D38" w:rsidP="00234D38">
      <w:pPr>
        <w:spacing w:line="360" w:lineRule="auto"/>
        <w:jc w:val="center"/>
        <w:rPr>
          <w:rFonts w:ascii="Arial" w:eastAsia="Arial" w:hAnsi="Arial" w:cs="Arial"/>
          <w:sz w:val="20"/>
          <w:szCs w:val="20"/>
        </w:rPr>
      </w:pPr>
    </w:p>
    <w:p w14:paraId="3400206A" w14:textId="3DAF9993"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Dostosowanie oświetlenia</w:t>
      </w:r>
      <w:r w:rsidR="6DA0126D" w:rsidRPr="43175233">
        <w:rPr>
          <w:rFonts w:ascii="Arial" w:eastAsia="Arial" w:hAnsi="Arial" w:cs="Arial"/>
          <w:color w:val="000000" w:themeColor="text1"/>
          <w:sz w:val="20"/>
          <w:szCs w:val="20"/>
        </w:rPr>
        <w:t xml:space="preserve"> (USCS_038)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może manipulować oświetleniem na zewnątrz za pomocą pojawiających się pokręteł, które zmieniają położenie źródła światła </w:t>
      </w:r>
      <w:r w:rsidR="6DA0126D" w:rsidRPr="43175233">
        <w:rPr>
          <w:rFonts w:ascii="Arial" w:eastAsia="Arial" w:hAnsi="Arial" w:cs="Arial"/>
          <w:color w:val="000000" w:themeColor="text1"/>
          <w:sz w:val="20"/>
          <w:szCs w:val="20"/>
        </w:rPr>
        <w:lastRenderedPageBreak/>
        <w:t>oraz jego natężenie. Parametry oświetlenia wewnętrznego zmieniane są przez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interakcję ze źródłem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dobranie zmianę odpowiednich parametrów. </w:t>
      </w:r>
    </w:p>
    <w:p w14:paraId="3827AEE2" w14:textId="48DBB71B"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Ustaw</w:t>
      </w:r>
      <w:r w:rsidR="00123E64">
        <w:rPr>
          <w:rFonts w:ascii="Arial" w:eastAsia="Arial" w:hAnsi="Arial" w:cs="Arial"/>
          <w:color w:val="000000" w:themeColor="text1"/>
          <w:sz w:val="20"/>
          <w:szCs w:val="20"/>
        </w:rPr>
        <w:t>ienie</w:t>
      </w:r>
      <w:r w:rsidRPr="00123E64">
        <w:rPr>
          <w:rFonts w:ascii="Arial" w:eastAsia="Arial" w:hAnsi="Arial" w:cs="Arial"/>
          <w:color w:val="000000" w:themeColor="text1"/>
          <w:sz w:val="20"/>
          <w:szCs w:val="20"/>
        </w:rPr>
        <w:t xml:space="preserve"> panoram</w:t>
      </w:r>
      <w:r w:rsidR="00123E64">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za </w:t>
      </w:r>
      <w:r w:rsidRPr="00123E64">
        <w:rPr>
          <w:rFonts w:ascii="Arial" w:eastAsia="Arial" w:hAnsi="Arial" w:cs="Arial"/>
          <w:color w:val="000000" w:themeColor="text1"/>
          <w:sz w:val="20"/>
          <w:szCs w:val="20"/>
        </w:rPr>
        <w:t>okn</w:t>
      </w:r>
      <w:r w:rsidR="005D41AF">
        <w:rPr>
          <w:rFonts w:ascii="Arial" w:eastAsia="Arial" w:hAnsi="Arial" w:cs="Arial"/>
          <w:color w:val="000000" w:themeColor="text1"/>
          <w:sz w:val="20"/>
          <w:szCs w:val="20"/>
        </w:rPr>
        <w:t>e</w:t>
      </w:r>
      <w:r w:rsidR="002C3913">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 (USCS_041)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może zmienić panoramę </w:t>
      </w:r>
      <w:r w:rsidR="7D5D836D" w:rsidRPr="7D5D836D">
        <w:rPr>
          <w:rFonts w:ascii="Arial" w:eastAsia="Arial" w:hAnsi="Arial" w:cs="Arial"/>
          <w:color w:val="000000" w:themeColor="text1"/>
          <w:sz w:val="20"/>
          <w:szCs w:val="20"/>
        </w:rPr>
        <w:t xml:space="preserve">widoczną </w:t>
      </w:r>
      <w:r w:rsidRPr="43175233">
        <w:rPr>
          <w:rFonts w:ascii="Arial" w:eastAsia="Arial" w:hAnsi="Arial" w:cs="Arial"/>
          <w:color w:val="000000" w:themeColor="text1"/>
          <w:sz w:val="20"/>
          <w:szCs w:val="20"/>
        </w:rPr>
        <w:t xml:space="preserve">na zewnątrz budynku. </w:t>
      </w:r>
    </w:p>
    <w:p w14:paraId="486A0EC7" w14:textId="468CA5B7"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Porusza</w:t>
      </w:r>
      <w:r w:rsidR="000114DD">
        <w:rPr>
          <w:rFonts w:ascii="Arial" w:eastAsia="Arial" w:hAnsi="Arial" w:cs="Arial"/>
          <w:color w:val="000000" w:themeColor="text1"/>
          <w:sz w:val="20"/>
          <w:szCs w:val="20"/>
        </w:rPr>
        <w:t>nie</w:t>
      </w:r>
      <w:r w:rsidRPr="43175233">
        <w:rPr>
          <w:rFonts w:ascii="Arial" w:eastAsia="Arial" w:hAnsi="Arial" w:cs="Arial"/>
          <w:color w:val="000000" w:themeColor="text1"/>
          <w:sz w:val="20"/>
          <w:szCs w:val="20"/>
        </w:rPr>
        <w:t xml:space="preserve"> się po mieszkaniu (USCS_042)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może zmienić położenie obserwatora za pomocą kontrolerów VR. Poruszać się można skokowo lub płynnie. Przy skokowym wskazany zostaje punkt, do którego obserwator jest przenoszony.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ruchu płynnego użytkownik </w:t>
      </w:r>
      <w:r w:rsidR="00E8472B">
        <w:rPr>
          <w:rFonts w:ascii="Arial" w:eastAsia="Arial" w:hAnsi="Arial" w:cs="Arial"/>
          <w:color w:val="000000" w:themeColor="text1"/>
          <w:sz w:val="20"/>
          <w:szCs w:val="20"/>
        </w:rPr>
        <w:t>wykorzystuje</w:t>
      </w:r>
      <w:r w:rsidRPr="43175233">
        <w:rPr>
          <w:rFonts w:ascii="Arial" w:eastAsia="Arial" w:hAnsi="Arial" w:cs="Arial"/>
          <w:color w:val="000000" w:themeColor="text1"/>
          <w:sz w:val="20"/>
          <w:szCs w:val="20"/>
        </w:rPr>
        <w:t xml:space="preserve"> gałki </w:t>
      </w:r>
      <w:del w:id="136" w:author="Jarosław Kuchta" w:date="2023-01-19T09:50:00Z">
        <w:r w:rsidRPr="43175233" w:rsidDel="00B75398">
          <w:rPr>
            <w:rFonts w:ascii="Arial" w:eastAsia="Arial" w:hAnsi="Arial" w:cs="Arial"/>
            <w:color w:val="000000" w:themeColor="text1"/>
            <w:sz w:val="20"/>
            <w:szCs w:val="20"/>
          </w:rPr>
          <w:delText>kontrolera</w:delText>
        </w:r>
      </w:del>
      <w:ins w:id="137" w:author="Jarosław Kuchta" w:date="2023-01-19T09:50:00Z">
        <w:r w:rsidR="00B75398" w:rsidRPr="43175233">
          <w:rPr>
            <w:rFonts w:ascii="Arial" w:eastAsia="Arial" w:hAnsi="Arial" w:cs="Arial"/>
            <w:color w:val="000000" w:themeColor="text1"/>
            <w:sz w:val="20"/>
            <w:szCs w:val="20"/>
          </w:rPr>
          <w:t>kontrolera,</w:t>
        </w:r>
      </w:ins>
      <w:r w:rsidRPr="43175233">
        <w:rPr>
          <w:rFonts w:ascii="Arial" w:eastAsia="Arial" w:hAnsi="Arial" w:cs="Arial"/>
          <w:color w:val="000000" w:themeColor="text1"/>
          <w:sz w:val="20"/>
          <w:szCs w:val="20"/>
        </w:rPr>
        <w:t xml:space="preserve"> żeby określić kierunek ruchu. </w:t>
      </w:r>
    </w:p>
    <w:p w14:paraId="739F2AC8" w14:textId="006B4F4B"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Wybieranie przedmiotu</w:t>
      </w:r>
      <w:r w:rsidR="6DA0126D" w:rsidRPr="43175233">
        <w:rPr>
          <w:rFonts w:ascii="Arial" w:eastAsia="Arial" w:hAnsi="Arial" w:cs="Arial"/>
          <w:color w:val="000000" w:themeColor="text1"/>
          <w:sz w:val="20"/>
          <w:szCs w:val="20"/>
        </w:rPr>
        <w:t xml:space="preserve"> (USCS_043)</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w:t>
      </w:r>
      <w:r w:rsidR="009A22BE">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zaznaczenia przedmiotu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wykonania jednej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trzech dozwolonych operacji: edytuj</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dostosowanie wymiarów do potrzeb, usuń, interakcja</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na przykład włączenie / wyłączenie telewizora.</w:t>
      </w:r>
    </w:p>
    <w:p w14:paraId="20B9287A" w14:textId="484DA76E" w:rsidR="7BA58CED" w:rsidRDefault="7BA58CED" w:rsidP="0019288A">
      <w:pPr>
        <w:pStyle w:val="Nagwek3"/>
        <w:numPr>
          <w:ilvl w:val="2"/>
          <w:numId w:val="125"/>
        </w:numPr>
      </w:pPr>
      <w:bookmarkStart w:id="138" w:name="_Toc124445015"/>
      <w:bookmarkStart w:id="139" w:name="_Toc124835693"/>
      <w:r w:rsidRPr="43175233">
        <w:t>Moduł Analizy</w:t>
      </w:r>
      <w:bookmarkEnd w:id="138"/>
      <w:bookmarkEnd w:id="139"/>
    </w:p>
    <w:p w14:paraId="77907ED3" w14:textId="45A16530"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W module analizy przedstawiane są dane do wykonania całego projektu. Podsumowane są wszystkie powierzchnie podłóg, ścian i przedstawione są potrzeby użytych w projekcie materiałów ilościowo. Poniższy diagram</w:t>
      </w:r>
      <w:ins w:id="140" w:author="Jarosław Kuchta" w:date="2023-01-19T09:51:00Z">
        <w:r w:rsidR="00B75398">
          <w:rPr>
            <w:rFonts w:ascii="Arial" w:eastAsia="Arial" w:hAnsi="Arial" w:cs="Arial"/>
            <w:color w:val="000000" w:themeColor="text1"/>
            <w:sz w:val="20"/>
            <w:szCs w:val="20"/>
          </w:rPr>
          <w:t xml:space="preserve"> na</w:t>
        </w:r>
      </w:ins>
      <w:r>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 xml:space="preserve">ys. 14 </w:t>
      </w:r>
      <w:del w:id="141" w:author="Jarosław Kuchta" w:date="2023-01-19T09:50:00Z">
        <w:r w:rsidDel="00B75398">
          <w:rPr>
            <w:rFonts w:ascii="Arial" w:eastAsia="Arial" w:hAnsi="Arial" w:cs="Arial"/>
            <w:color w:val="000000" w:themeColor="text1"/>
            <w:sz w:val="20"/>
            <w:szCs w:val="20"/>
          </w:rPr>
          <w:delText>–</w:delText>
        </w:r>
      </w:del>
      <w:del w:id="142" w:author="Jarosław Kuchta" w:date="2023-01-19T09:51:00Z">
        <w:r w:rsidDel="00B75398">
          <w:rPr>
            <w:rFonts w:ascii="Arial" w:eastAsia="Arial" w:hAnsi="Arial" w:cs="Arial"/>
            <w:color w:val="000000" w:themeColor="text1"/>
            <w:sz w:val="20"/>
            <w:szCs w:val="20"/>
          </w:rPr>
          <w:delText xml:space="preserve"> </w:delText>
        </w:r>
      </w:del>
      <w:r>
        <w:rPr>
          <w:rFonts w:ascii="Arial" w:eastAsia="Arial" w:hAnsi="Arial" w:cs="Arial"/>
          <w:color w:val="000000" w:themeColor="text1"/>
          <w:sz w:val="20"/>
          <w:szCs w:val="20"/>
        </w:rPr>
        <w:t>przedstawia przypadki użycia dla modułu analizy, a poniżej są ich opisy.</w:t>
      </w:r>
    </w:p>
    <w:p w14:paraId="7ECC563C" w14:textId="200BE97F" w:rsidR="6DA0126D" w:rsidRDefault="6DA0126D" w:rsidP="001263B0">
      <w:pPr>
        <w:spacing w:after="240" w:line="360" w:lineRule="auto"/>
        <w:jc w:val="center"/>
      </w:pPr>
      <w:r>
        <w:rPr>
          <w:noProof/>
        </w:rPr>
        <w:drawing>
          <wp:inline distT="0" distB="0" distL="0" distR="0" wp14:anchorId="6A01C2B7" wp14:editId="544BF03F">
            <wp:extent cx="3845718" cy="3316932"/>
            <wp:effectExtent l="0" t="0" r="0" b="0"/>
            <wp:docPr id="1657314006" name="Picture 165731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845718" cy="3316932"/>
                    </a:xfrm>
                    <a:prstGeom prst="rect">
                      <a:avLst/>
                    </a:prstGeom>
                  </pic:spPr>
                </pic:pic>
              </a:graphicData>
            </a:graphic>
          </wp:inline>
        </w:drawing>
      </w:r>
    </w:p>
    <w:p w14:paraId="69230A8D" w14:textId="4F3EC290" w:rsidR="6DA0126D" w:rsidRDefault="001263B0" w:rsidP="43175233">
      <w:pPr>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ys. 14</w:t>
      </w:r>
      <w:r w:rsidR="002C3913">
        <w:rPr>
          <w:rFonts w:ascii="Arial" w:eastAsia="Arial" w:hAnsi="Arial" w:cs="Arial"/>
          <w:color w:val="000000" w:themeColor="text1"/>
          <w:sz w:val="20"/>
          <w:szCs w:val="20"/>
        </w:rPr>
        <w:t>.</w:t>
      </w:r>
      <w:r w:rsidR="6DA0126D" w:rsidRPr="43175233">
        <w:rPr>
          <w:rFonts w:ascii="Arial" w:eastAsia="Arial" w:hAnsi="Arial" w:cs="Arial"/>
          <w:color w:val="000000" w:themeColor="text1"/>
          <w:sz w:val="20"/>
          <w:szCs w:val="20"/>
        </w:rPr>
        <w:t xml:space="preserve"> Diagram przypadków użycia dla Modułu Analizy UCDG_010</w:t>
      </w:r>
    </w:p>
    <w:p w14:paraId="4A1EF508" w14:textId="138FB7DB" w:rsidR="43175233" w:rsidRDefault="43175233" w:rsidP="43175233">
      <w:pPr>
        <w:spacing w:line="360" w:lineRule="auto"/>
        <w:jc w:val="both"/>
        <w:rPr>
          <w:rFonts w:ascii="Arial" w:eastAsia="Arial" w:hAnsi="Arial" w:cs="Arial"/>
          <w:sz w:val="20"/>
          <w:szCs w:val="20"/>
        </w:rPr>
      </w:pPr>
    </w:p>
    <w:p w14:paraId="3485DEB7" w14:textId="62E5BBFD" w:rsidR="6DA0126D"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Odczyt</w:t>
      </w:r>
      <w:r w:rsidR="000114DD">
        <w:rPr>
          <w:rFonts w:ascii="Arial" w:eastAsia="Arial" w:hAnsi="Arial" w:cs="Arial"/>
          <w:color w:val="000000" w:themeColor="text1"/>
          <w:sz w:val="20"/>
          <w:szCs w:val="20"/>
        </w:rPr>
        <w:t>ywanie</w:t>
      </w:r>
      <w:r w:rsidRPr="43175233">
        <w:rPr>
          <w:rFonts w:ascii="Arial" w:eastAsia="Arial" w:hAnsi="Arial" w:cs="Arial"/>
          <w:color w:val="000000" w:themeColor="text1"/>
          <w:sz w:val="20"/>
          <w:szCs w:val="20"/>
        </w:rPr>
        <w:t xml:space="preserve"> pomiarów (USCS_046)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5039D9">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sprawdzenia takich właściwości stworzonego mieszkania jak: powierzchnia wskazanych płaszczyzn, obwód wskazanych elementów budynku (na przykład obwód pomieszczenia po wewnętrznej </w:t>
      </w:r>
      <w:r w:rsidRPr="43175233">
        <w:rPr>
          <w:rFonts w:ascii="Arial" w:eastAsia="Arial" w:hAnsi="Arial" w:cs="Arial"/>
          <w:color w:val="000000" w:themeColor="text1"/>
          <w:sz w:val="20"/>
          <w:szCs w:val="20"/>
        </w:rPr>
        <w:lastRenderedPageBreak/>
        <w:t>krawędzi ścian), długość dowolnie wyznaczonego odcinka, poziom doświetlenia pomieszczeń światłem naturalnym.</w:t>
      </w:r>
    </w:p>
    <w:p w14:paraId="497F903C" w14:textId="7AED1139"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robociznę (USCS_047)</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prace należy wykonać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szacunkowy czas na ukończenie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nich. Na przykład malowanie</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20 roboczogodzin. </w:t>
      </w:r>
    </w:p>
    <w:p w14:paraId="7655598C" w14:textId="571CF5ED"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materiały (USCS_048)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materiały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jakiej ilości są potrzebne do wykończenia mieszkania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projektem. </w:t>
      </w:r>
    </w:p>
    <w:p w14:paraId="7786AC2B" w14:textId="5046A532" w:rsidR="006A6C97" w:rsidRPr="00F900CC"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Pobie</w:t>
      </w:r>
      <w:r w:rsidR="00135A75">
        <w:rPr>
          <w:rFonts w:ascii="Arial" w:eastAsia="Arial" w:hAnsi="Arial" w:cs="Arial"/>
          <w:color w:val="000000" w:themeColor="text1"/>
          <w:sz w:val="20"/>
          <w:szCs w:val="20"/>
        </w:rPr>
        <w:t>ranie</w:t>
      </w:r>
      <w:r w:rsidRPr="000114DD">
        <w:rPr>
          <w:rFonts w:ascii="Arial" w:eastAsia="Arial" w:hAnsi="Arial" w:cs="Arial"/>
          <w:color w:val="000000" w:themeColor="text1"/>
          <w:sz w:val="20"/>
          <w:szCs w:val="20"/>
        </w:rPr>
        <w:t xml:space="preserve"> analiz</w:t>
      </w:r>
      <w:r w:rsidR="00135A75">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optymalności rozkładu pomieszczenia (USCS_049)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9674A7">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dokonania szybkiej analizy </w:t>
      </w:r>
      <w:del w:id="143" w:author="Jarosław Kuchta" w:date="2023-01-19T09:51:00Z">
        <w:r w:rsidRPr="43175233" w:rsidDel="00B75398">
          <w:rPr>
            <w:rFonts w:ascii="Arial" w:eastAsia="Arial" w:hAnsi="Arial" w:cs="Arial"/>
            <w:color w:val="000000" w:themeColor="text1"/>
            <w:sz w:val="20"/>
            <w:szCs w:val="20"/>
          </w:rPr>
          <w:delText xml:space="preserve">najbardziej </w:delText>
        </w:r>
      </w:del>
      <w:r w:rsidRPr="43175233">
        <w:rPr>
          <w:rFonts w:ascii="Arial" w:eastAsia="Arial" w:hAnsi="Arial" w:cs="Arial"/>
          <w:color w:val="000000" w:themeColor="text1"/>
          <w:sz w:val="20"/>
          <w:szCs w:val="20"/>
        </w:rPr>
        <w:t xml:space="preserve">optymalnego rozkładu mieszkania. Brane pod uwagę </w:t>
      </w:r>
      <w:r w:rsidR="009674A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aspekty jak: plan mieszkania / strefy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powiązania funkcjonalne pomieszczeń, opcjonalnie układ pomieszczeń względem stron świata, tzw. wystawa mieszkania.</w:t>
      </w:r>
    </w:p>
    <w:p w14:paraId="700A8C0E" w14:textId="0000D2C8" w:rsidR="08C6F5CE" w:rsidRDefault="08C6F5CE" w:rsidP="0019288A">
      <w:pPr>
        <w:pStyle w:val="Nagwek3"/>
        <w:numPr>
          <w:ilvl w:val="2"/>
          <w:numId w:val="125"/>
        </w:numPr>
      </w:pPr>
      <w:bookmarkStart w:id="144" w:name="_Toc124445016"/>
      <w:bookmarkStart w:id="145" w:name="_Toc124835694"/>
      <w:r w:rsidRPr="43175233">
        <w:t>Moduł Aktualizacji Zasobów</w:t>
      </w:r>
      <w:bookmarkEnd w:id="144"/>
      <w:bookmarkEnd w:id="145"/>
    </w:p>
    <w:p w14:paraId="3AA2E1D4" w14:textId="6A5343B7"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ten pozwala aktualizować galerię dostępnych elementów wyposażenia, czy też elementów dekoracyjnych.  R</w:t>
      </w:r>
      <w:r w:rsidR="00C84AF2" w:rsidRPr="006A6C97">
        <w:rPr>
          <w:rFonts w:ascii="Arial" w:eastAsia="Arial" w:hAnsi="Arial" w:cs="Arial"/>
          <w:color w:val="000000" w:themeColor="text1"/>
          <w:sz w:val="20"/>
          <w:szCs w:val="20"/>
        </w:rPr>
        <w:t xml:space="preserve">ys. 15 przedstawia diagram, natomiast poniżej można znaleźć opis przypadków użycia </w:t>
      </w:r>
      <w:r w:rsidR="006A6C97" w:rsidRPr="006A6C97">
        <w:rPr>
          <w:rFonts w:ascii="Arial" w:eastAsia="Arial" w:hAnsi="Arial" w:cs="Arial"/>
          <w:color w:val="000000" w:themeColor="text1"/>
          <w:sz w:val="20"/>
          <w:szCs w:val="20"/>
        </w:rPr>
        <w:t xml:space="preserve">dla </w:t>
      </w:r>
      <w:r w:rsidR="00C84AF2" w:rsidRPr="006A6C97">
        <w:rPr>
          <w:rFonts w:ascii="Arial" w:eastAsia="Arial" w:hAnsi="Arial" w:cs="Arial"/>
          <w:color w:val="000000" w:themeColor="text1"/>
          <w:sz w:val="20"/>
          <w:szCs w:val="20"/>
        </w:rPr>
        <w:t>omawianego modułu.</w:t>
      </w:r>
    </w:p>
    <w:p w14:paraId="2B2A0EBD" w14:textId="77777777" w:rsidR="00062940" w:rsidRPr="006A6C97" w:rsidRDefault="00062940" w:rsidP="00C84AF2">
      <w:pPr>
        <w:ind w:firstLine="709"/>
        <w:jc w:val="both"/>
        <w:rPr>
          <w:rFonts w:ascii="Arial" w:eastAsia="Arial" w:hAnsi="Arial" w:cs="Arial"/>
          <w:color w:val="000000" w:themeColor="text1"/>
          <w:sz w:val="20"/>
          <w:szCs w:val="20"/>
        </w:rPr>
      </w:pPr>
    </w:p>
    <w:p w14:paraId="10FCA20A" w14:textId="04096051" w:rsidR="6DA0126D" w:rsidRDefault="6DA0126D" w:rsidP="001263B0">
      <w:pPr>
        <w:spacing w:after="240" w:line="360" w:lineRule="auto"/>
        <w:jc w:val="center"/>
      </w:pPr>
      <w:r>
        <w:rPr>
          <w:noProof/>
        </w:rPr>
        <w:drawing>
          <wp:inline distT="0" distB="0" distL="0" distR="0" wp14:anchorId="4F35EABA" wp14:editId="40673BCA">
            <wp:extent cx="3512120" cy="3893344"/>
            <wp:effectExtent l="0" t="0" r="0" b="0"/>
            <wp:docPr id="1233461713" name="Picture 123346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12120" cy="3893344"/>
                    </a:xfrm>
                    <a:prstGeom prst="rect">
                      <a:avLst/>
                    </a:prstGeom>
                  </pic:spPr>
                </pic:pic>
              </a:graphicData>
            </a:graphic>
          </wp:inline>
        </w:drawing>
      </w:r>
    </w:p>
    <w:p w14:paraId="6796A40E" w14:textId="2C610161"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Aktualizacji Zasobów UCDG_011</w:t>
      </w:r>
    </w:p>
    <w:p w14:paraId="16755481" w14:textId="73D269EF" w:rsidR="43175233" w:rsidRDefault="43175233" w:rsidP="43175233">
      <w:pPr>
        <w:spacing w:line="360" w:lineRule="auto"/>
        <w:jc w:val="both"/>
        <w:rPr>
          <w:rFonts w:ascii="Arial" w:eastAsia="Arial" w:hAnsi="Arial" w:cs="Arial"/>
          <w:sz w:val="20"/>
          <w:szCs w:val="20"/>
        </w:rPr>
      </w:pPr>
    </w:p>
    <w:p w14:paraId="4E63418D" w14:textId="23885FDA"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Aktualiz</w:t>
      </w:r>
      <w:r w:rsidR="002C3913">
        <w:rPr>
          <w:rFonts w:ascii="Arial" w:eastAsia="Arial" w:hAnsi="Arial" w:cs="Arial"/>
          <w:color w:val="000000" w:themeColor="text1"/>
          <w:sz w:val="20"/>
          <w:szCs w:val="20"/>
        </w:rPr>
        <w:t>ac</w:t>
      </w:r>
      <w:r w:rsidRPr="2F34556B">
        <w:rPr>
          <w:rFonts w:ascii="Arial" w:eastAsia="Arial" w:hAnsi="Arial" w:cs="Arial"/>
          <w:color w:val="000000" w:themeColor="text1"/>
          <w:sz w:val="20"/>
          <w:szCs w:val="20"/>
        </w:rPr>
        <w:t>ja bazy</w:t>
      </w:r>
      <w:r w:rsidR="6DA0126D" w:rsidRPr="43175233">
        <w:rPr>
          <w:rFonts w:ascii="Arial" w:eastAsia="Arial" w:hAnsi="Arial" w:cs="Arial"/>
          <w:color w:val="000000" w:themeColor="text1"/>
          <w:sz w:val="20"/>
          <w:szCs w:val="20"/>
        </w:rPr>
        <w:t xml:space="preserve">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nową zawartość (USCS_050) </w:t>
      </w:r>
      <w:r w:rsidR="00FF08A2">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aplikacji</w:t>
      </w:r>
      <w:r w:rsidR="00FF08A2">
        <w:rPr>
          <w:rFonts w:ascii="Arial" w:eastAsia="Arial" w:hAnsi="Arial" w:cs="Arial"/>
          <w:color w:val="000000" w:themeColor="text1"/>
          <w:sz w:val="20"/>
          <w:szCs w:val="20"/>
        </w:rPr>
        <w:t xml:space="preserve"> </w:t>
      </w:r>
      <w:r w:rsidR="00DA3FF6">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zaktualizowania dostępnych elementów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aplikacji. </w:t>
      </w:r>
      <w:r w:rsidR="00296883">
        <w:rPr>
          <w:rFonts w:ascii="Arial" w:eastAsia="Arial" w:hAnsi="Arial" w:cs="Arial"/>
          <w:color w:val="000000" w:themeColor="text1"/>
          <w:sz w:val="20"/>
          <w:szCs w:val="20"/>
        </w:rPr>
        <w:t>Można</w:t>
      </w:r>
      <w:r w:rsidR="6DA0126D" w:rsidRPr="43175233">
        <w:rPr>
          <w:rFonts w:ascii="Arial" w:eastAsia="Arial" w:hAnsi="Arial" w:cs="Arial"/>
          <w:color w:val="000000" w:themeColor="text1"/>
          <w:sz w:val="20"/>
          <w:szCs w:val="20"/>
        </w:rPr>
        <w:t xml:space="preserve"> to zrobić łącząc się ze zdalnym serwerem (w chmurze) pobierając elementy. Elementy do pobrania dzielą się na darmowe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płatne. </w:t>
      </w:r>
    </w:p>
    <w:p w14:paraId="5E20506B" w14:textId="4F6C69CB"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Pobier</w:t>
      </w:r>
      <w:r w:rsidR="003A76FA">
        <w:rPr>
          <w:rFonts w:ascii="Arial" w:eastAsia="Arial" w:hAnsi="Arial" w:cs="Arial"/>
          <w:color w:val="000000" w:themeColor="text1"/>
          <w:sz w:val="20"/>
          <w:szCs w:val="20"/>
        </w:rPr>
        <w:t>anie</w:t>
      </w:r>
      <w:r w:rsidRPr="00135A75">
        <w:rPr>
          <w:rFonts w:ascii="Arial" w:eastAsia="Arial" w:hAnsi="Arial" w:cs="Arial"/>
          <w:color w:val="000000" w:themeColor="text1"/>
          <w:sz w:val="20"/>
          <w:szCs w:val="20"/>
        </w:rPr>
        <w:t xml:space="preserve"> darmow</w:t>
      </w:r>
      <w:r w:rsidR="003A76FA">
        <w:rPr>
          <w:rFonts w:ascii="Arial" w:eastAsia="Arial" w:hAnsi="Arial" w:cs="Arial"/>
          <w:color w:val="000000" w:themeColor="text1"/>
          <w:sz w:val="20"/>
          <w:szCs w:val="20"/>
        </w:rPr>
        <w:t>ych</w:t>
      </w:r>
      <w:r w:rsidRPr="00135A75">
        <w:rPr>
          <w:rFonts w:ascii="Arial" w:eastAsia="Arial" w:hAnsi="Arial" w:cs="Arial"/>
          <w:color w:val="000000" w:themeColor="text1"/>
          <w:sz w:val="20"/>
          <w:szCs w:val="20"/>
        </w:rPr>
        <w:t xml:space="preserve"> uaktualni</w:t>
      </w:r>
      <w:r w:rsidR="003A76FA">
        <w:rPr>
          <w:rFonts w:ascii="Arial" w:eastAsia="Arial" w:hAnsi="Arial" w:cs="Arial"/>
          <w:color w:val="000000" w:themeColor="text1"/>
          <w:sz w:val="20"/>
          <w:szCs w:val="20"/>
        </w:rPr>
        <w:t>eń</w:t>
      </w:r>
      <w:r w:rsidRPr="43175233">
        <w:rPr>
          <w:rFonts w:ascii="Arial" w:eastAsia="Arial" w:hAnsi="Arial" w:cs="Arial"/>
          <w:color w:val="000000" w:themeColor="text1"/>
          <w:sz w:val="20"/>
          <w:szCs w:val="20"/>
        </w:rPr>
        <w:t xml:space="preserve"> (USCS_051)</w:t>
      </w:r>
      <w:r w:rsidR="00FF08A2">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aplikacja</w:t>
      </w:r>
      <w:r w:rsidR="00FF08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Użytkownik </w:t>
      </w:r>
      <w:r w:rsidR="00D76759">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elementów. </w:t>
      </w:r>
    </w:p>
    <w:p w14:paraId="038D2F7F" w14:textId="6BC2BE92"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Zakup </w:t>
      </w:r>
      <w:r w:rsidRPr="00135A75">
        <w:rPr>
          <w:rFonts w:ascii="Arial" w:eastAsia="Arial" w:hAnsi="Arial" w:cs="Arial"/>
          <w:color w:val="000000" w:themeColor="text1"/>
          <w:sz w:val="20"/>
          <w:szCs w:val="20"/>
        </w:rPr>
        <w:t>now</w:t>
      </w:r>
      <w:r w:rsidR="003A76FA">
        <w:rPr>
          <w:rFonts w:ascii="Arial" w:eastAsia="Arial" w:hAnsi="Arial" w:cs="Arial"/>
          <w:color w:val="000000" w:themeColor="text1"/>
          <w:sz w:val="20"/>
          <w:szCs w:val="20"/>
        </w:rPr>
        <w:t>ej</w:t>
      </w:r>
      <w:r w:rsidRPr="00135A75">
        <w:rPr>
          <w:rFonts w:ascii="Arial" w:eastAsia="Arial" w:hAnsi="Arial" w:cs="Arial"/>
          <w:color w:val="000000" w:themeColor="text1"/>
          <w:sz w:val="20"/>
          <w:szCs w:val="20"/>
        </w:rPr>
        <w:t xml:space="preserve"> zawartoś</w:t>
      </w:r>
      <w:r w:rsidR="003A76F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(USCS_052)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nowe</w:t>
      </w:r>
      <w:r w:rsidR="00E02CD2">
        <w:rPr>
          <w:rFonts w:ascii="Arial" w:eastAsia="Arial" w:hAnsi="Arial" w:cs="Arial"/>
          <w:color w:val="000000" w:themeColor="text1"/>
          <w:sz w:val="20"/>
          <w:szCs w:val="20"/>
        </w:rPr>
        <w:t>, odpłatne</w:t>
      </w:r>
      <w:r w:rsidRPr="43175233">
        <w:rPr>
          <w:rFonts w:ascii="Arial" w:eastAsia="Arial" w:hAnsi="Arial" w:cs="Arial"/>
          <w:color w:val="000000" w:themeColor="text1"/>
          <w:sz w:val="20"/>
          <w:szCs w:val="20"/>
        </w:rPr>
        <w:t xml:space="preserve"> elementy. Użytkownik </w:t>
      </w:r>
      <w:r w:rsidR="00FF4AFC">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zakupu nowych, odpłatnych elementów. </w:t>
      </w:r>
    </w:p>
    <w:p w14:paraId="70EFEADD" w14:textId="7F645873"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Logowanie</w:t>
      </w:r>
      <w:r w:rsidR="6DA0126D" w:rsidRPr="43175233">
        <w:rPr>
          <w:rFonts w:ascii="Arial" w:eastAsia="Arial" w:hAnsi="Arial" w:cs="Arial"/>
          <w:color w:val="000000" w:themeColor="text1"/>
          <w:sz w:val="20"/>
          <w:szCs w:val="20"/>
        </w:rPr>
        <w:t xml:space="preserve"> się do sklepu (USCS_053)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użytkownik </w:t>
      </w:r>
      <w:r w:rsidR="008C0DA5">
        <w:rPr>
          <w:rFonts w:ascii="Arial" w:eastAsia="Arial" w:hAnsi="Arial" w:cs="Arial"/>
          <w:color w:val="000000" w:themeColor="text1"/>
          <w:sz w:val="20"/>
          <w:szCs w:val="20"/>
        </w:rPr>
        <w:t>loguje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poziomu lokalnie zainstalowanej aplikację do sklepu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nowymi elementami. Przy logowaniu podawany </w:t>
      </w:r>
      <w:r w:rsidR="008C0DA5">
        <w:rPr>
          <w:rFonts w:ascii="Arial" w:eastAsia="Arial" w:hAnsi="Arial" w:cs="Arial"/>
          <w:color w:val="000000" w:themeColor="text1"/>
          <w:sz w:val="20"/>
          <w:szCs w:val="20"/>
        </w:rPr>
        <w:t xml:space="preserve">jest </w:t>
      </w:r>
      <w:r w:rsidR="6DA0126D" w:rsidRPr="43175233">
        <w:rPr>
          <w:rFonts w:ascii="Arial" w:eastAsia="Arial" w:hAnsi="Arial" w:cs="Arial"/>
          <w:color w:val="000000" w:themeColor="text1"/>
          <w:sz w:val="20"/>
          <w:szCs w:val="20"/>
        </w:rPr>
        <w:t>login lub adres email użyty przy rejestracji oraz hasło. Aplikacja dokon</w:t>
      </w:r>
      <w:r w:rsidR="008C0DA5">
        <w:rPr>
          <w:rFonts w:ascii="Arial" w:eastAsia="Arial" w:hAnsi="Arial" w:cs="Arial"/>
          <w:color w:val="000000" w:themeColor="text1"/>
          <w:sz w:val="20"/>
          <w:szCs w:val="20"/>
        </w:rPr>
        <w:t>uje</w:t>
      </w:r>
      <w:r w:rsidR="6DA0126D" w:rsidRPr="43175233">
        <w:rPr>
          <w:rFonts w:ascii="Arial" w:eastAsia="Arial" w:hAnsi="Arial" w:cs="Arial"/>
          <w:color w:val="000000" w:themeColor="text1"/>
          <w:sz w:val="20"/>
          <w:szCs w:val="20"/>
        </w:rPr>
        <w:t xml:space="preserve"> zaszyfrowanego połączenia do zdalnego serwera.</w:t>
      </w:r>
    </w:p>
    <w:p w14:paraId="6583A431" w14:textId="30C0FEA9"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Doda</w:t>
      </w:r>
      <w:r w:rsidR="003A76FA">
        <w:rPr>
          <w:rFonts w:ascii="Arial" w:eastAsia="Arial" w:hAnsi="Arial" w:cs="Arial"/>
          <w:color w:val="000000" w:themeColor="text1"/>
          <w:sz w:val="20"/>
          <w:szCs w:val="20"/>
        </w:rPr>
        <w:t>wanie</w:t>
      </w:r>
      <w:r w:rsidRPr="00135A75">
        <w:rPr>
          <w:rFonts w:ascii="Arial" w:eastAsia="Arial" w:hAnsi="Arial" w:cs="Arial"/>
          <w:color w:val="000000" w:themeColor="text1"/>
          <w:sz w:val="20"/>
          <w:szCs w:val="20"/>
        </w:rPr>
        <w:t xml:space="preserve"> element</w:t>
      </w:r>
      <w:r w:rsidR="003A76FA">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do aplikacji (USCS_054)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zewnętrzny producent mebli/wyposażenia </w:t>
      </w:r>
      <w:r w:rsidR="008C0DA5">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dodania do bazy danych swojego elementu przez specjalnie do tego celu zaprojektowane API na zdalnym serwerze.</w:t>
      </w:r>
      <w:r w:rsidR="00FA65DA">
        <w:rPr>
          <w:rFonts w:ascii="Arial" w:eastAsia="Arial" w:hAnsi="Arial" w:cs="Arial"/>
          <w:color w:val="000000" w:themeColor="text1"/>
          <w:sz w:val="20"/>
          <w:szCs w:val="20"/>
        </w:rPr>
        <w:t xml:space="preserve"> </w:t>
      </w:r>
    </w:p>
    <w:p w14:paraId="1E2C3C57" w14:textId="59C1BDEB" w:rsidR="43175233" w:rsidRPr="00F900CC" w:rsidRDefault="003A76FA"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6DA0126D" w:rsidRPr="00135A75">
        <w:rPr>
          <w:rFonts w:ascii="Arial" w:eastAsia="Arial" w:hAnsi="Arial" w:cs="Arial"/>
          <w:color w:val="000000" w:themeColor="text1"/>
          <w:sz w:val="20"/>
          <w:szCs w:val="20"/>
        </w:rPr>
        <w:t>eryfik</w:t>
      </w:r>
      <w:r>
        <w:rPr>
          <w:rFonts w:ascii="Arial" w:eastAsia="Arial" w:hAnsi="Arial" w:cs="Arial"/>
          <w:color w:val="000000" w:themeColor="text1"/>
          <w:sz w:val="20"/>
          <w:szCs w:val="20"/>
        </w:rPr>
        <w:t>acja</w:t>
      </w:r>
      <w:r w:rsidR="6DA0126D" w:rsidRPr="43175233">
        <w:rPr>
          <w:rFonts w:ascii="Arial" w:eastAsia="Arial" w:hAnsi="Arial" w:cs="Arial"/>
          <w:color w:val="000000" w:themeColor="text1"/>
          <w:sz w:val="20"/>
          <w:szCs w:val="20"/>
        </w:rPr>
        <w:t xml:space="preserve"> poprawność przesyłanych danych (USCS_055)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administrator oprogramowaniu </w:t>
      </w:r>
      <w:r w:rsidR="008C0DA5">
        <w:rPr>
          <w:rFonts w:ascii="Arial" w:eastAsia="Arial" w:hAnsi="Arial" w:cs="Arial"/>
          <w:color w:val="000000" w:themeColor="text1"/>
          <w:sz w:val="20"/>
          <w:szCs w:val="20"/>
        </w:rPr>
        <w:t>weryfikuje</w:t>
      </w:r>
      <w:r w:rsidR="6DA0126D" w:rsidRPr="43175233">
        <w:rPr>
          <w:rFonts w:ascii="Arial" w:eastAsia="Arial" w:hAnsi="Arial" w:cs="Arial"/>
          <w:color w:val="000000" w:themeColor="text1"/>
          <w:sz w:val="20"/>
          <w:szCs w:val="20"/>
        </w:rPr>
        <w:t xml:space="preserve"> czy przesłany do dodania nowy element spełnia określone normy.</w:t>
      </w:r>
      <w:r w:rsidR="00FA65D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Weryfikacji podlega poprawność oraz przydatność dostarczonego elementu.</w:t>
      </w:r>
    </w:p>
    <w:p w14:paraId="72C6C6F1" w14:textId="392A5741" w:rsidR="4E37D668" w:rsidRDefault="4E37D668" w:rsidP="0019288A">
      <w:pPr>
        <w:pStyle w:val="Nagwek2"/>
        <w:numPr>
          <w:ilvl w:val="1"/>
          <w:numId w:val="125"/>
        </w:numPr>
        <w:rPr>
          <w:rFonts w:eastAsia="Arial" w:cs="Arial"/>
          <w:b w:val="0"/>
          <w:bCs w:val="0"/>
          <w:i w:val="0"/>
          <w:iCs w:val="0"/>
          <w:color w:val="000000" w:themeColor="text1"/>
        </w:rPr>
      </w:pPr>
      <w:bookmarkStart w:id="146" w:name="_Toc124445017"/>
      <w:bookmarkStart w:id="147" w:name="_Toc124835695"/>
      <w:r w:rsidRPr="43175233">
        <w:t>Modele klas</w:t>
      </w:r>
      <w:bookmarkEnd w:id="146"/>
      <w:bookmarkEnd w:id="147"/>
      <w:r w:rsidR="6DA0126D" w:rsidRPr="43175233">
        <w:t xml:space="preserve"> </w:t>
      </w:r>
    </w:p>
    <w:p w14:paraId="599508EB" w14:textId="769DEA64" w:rsidR="6DA0126D" w:rsidRDefault="00A21E33" w:rsidP="43175233">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 ramach projektu z</w:t>
      </w:r>
      <w:r w:rsidR="7311B2A5" w:rsidRPr="7311B2A5">
        <w:rPr>
          <w:rFonts w:ascii="Arial" w:eastAsia="Arial" w:hAnsi="Arial" w:cs="Arial"/>
          <w:color w:val="000000" w:themeColor="text1"/>
          <w:sz w:val="20"/>
          <w:szCs w:val="20"/>
        </w:rPr>
        <w:t xml:space="preserve">aprojektowano blisko 130 klas. Dla każdego z modułów stworzono diagram klas, który umieszczono w kolejnych podrozdziałach. Z powodu ogromnej ilości klas pod diagramami można znaleźć jedynie krótki opis wybranych klas. </w:t>
      </w:r>
      <w:r w:rsidR="6DA0126D" w:rsidRPr="43175233">
        <w:rPr>
          <w:rFonts w:ascii="Arial" w:eastAsia="Arial" w:hAnsi="Arial" w:cs="Arial"/>
          <w:color w:val="000000" w:themeColor="text1"/>
          <w:sz w:val="20"/>
          <w:szCs w:val="20"/>
        </w:rPr>
        <w:t xml:space="preserve">Pełny </w:t>
      </w:r>
      <w:del w:id="148" w:author="Jarosław Kuchta" w:date="2023-01-19T09:52:00Z">
        <w:r w:rsidR="7311B2A5" w:rsidRPr="7311B2A5" w:rsidDel="00B75398">
          <w:rPr>
            <w:rFonts w:ascii="Arial" w:eastAsia="Arial" w:hAnsi="Arial" w:cs="Arial"/>
            <w:color w:val="000000" w:themeColor="text1"/>
            <w:sz w:val="20"/>
            <w:szCs w:val="20"/>
          </w:rPr>
          <w:delText xml:space="preserve">projekt </w:delText>
        </w:r>
      </w:del>
      <w:ins w:id="149" w:author="Jarosław Kuchta" w:date="2023-01-19T09:52:00Z">
        <w:r w:rsidR="00B75398">
          <w:rPr>
            <w:rFonts w:ascii="Arial" w:eastAsia="Arial" w:hAnsi="Arial" w:cs="Arial"/>
            <w:color w:val="000000" w:themeColor="text1"/>
            <w:sz w:val="20"/>
            <w:szCs w:val="20"/>
          </w:rPr>
          <w:t>model</w:t>
        </w:r>
        <w:r w:rsidR="00B75398" w:rsidRPr="7311B2A5">
          <w:rPr>
            <w:rFonts w:ascii="Arial" w:eastAsia="Arial" w:hAnsi="Arial" w:cs="Arial"/>
            <w:color w:val="000000" w:themeColor="text1"/>
            <w:sz w:val="20"/>
            <w:szCs w:val="20"/>
          </w:rPr>
          <w:t xml:space="preserve"> </w:t>
        </w:r>
      </w:ins>
      <w:r w:rsidR="7311B2A5" w:rsidRPr="7311B2A5">
        <w:rPr>
          <w:rFonts w:ascii="Arial" w:eastAsia="Arial" w:hAnsi="Arial" w:cs="Arial"/>
          <w:color w:val="000000" w:themeColor="text1"/>
          <w:sz w:val="20"/>
          <w:szCs w:val="20"/>
        </w:rPr>
        <w:t>klas</w:t>
      </w:r>
      <w:r w:rsidR="6DA0126D" w:rsidRPr="43175233">
        <w:rPr>
          <w:rFonts w:ascii="Arial" w:eastAsia="Arial" w:hAnsi="Arial" w:cs="Arial"/>
          <w:color w:val="000000" w:themeColor="text1"/>
          <w:sz w:val="20"/>
          <w:szCs w:val="20"/>
        </w:rPr>
        <w:t xml:space="preserve"> dostępny jako załącznik</w:t>
      </w:r>
      <w:del w:id="150" w:author="Jarosław Kuchta" w:date="2023-01-19T09:52:00Z">
        <w:r w:rsidR="6DA0126D" w:rsidRPr="43175233" w:rsidDel="00B75398">
          <w:rPr>
            <w:rFonts w:ascii="Arial" w:eastAsia="Arial" w:hAnsi="Arial" w:cs="Arial"/>
            <w:color w:val="000000" w:themeColor="text1"/>
            <w:sz w:val="20"/>
            <w:szCs w:val="20"/>
          </w:rPr>
          <w:delText xml:space="preserve"> Model klas</w:delText>
        </w:r>
      </w:del>
      <w:r w:rsidR="6DA0126D" w:rsidRPr="43175233">
        <w:rPr>
          <w:rFonts w:ascii="Arial" w:eastAsia="Arial" w:hAnsi="Arial" w:cs="Arial"/>
          <w:color w:val="000000" w:themeColor="text1"/>
          <w:sz w:val="20"/>
          <w:szCs w:val="20"/>
        </w:rPr>
        <w:t xml:space="preserve">. </w:t>
      </w:r>
    </w:p>
    <w:p w14:paraId="32870C79" w14:textId="1F8693AC" w:rsidR="511A81FC" w:rsidRDefault="511A81FC" w:rsidP="0019288A">
      <w:pPr>
        <w:pStyle w:val="Nagwek3"/>
        <w:numPr>
          <w:ilvl w:val="2"/>
          <w:numId w:val="125"/>
        </w:numPr>
      </w:pPr>
      <w:bookmarkStart w:id="151" w:name="_Toc124445018"/>
      <w:bookmarkStart w:id="152" w:name="_Toc124835696"/>
      <w:r w:rsidRPr="43175233">
        <w:t>Moduł budowania</w:t>
      </w:r>
      <w:bookmarkEnd w:id="151"/>
      <w:bookmarkEnd w:id="152"/>
    </w:p>
    <w:p w14:paraId="08DBE336" w14:textId="2304044B"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Ten</w:t>
      </w:r>
      <w:r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Pr="001263B0">
        <w:rPr>
          <w:rFonts w:ascii="Arial" w:eastAsia="Arial" w:hAnsi="Arial" w:cs="Arial"/>
          <w:color w:val="000000" w:themeColor="text1"/>
          <w:sz w:val="20"/>
          <w:szCs w:val="20"/>
        </w:rPr>
        <w:t xml:space="preserve"> ściany, podłogi, stropy.</w:t>
      </w:r>
      <w:r>
        <w:rPr>
          <w:rFonts w:ascii="Arial" w:eastAsia="Arial" w:hAnsi="Arial" w:cs="Arial"/>
          <w:color w:val="000000" w:themeColor="text1"/>
          <w:sz w:val="20"/>
          <w:szCs w:val="20"/>
        </w:rPr>
        <w:t xml:space="preserve"> </w:t>
      </w:r>
      <w:r w:rsidR="00C84AF2"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C84AF2" w:rsidRPr="00062940">
        <w:rPr>
          <w:rFonts w:ascii="Arial" w:eastAsia="Arial" w:hAnsi="Arial" w:cs="Arial"/>
          <w:color w:val="000000" w:themeColor="text1"/>
          <w:sz w:val="20"/>
          <w:szCs w:val="20"/>
        </w:rPr>
        <w:t>ys. 1</w:t>
      </w:r>
      <w:r w:rsidR="006A6C97" w:rsidRPr="00062940">
        <w:rPr>
          <w:rFonts w:ascii="Arial" w:eastAsia="Arial" w:hAnsi="Arial" w:cs="Arial"/>
          <w:color w:val="000000" w:themeColor="text1"/>
          <w:sz w:val="20"/>
          <w:szCs w:val="20"/>
        </w:rPr>
        <w:t>6</w:t>
      </w:r>
      <w:r w:rsidR="00C84AF2" w:rsidRPr="00062940">
        <w:rPr>
          <w:rFonts w:ascii="Arial" w:eastAsia="Arial" w:hAnsi="Arial" w:cs="Arial"/>
          <w:color w:val="000000" w:themeColor="text1"/>
          <w:sz w:val="20"/>
          <w:szCs w:val="20"/>
        </w:rPr>
        <w:t xml:space="preserve"> przedstawiono diagram klas, natomiast poniżej można znaleźć</w:t>
      </w:r>
      <w:r w:rsidR="006A6C97" w:rsidRPr="00062940">
        <w:rPr>
          <w:rFonts w:ascii="Arial" w:eastAsia="Arial" w:hAnsi="Arial" w:cs="Arial"/>
          <w:color w:val="000000" w:themeColor="text1"/>
          <w:sz w:val="20"/>
          <w:szCs w:val="20"/>
        </w:rPr>
        <w:t xml:space="preserve"> ich </w:t>
      </w:r>
      <w:r w:rsidR="00C84AF2" w:rsidRPr="00062940">
        <w:rPr>
          <w:rFonts w:ascii="Arial" w:eastAsia="Arial" w:hAnsi="Arial" w:cs="Arial"/>
          <w:color w:val="000000" w:themeColor="text1"/>
          <w:sz w:val="20"/>
          <w:szCs w:val="20"/>
        </w:rPr>
        <w:t>opis dla omawianego modułu.</w:t>
      </w:r>
    </w:p>
    <w:p w14:paraId="4A13C47E" w14:textId="77777777" w:rsidR="00062940" w:rsidRPr="00062940" w:rsidRDefault="00062940" w:rsidP="00C84AF2">
      <w:pPr>
        <w:ind w:firstLine="709"/>
        <w:jc w:val="both"/>
        <w:rPr>
          <w:rFonts w:ascii="Arial" w:eastAsia="Arial" w:hAnsi="Arial" w:cs="Arial"/>
          <w:color w:val="000000" w:themeColor="text1"/>
          <w:sz w:val="20"/>
          <w:szCs w:val="20"/>
        </w:rPr>
      </w:pPr>
    </w:p>
    <w:p w14:paraId="7F034FA0" w14:textId="4B2B03F9" w:rsidR="6DA0126D" w:rsidRDefault="6DA0126D" w:rsidP="001263B0">
      <w:pPr>
        <w:spacing w:after="240" w:line="360" w:lineRule="auto"/>
        <w:jc w:val="center"/>
        <w:rPr>
          <w:rFonts w:ascii="Arial" w:eastAsia="Arial" w:hAnsi="Arial" w:cs="Arial"/>
          <w:sz w:val="20"/>
          <w:szCs w:val="20"/>
        </w:rPr>
      </w:pPr>
      <w:r>
        <w:rPr>
          <w:noProof/>
        </w:rPr>
        <w:lastRenderedPageBreak/>
        <w:drawing>
          <wp:inline distT="0" distB="0" distL="0" distR="0" wp14:anchorId="5003AD48" wp14:editId="7972AF61">
            <wp:extent cx="5391152" cy="3609975"/>
            <wp:effectExtent l="0" t="0" r="0" b="0"/>
            <wp:docPr id="1680833056" name="Obraz 168083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18CEF24E" w14:textId="207EA3FB"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Budowania </w:t>
      </w:r>
    </w:p>
    <w:p w14:paraId="230C14C1" w14:textId="5CA84A69" w:rsidR="43175233" w:rsidRDefault="43175233" w:rsidP="43175233">
      <w:pPr>
        <w:spacing w:line="360" w:lineRule="auto"/>
        <w:jc w:val="center"/>
        <w:rPr>
          <w:rFonts w:ascii="Arial" w:eastAsia="Arial" w:hAnsi="Arial" w:cs="Arial"/>
          <w:color w:val="000000" w:themeColor="text1"/>
          <w:sz w:val="20"/>
          <w:szCs w:val="20"/>
        </w:rPr>
      </w:pPr>
    </w:p>
    <w:p w14:paraId="28206B4E" w14:textId="1340D221" w:rsid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Klasą wyjściową jest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udynek (CLS_001). Każdy budynek musi składać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81198">
        <w:rPr>
          <w:rFonts w:ascii="Arial" w:eastAsia="Arial" w:hAnsi="Arial" w:cs="Arial"/>
          <w:color w:val="000000" w:themeColor="text1"/>
          <w:sz w:val="20"/>
          <w:szCs w:val="20"/>
        </w:rPr>
        <w:t>k</w:t>
      </w:r>
      <w:r w:rsidRPr="0023377D">
        <w:rPr>
          <w:rFonts w:ascii="Arial" w:eastAsia="Arial" w:hAnsi="Arial" w:cs="Arial"/>
          <w:color w:val="000000" w:themeColor="text1"/>
          <w:sz w:val="20"/>
          <w:szCs w:val="20"/>
        </w:rPr>
        <w:t xml:space="preserve">ondygnacji (CLS_005). </w:t>
      </w:r>
    </w:p>
    <w:p w14:paraId="7A440565" w14:textId="2D318443" w:rsidR="6DA0126D" w:rsidRP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Budynek może posiadać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 xml:space="preserve">chody (CLS_002). Na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 xml:space="preserve">(CLS_002) składa się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 xml:space="preserve">ieg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(CLS_003) oraz</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topień schodów (CLS_004), który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został użyty. Schody mogą być różnego rodzaju, na przykład proste, łamane, spiralne (</w:t>
      </w:r>
      <w:r w:rsidR="00BB1809">
        <w:rPr>
          <w:rFonts w:ascii="Arial" w:eastAsia="Arial" w:hAnsi="Arial" w:cs="Arial"/>
          <w:color w:val="000000" w:themeColor="text1"/>
          <w:sz w:val="20"/>
          <w:szCs w:val="20"/>
        </w:rPr>
        <w:t>r</w:t>
      </w:r>
      <w:r w:rsidRPr="0023377D">
        <w:rPr>
          <w:rFonts w:ascii="Arial" w:eastAsia="Arial" w:hAnsi="Arial" w:cs="Arial"/>
          <w:color w:val="000000" w:themeColor="text1"/>
          <w:sz w:val="20"/>
          <w:szCs w:val="20"/>
        </w:rPr>
        <w:t xml:space="preserve">odzaj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 ENUM_001).</w:t>
      </w:r>
    </w:p>
    <w:p w14:paraId="64A3EA4F" w14:textId="4E1BA11F"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(CLS_005) znajdują się </w:t>
      </w:r>
      <w:r w:rsidR="00BB180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(CLS_016). Pomieszczenie ma określoną rolę, taką jak na przykład kuchnia, łazienka, toaleta (</w:t>
      </w:r>
      <w:r w:rsidR="006C3FBA">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unkcja pomieszczenia ENUM_002). Każde pomieszczenie</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musi mieć </w:t>
      </w:r>
      <w:r w:rsidR="006C3FBA">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odłogę (CLS_024),</w:t>
      </w:r>
      <w:r w:rsidR="00FA65DA">
        <w:rPr>
          <w:rFonts w:ascii="Arial" w:eastAsia="Arial" w:hAnsi="Arial" w:cs="Arial"/>
          <w:color w:val="000000" w:themeColor="text1"/>
          <w:sz w:val="20"/>
          <w:szCs w:val="20"/>
        </w:rPr>
        <w:t xml:space="preserve"> </w:t>
      </w:r>
      <w:r w:rsidR="006C3FBA">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 (CLS_025) oraz musi być ograniczone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brysem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(CLS_017). </w:t>
      </w:r>
    </w:p>
    <w:p w14:paraId="393211AE" w14:textId="6D8D2BA3"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linii obrysu można wstawić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cianę (CLS_018). Ściana może być prosta lub wytyczona po łuku (</w:t>
      </w:r>
      <w:r w:rsidR="00177862">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ściany ENUM_003).</w:t>
      </w:r>
      <w:r w:rsidR="008D36F2">
        <w:rPr>
          <w:rFonts w:ascii="Arial" w:eastAsia="Arial" w:hAnsi="Arial" w:cs="Arial"/>
          <w:color w:val="000000" w:themeColor="text1"/>
          <w:sz w:val="20"/>
          <w:szCs w:val="20"/>
        </w:rPr>
        <w:t xml:space="preserve"> </w:t>
      </w:r>
      <w:r w:rsidR="00EE610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każdej ścianie może znajdować się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twór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cienny (CLS_019). Możliwe jest wstawienie różnych typów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przeznaczenia: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kno (CLS_020), </w:t>
      </w:r>
      <w:r w:rsidR="00177862">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 (CLS_021), Przejście nie będące drzwiami (CLS_022), </w:t>
      </w:r>
      <w:r w:rsidR="00177862">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rzeszklenie (CLS_023). </w:t>
      </w:r>
    </w:p>
    <w:p w14:paraId="53FFF616" w14:textId="5879740D"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podłogi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sufity </w:t>
      </w:r>
      <w:r w:rsidR="001263B0">
        <w:rPr>
          <w:rFonts w:ascii="Arial" w:eastAsia="Arial" w:hAnsi="Arial" w:cs="Arial"/>
          <w:color w:val="000000" w:themeColor="text1"/>
          <w:sz w:val="20"/>
          <w:szCs w:val="20"/>
        </w:rPr>
        <w:t>pokryte</w:t>
      </w:r>
      <w:r w:rsidRPr="43175233">
        <w:rPr>
          <w:rFonts w:ascii="Arial" w:eastAsia="Arial" w:hAnsi="Arial" w:cs="Arial"/>
          <w:color w:val="000000" w:themeColor="text1"/>
          <w:sz w:val="20"/>
          <w:szCs w:val="20"/>
        </w:rPr>
        <w:t xml:space="preserve"> są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odpowiednim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w:t>
      </w:r>
      <w:r w:rsidR="001263B0">
        <w:rPr>
          <w:rFonts w:ascii="Arial" w:eastAsia="Arial" w:hAnsi="Arial" w:cs="Arial"/>
          <w:color w:val="000000" w:themeColor="text1"/>
          <w:sz w:val="20"/>
          <w:szCs w:val="20"/>
        </w:rPr>
        <w:t>em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(CLS_027)</w:t>
      </w:r>
      <w:r w:rsidR="001263B0">
        <w:rPr>
          <w:rFonts w:ascii="Arial" w:eastAsia="Arial" w:hAnsi="Arial" w:cs="Arial"/>
          <w:color w:val="000000" w:themeColor="text1"/>
          <w:sz w:val="20"/>
          <w:szCs w:val="20"/>
        </w:rPr>
        <w:t xml:space="preserve"> np</w:t>
      </w:r>
      <w:r w:rsidRPr="43175233">
        <w:rPr>
          <w:rFonts w:ascii="Arial" w:eastAsia="Arial" w:hAnsi="Arial" w:cs="Arial"/>
          <w:color w:val="000000" w:themeColor="text1"/>
          <w:sz w:val="20"/>
          <w:szCs w:val="20"/>
        </w:rPr>
        <w:t>.</w:t>
      </w:r>
      <w:r w:rsidR="001263B0">
        <w:rPr>
          <w:rFonts w:ascii="Arial" w:eastAsia="Arial" w:hAnsi="Arial" w:cs="Arial"/>
          <w:color w:val="000000" w:themeColor="text1"/>
          <w:sz w:val="20"/>
          <w:szCs w:val="20"/>
        </w:rPr>
        <w:t xml:space="preserve"> farba, tapeta, terakota, panele itp. </w:t>
      </w:r>
    </w:p>
    <w:p w14:paraId="12F400FC" w14:textId="478C2A8E"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kondygnacji mogą znaleźć się również </w:t>
      </w:r>
      <w:r w:rsidR="00FA34C1">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 </w:t>
      </w:r>
      <w:r w:rsidR="00FA34C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lementy </w:t>
      </w:r>
      <w:r w:rsidR="00FA34C1">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onstrukcyjne (CLS_006).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takich elementów są konstrukcje </w:t>
      </w:r>
      <w:r w:rsidR="00FA34C1">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rzyścienne (CLS_008) takie jak na przykład </w:t>
      </w:r>
      <w:r w:rsidR="00BF69AA">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omin (CLS_009), </w:t>
      </w:r>
      <w:r w:rsidR="003766A3">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nęka (CLS_010), </w:t>
      </w:r>
      <w:r w:rsidR="00BF69AA">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ablota (CLS_011).</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Innym rodzajem konstrukcji przyściennych są </w:t>
      </w:r>
      <w:proofErr w:type="spellStart"/>
      <w:r w:rsidR="00BF69AA" w:rsidRPr="00B75398">
        <w:rPr>
          <w:rFonts w:ascii="Arial" w:eastAsia="Arial" w:hAnsi="Arial" w:cs="Arial"/>
          <w:i/>
          <w:iCs/>
          <w:color w:val="000000" w:themeColor="text1"/>
          <w:sz w:val="20"/>
          <w:szCs w:val="20"/>
          <w:rPrChange w:id="153" w:author="Jarosław Kuchta" w:date="2023-01-19T09:52:00Z">
            <w:rPr>
              <w:rFonts w:ascii="Arial" w:eastAsia="Arial" w:hAnsi="Arial" w:cs="Arial"/>
              <w:color w:val="000000" w:themeColor="text1"/>
              <w:sz w:val="20"/>
              <w:szCs w:val="20"/>
            </w:rPr>
          </w:rPrChange>
        </w:rPr>
        <w:t>w</w:t>
      </w:r>
      <w:r w:rsidRPr="00B75398">
        <w:rPr>
          <w:rFonts w:ascii="Arial" w:eastAsia="Arial" w:hAnsi="Arial" w:cs="Arial"/>
          <w:i/>
          <w:iCs/>
          <w:color w:val="000000" w:themeColor="text1"/>
          <w:sz w:val="20"/>
          <w:szCs w:val="20"/>
          <w:rPrChange w:id="154" w:author="Jarosław Kuchta" w:date="2023-01-19T09:52:00Z">
            <w:rPr>
              <w:rFonts w:ascii="Arial" w:eastAsia="Arial" w:hAnsi="Arial" w:cs="Arial"/>
              <w:color w:val="000000" w:themeColor="text1"/>
              <w:sz w:val="20"/>
              <w:szCs w:val="20"/>
            </w:rPr>
          </w:rPrChange>
        </w:rPr>
        <w:t>yspowate</w:t>
      </w:r>
      <w:proofErr w:type="spellEnd"/>
      <w:r w:rsidRPr="43175233">
        <w:rPr>
          <w:rFonts w:ascii="Arial" w:eastAsia="Arial" w:hAnsi="Arial" w:cs="Arial"/>
          <w:color w:val="000000" w:themeColor="text1"/>
          <w:sz w:val="20"/>
          <w:szCs w:val="20"/>
        </w:rPr>
        <w:t xml:space="preserve"> (CLS_013), do których zaliczyć można Półścianki </w:t>
      </w:r>
      <w:r w:rsidRPr="43175233">
        <w:rPr>
          <w:rFonts w:ascii="Arial" w:eastAsia="Arial" w:hAnsi="Arial" w:cs="Arial"/>
          <w:color w:val="000000" w:themeColor="text1"/>
          <w:sz w:val="20"/>
          <w:szCs w:val="20"/>
        </w:rPr>
        <w:lastRenderedPageBreak/>
        <w:t xml:space="preserve">(CLS_014) oraz </w:t>
      </w:r>
      <w:r w:rsidR="00951DCF">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yspy (CLS_015). Innymi nietypowymi konstrukcjami, które mogą znaleźć się na kondygnacji są </w:t>
      </w:r>
      <w:r w:rsidR="00951DCF">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ntresole (CLS_012) oraz </w:t>
      </w:r>
      <w:r w:rsidR="009D6389">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ilary (CLS_007).</w:t>
      </w:r>
    </w:p>
    <w:p w14:paraId="6EF3E03D" w14:textId="69CABC65" w:rsidR="6DA0126D" w:rsidRDefault="6DA0126D" w:rsidP="0019288A">
      <w:pPr>
        <w:pStyle w:val="Nagwek3"/>
        <w:numPr>
          <w:ilvl w:val="2"/>
          <w:numId w:val="125"/>
        </w:numPr>
        <w:rPr>
          <w:rStyle w:val="Nagwek3Znak"/>
          <w:rFonts w:eastAsia="Arial"/>
          <w:i/>
        </w:rPr>
      </w:pPr>
      <w:bookmarkStart w:id="155" w:name="_Toc124445019"/>
      <w:bookmarkStart w:id="156" w:name="_Toc124835697"/>
      <w:r w:rsidRPr="43175233">
        <w:rPr>
          <w:rStyle w:val="Nagwek3Znak"/>
          <w:i/>
          <w:iCs/>
        </w:rPr>
        <w:t xml:space="preserve">Moduł </w:t>
      </w:r>
      <w:del w:id="157" w:author="Jarosław Kuchta" w:date="2023-01-19T09:53:00Z">
        <w:r w:rsidRPr="43175233" w:rsidDel="006F4806">
          <w:rPr>
            <w:rStyle w:val="Nagwek3Znak"/>
            <w:i/>
            <w:iCs/>
          </w:rPr>
          <w:delText xml:space="preserve">Wykańczania </w:delText>
        </w:r>
      </w:del>
      <w:ins w:id="158" w:author="Jarosław Kuchta" w:date="2023-01-19T09:53:00Z">
        <w:r w:rsidR="006F4806">
          <w:rPr>
            <w:rStyle w:val="Nagwek3Znak"/>
            <w:i/>
            <w:iCs/>
          </w:rPr>
          <w:t>w</w:t>
        </w:r>
        <w:r w:rsidR="006F4806" w:rsidRPr="43175233">
          <w:rPr>
            <w:rStyle w:val="Nagwek3Znak"/>
            <w:i/>
            <w:iCs/>
          </w:rPr>
          <w:t xml:space="preserve">ykańczania </w:t>
        </w:r>
      </w:ins>
      <w:del w:id="159" w:author="Jarosław Kuchta" w:date="2023-01-19T09:53:00Z">
        <w:r w:rsidRPr="43175233" w:rsidDel="006F4806">
          <w:rPr>
            <w:rStyle w:val="Nagwek3Znak"/>
            <w:i/>
            <w:iCs/>
          </w:rPr>
          <w:delText>Wnętrza</w:delText>
        </w:r>
      </w:del>
      <w:bookmarkEnd w:id="155"/>
      <w:bookmarkEnd w:id="156"/>
      <w:ins w:id="160" w:author="Jarosław Kuchta" w:date="2023-01-19T09:53:00Z">
        <w:r w:rsidR="006F4806">
          <w:rPr>
            <w:rStyle w:val="Nagwek3Znak"/>
            <w:i/>
            <w:iCs/>
          </w:rPr>
          <w:t>w</w:t>
        </w:r>
        <w:r w:rsidR="006F4806" w:rsidRPr="43175233">
          <w:rPr>
            <w:rStyle w:val="Nagwek3Znak"/>
            <w:i/>
            <w:iCs/>
          </w:rPr>
          <w:t>nętrza</w:t>
        </w:r>
      </w:ins>
    </w:p>
    <w:p w14:paraId="020A2E2B" w14:textId="4636B23F" w:rsidR="00062940" w:rsidRDefault="001263B0" w:rsidP="00032398">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w:t>
      </w:r>
      <w:r w:rsidR="00062940">
        <w:rPr>
          <w:rFonts w:ascii="Arial" w:eastAsia="Arial" w:hAnsi="Arial" w:cs="Arial"/>
          <w:color w:val="000000" w:themeColor="text1"/>
          <w:sz w:val="20"/>
          <w:szCs w:val="20"/>
        </w:rPr>
        <w:t>7</w:t>
      </w:r>
      <w:r w:rsidR="00062940" w:rsidRPr="00062940">
        <w:rPr>
          <w:rFonts w:ascii="Arial" w:eastAsia="Arial" w:hAnsi="Arial" w:cs="Arial"/>
          <w:color w:val="000000" w:themeColor="text1"/>
          <w:sz w:val="20"/>
          <w:szCs w:val="20"/>
        </w:rPr>
        <w:t xml:space="preserve"> przedstawiono diagram klas, natomiast poniżej można znaleźć ich opis dla omawianego modułu.</w:t>
      </w:r>
    </w:p>
    <w:p w14:paraId="3431D243" w14:textId="77777777" w:rsidR="00062940" w:rsidRPr="00062940" w:rsidRDefault="00062940" w:rsidP="00062940">
      <w:pPr>
        <w:ind w:firstLine="709"/>
        <w:rPr>
          <w:rFonts w:ascii="Arial" w:eastAsia="Arial" w:hAnsi="Arial" w:cs="Arial"/>
          <w:color w:val="000000" w:themeColor="text1"/>
          <w:sz w:val="20"/>
          <w:szCs w:val="20"/>
        </w:rPr>
      </w:pPr>
    </w:p>
    <w:p w14:paraId="1F9E3C89" w14:textId="00D795DC" w:rsidR="6DA0126D" w:rsidRDefault="6DA0126D" w:rsidP="001263B0">
      <w:pPr>
        <w:spacing w:after="240" w:line="360" w:lineRule="auto"/>
        <w:jc w:val="center"/>
        <w:rPr>
          <w:rFonts w:ascii="Arial" w:eastAsia="Arial" w:hAnsi="Arial" w:cs="Arial"/>
          <w:sz w:val="20"/>
          <w:szCs w:val="20"/>
        </w:rPr>
      </w:pPr>
      <w:r>
        <w:rPr>
          <w:noProof/>
        </w:rPr>
        <w:drawing>
          <wp:inline distT="0" distB="0" distL="0" distR="0" wp14:anchorId="0A323C7D" wp14:editId="5916746D">
            <wp:extent cx="5391152" cy="2324100"/>
            <wp:effectExtent l="0" t="0" r="0" b="0"/>
            <wp:docPr id="809686703" name="Obraz 80968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1152" cy="2324100"/>
                    </a:xfrm>
                    <a:prstGeom prst="rect">
                      <a:avLst/>
                    </a:prstGeom>
                  </pic:spPr>
                </pic:pic>
              </a:graphicData>
            </a:graphic>
          </wp:inline>
        </w:drawing>
      </w:r>
    </w:p>
    <w:p w14:paraId="3B762A19" w14:textId="3565A170" w:rsidR="43175233" w:rsidRDefault="6DA0126D" w:rsidP="00BB0718">
      <w:pPr>
        <w:spacing w:line="48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Wykańczania Wnętrza</w:t>
      </w:r>
    </w:p>
    <w:p w14:paraId="4F323C37" w14:textId="45C4E156"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 budynku znajdują się kondygnacje,</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 nich wytyczone pomieszczenia. Na pomieszczenie składają się</w:t>
      </w:r>
      <w:r w:rsidR="00FA65DA">
        <w:rPr>
          <w:rFonts w:ascii="Arial" w:eastAsia="Arial" w:hAnsi="Arial" w:cs="Arial"/>
          <w:color w:val="000000" w:themeColor="text1"/>
          <w:sz w:val="20"/>
          <w:szCs w:val="20"/>
        </w:rPr>
        <w:t xml:space="preserve">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(CLS_042), </w:t>
      </w:r>
      <w:r w:rsidR="00032398">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odłoga (CLS_129) oraz </w:t>
      </w:r>
      <w:r w:rsidR="00032398">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 (CLS_130), które można wykończyć.</w:t>
      </w:r>
    </w:p>
    <w:p w14:paraId="2938297D" w14:textId="315D78C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mogą zawierać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twory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 (CLS_037). Otwór ścienny może zawierać wiele </w:t>
      </w:r>
      <w:r w:rsidR="00032398">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032398">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ciennego (CLS_028). Każdy element wykończenia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rodzajów </w:t>
      </w:r>
      <w:r w:rsidR="002C0D6D">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ateriałów (ENUM_004),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drewna, metalu, tworzyw sztucznych. </w:t>
      </w:r>
    </w:p>
    <w:p w14:paraId="47C98019" w14:textId="4E9D8CF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rodzaju otworu ściennego zastosujemy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C0D6D">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2C0D6D">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rzwiowego (CLS_029),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kiennego (CLS_032) lub </w:t>
      </w:r>
      <w:r w:rsidR="00357DA7">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357DA7">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ietypowego (CLS_035). Niezależnie od rodzaju otworu można go wykończyć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ścieżnicą (CLS_036)</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różnym profilu (ENUM_005). </w:t>
      </w:r>
    </w:p>
    <w:p w14:paraId="30544022" w14:textId="2D8D45D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drzwiowego może być stolarka drzwiowa (</w:t>
      </w:r>
      <w:r w:rsidR="002C4FF7">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odel stolarki drzwiowej CLS_030) oraz </w:t>
      </w:r>
      <w:r w:rsidR="002C4FF7">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róg (CLS_031). Użyte drzwi mogą być różnego typu, na przykład jednoskrzydłowe, przesuwne, obrotowe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ENUM_012). </w:t>
      </w:r>
    </w:p>
    <w:p w14:paraId="207A05AC" w14:textId="0053F1A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okiennego może być stolarka okienna (</w:t>
      </w:r>
      <w:r w:rsidR="002A493B">
        <w:rPr>
          <w:rFonts w:ascii="Arial" w:eastAsia="Arial" w:hAnsi="Arial" w:cs="Arial"/>
          <w:color w:val="000000" w:themeColor="text1"/>
          <w:sz w:val="20"/>
          <w:szCs w:val="20"/>
        </w:rPr>
        <w:t>model stolarki okiennej</w:t>
      </w:r>
      <w:r w:rsidRPr="43175233">
        <w:rPr>
          <w:rFonts w:ascii="Arial" w:eastAsia="Arial" w:hAnsi="Arial" w:cs="Arial"/>
          <w:color w:val="000000" w:themeColor="text1"/>
          <w:sz w:val="20"/>
          <w:szCs w:val="20"/>
        </w:rPr>
        <w:t xml:space="preserve"> CLS_033)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arapet (CLS_034). Użyte do wykończenia parapety dzielimy na zewnętrzne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wewnętrzne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odzaje parapetów ENUM_013). Otwór okienny możemy wykończyć różnymi rodzajami okien, na przykład oknami krosnowymi, szwedzkimi, świetlikami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okna ENUM_006). </w:t>
      </w:r>
    </w:p>
    <w:p w14:paraId="3C9786ED" w14:textId="42814B9B"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Podłogi oraz sufit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owierzchniami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oziomymi (CLS_050), do których wykończenia użyć można Liniowych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(CLS_051).</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sufitu możemy użyć Liniowego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(CLS_052), na przykład listwy podsufitowej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ufitu ENUM_010). Podłogę możemy wykończyć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 xml:space="preserve">iniowym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lementem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(CLS_051), na przykład cokołem, listwą przypodłogową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liniowego wykończenia podłogi ENUM_011). </w:t>
      </w:r>
    </w:p>
    <w:p w14:paraId="0973194C" w14:textId="7A10BDC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podłogi oraz sufit możemy wykończyć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lementami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owierzchni (CLS_043).</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powierzchni zastosujemy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ściany (CLS_044), Element wykończenia sufitu (CLS_048) lub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podłogi (CLS_049). </w:t>
      </w:r>
    </w:p>
    <w:p w14:paraId="48A08989" w14:textId="537B1F0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możemy pomalować, położyć na nie płytki, wytapetować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wykończenia ścian ENUM_007). Na ścianach można zamontować różne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etale (CLS_045), mowa tu</w:t>
      </w:r>
      <w:r w:rsidR="008D36F2">
        <w:rPr>
          <w:rFonts w:ascii="Arial" w:eastAsia="Arial" w:hAnsi="Arial" w:cs="Arial"/>
          <w:color w:val="000000" w:themeColor="text1"/>
          <w:sz w:val="20"/>
          <w:szCs w:val="20"/>
        </w:rPr>
        <w:t xml:space="preserve"> o</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yłącznikach (CLS_046) oraz </w:t>
      </w:r>
      <w:r w:rsidR="002A493B">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 xml:space="preserve">niazdkach (CLS_047). </w:t>
      </w:r>
    </w:p>
    <w:p w14:paraId="7C749988" w14:textId="4C07E427"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możemy wykończyć na różne sposoby, między innymi nałożyć gładź, zastosować sztukaterię lub sufit podwieszany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ENUM_008).</w:t>
      </w:r>
    </w:p>
    <w:p w14:paraId="26416706" w14:textId="34F7941C" w:rsidR="00062940" w:rsidRPr="00293656"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element wykończenia podłogi możemy zastosować między innymi panele, kafelki, wykładzinę, parkiet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ENUM_009).</w:t>
      </w:r>
    </w:p>
    <w:p w14:paraId="2710ADAD" w14:textId="367E0857" w:rsidR="72D91183" w:rsidRDefault="72D91183" w:rsidP="0019288A">
      <w:pPr>
        <w:pStyle w:val="Nagwek3"/>
        <w:numPr>
          <w:ilvl w:val="2"/>
          <w:numId w:val="125"/>
        </w:numPr>
      </w:pPr>
      <w:bookmarkStart w:id="161" w:name="_Toc124445020"/>
      <w:bookmarkStart w:id="162" w:name="_Toc124835698"/>
      <w:r w:rsidRPr="43175233">
        <w:t xml:space="preserve">Moduł </w:t>
      </w:r>
      <w:del w:id="163" w:author="Jarosław Kuchta" w:date="2023-01-19T09:53:00Z">
        <w:r w:rsidRPr="43175233" w:rsidDel="006F4806">
          <w:delText>Dekoracji</w:delText>
        </w:r>
      </w:del>
      <w:bookmarkEnd w:id="161"/>
      <w:bookmarkEnd w:id="162"/>
      <w:ins w:id="164" w:author="Jarosław Kuchta" w:date="2023-01-19T09:53:00Z">
        <w:r w:rsidR="006F4806">
          <w:t>d</w:t>
        </w:r>
        <w:r w:rsidR="006F4806" w:rsidRPr="43175233">
          <w:t>ekoracji</w:t>
        </w:r>
      </w:ins>
    </w:p>
    <w:p w14:paraId="39610325" w14:textId="73F4FF07"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18 przedstawiono diagram klas, natomiast poniżej można znaleźć ich opis dla omawianego modułu.</w:t>
      </w:r>
    </w:p>
    <w:p w14:paraId="2B1A6B8E" w14:textId="77777777" w:rsidR="00062940" w:rsidRPr="00062940" w:rsidRDefault="00062940" w:rsidP="00062940">
      <w:pPr>
        <w:ind w:firstLine="709"/>
        <w:rPr>
          <w:rFonts w:ascii="Arial" w:eastAsia="Arial" w:hAnsi="Arial" w:cs="Arial"/>
          <w:color w:val="000000" w:themeColor="text1"/>
          <w:sz w:val="20"/>
          <w:szCs w:val="20"/>
        </w:rPr>
      </w:pPr>
    </w:p>
    <w:p w14:paraId="4AB06C6D" w14:textId="77777777" w:rsidR="00E53811" w:rsidRDefault="6DA0126D" w:rsidP="001263B0">
      <w:pPr>
        <w:spacing w:after="240" w:line="360" w:lineRule="auto"/>
        <w:jc w:val="center"/>
        <w:rPr>
          <w:rFonts w:ascii="Arial" w:eastAsia="Arial" w:hAnsi="Arial" w:cs="Arial"/>
          <w:color w:val="000000" w:themeColor="text1"/>
          <w:sz w:val="20"/>
          <w:szCs w:val="20"/>
        </w:rPr>
      </w:pPr>
      <w:r>
        <w:rPr>
          <w:noProof/>
        </w:rPr>
        <w:drawing>
          <wp:inline distT="0" distB="0" distL="0" distR="0" wp14:anchorId="5AE45824" wp14:editId="0875D988">
            <wp:extent cx="5391152" cy="3457575"/>
            <wp:effectExtent l="0" t="0" r="0" b="0"/>
            <wp:docPr id="218842190" name="Obraz 2188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1152" cy="3457575"/>
                    </a:xfrm>
                    <a:prstGeom prst="rect">
                      <a:avLst/>
                    </a:prstGeom>
                  </pic:spPr>
                </pic:pic>
              </a:graphicData>
            </a:graphic>
          </wp:inline>
        </w:drawing>
      </w:r>
    </w:p>
    <w:p w14:paraId="488FD117" w14:textId="5A938F69" w:rsidR="43175233" w:rsidRPr="00723846" w:rsidRDefault="6DA0126D" w:rsidP="00723846">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Dekoracji</w:t>
      </w:r>
    </w:p>
    <w:p w14:paraId="125068A9" w14:textId="6F58C22D"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każdym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udynku (CLS_090) znajdują się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(CLS_089), na których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(CLS_088), które można udekorować. </w:t>
      </w:r>
    </w:p>
    <w:p w14:paraId="070E4E57" w14:textId="707E08D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pomieszczeniach możemy wstawić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odłogową (CLS_076),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ufitową (CLS_077) lub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cienną (CLS_078). </w:t>
      </w:r>
    </w:p>
    <w:p w14:paraId="7C7EA64C" w14:textId="25F5A4B5"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Jako dekoracji ściennej można użyć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aściennego (CLS_084). Taki mebel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ateriałów (ENUM_019), takich jak drewno, metal itd. Przykładem takiego mebla jest: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egał (CLS_085),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ółka (CLS_086)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zafka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aścienna (CLS_087).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szafki można zastosować różne rodzaje drzwi, na przykład przesuwne, jednoskrzydłowe, dwuskrzydłowe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szafki ENUM_024). </w:t>
      </w:r>
    </w:p>
    <w:p w14:paraId="0BD17249" w14:textId="2CE1194B" w:rsidR="00C9494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Innym rodzajem dekoracji ściennych są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ekoracje przyokienne (CLS_054).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aluzje (CLS_055).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układu możemy użyć żaluzji pionowych lub poziomych (</w:t>
      </w:r>
      <w:r w:rsidR="002A493B">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kład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aluzji ENUM_014). Można je zamontować na różne sposoby, na przykład do sufitu, do ściany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posób montażu ENUM_015).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obsługi możemy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elementu obsługiwanego ręcznie lub automatycznie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bsługa ENUM_016). </w:t>
      </w:r>
    </w:p>
    <w:p w14:paraId="4DF4FF15" w14:textId="57379EB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dekoracji przyokiennych można użyć również:</w:t>
      </w:r>
    </w:p>
    <w:p w14:paraId="30D10F1D" w14:textId="1A68B68B" w:rsidR="6DA0126D" w:rsidRDefault="002A493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olet</w:t>
      </w:r>
      <w:r w:rsidR="002000D2">
        <w:rPr>
          <w:rFonts w:ascii="Arial" w:eastAsia="Arial" w:hAnsi="Arial" w:cs="Arial"/>
          <w:color w:val="000000" w:themeColor="text1"/>
          <w:sz w:val="20"/>
          <w:szCs w:val="20"/>
        </w:rPr>
        <w:t>y</w:t>
      </w:r>
      <w:r w:rsidR="6DA0126D" w:rsidRPr="43175233">
        <w:rPr>
          <w:rFonts w:ascii="Arial" w:eastAsia="Arial" w:hAnsi="Arial" w:cs="Arial"/>
          <w:color w:val="000000" w:themeColor="text1"/>
          <w:sz w:val="20"/>
          <w:szCs w:val="20"/>
        </w:rPr>
        <w:t xml:space="preserve"> (CLS_056). Rolety mogą być zamontowane wewnątrz oraz na zewnątrz pomieszczenia (</w:t>
      </w:r>
      <w:r>
        <w:rPr>
          <w:rFonts w:ascii="Arial" w:eastAsia="Arial" w:hAnsi="Arial" w:cs="Arial"/>
          <w:color w:val="000000" w:themeColor="text1"/>
          <w:sz w:val="20"/>
          <w:szCs w:val="20"/>
        </w:rPr>
        <w:t>m</w:t>
      </w:r>
      <w:r w:rsidR="6DA0126D" w:rsidRPr="43175233">
        <w:rPr>
          <w:rFonts w:ascii="Arial" w:eastAsia="Arial" w:hAnsi="Arial" w:cs="Arial"/>
          <w:color w:val="000000" w:themeColor="text1"/>
          <w:sz w:val="20"/>
          <w:szCs w:val="20"/>
        </w:rPr>
        <w:t xml:space="preserve">ontaż względem pomieszczenia ENUM_018). </w:t>
      </w:r>
    </w:p>
    <w:p w14:paraId="0A6E1E94" w14:textId="1BC6319B" w:rsidR="6DA0126D" w:rsidRDefault="2F34556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Karnisze</w:t>
      </w:r>
      <w:r w:rsidR="6DA0126D" w:rsidRPr="43175233">
        <w:rPr>
          <w:rFonts w:ascii="Arial" w:eastAsia="Arial" w:hAnsi="Arial" w:cs="Arial"/>
          <w:color w:val="000000" w:themeColor="text1"/>
          <w:sz w:val="20"/>
          <w:szCs w:val="20"/>
        </w:rPr>
        <w:t xml:space="preserve"> (CLS_057)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połączeniu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t</w:t>
      </w:r>
      <w:r w:rsidR="6DA0126D" w:rsidRPr="43175233">
        <w:rPr>
          <w:rFonts w:ascii="Arial" w:eastAsia="Arial" w:hAnsi="Arial" w:cs="Arial"/>
          <w:color w:val="000000" w:themeColor="text1"/>
          <w:sz w:val="20"/>
          <w:szCs w:val="20"/>
        </w:rPr>
        <w:t xml:space="preserve">ekstyliami </w:t>
      </w:r>
      <w:r w:rsidR="002A493B">
        <w:rPr>
          <w:rFonts w:ascii="Arial" w:eastAsia="Arial" w:hAnsi="Arial" w:cs="Arial"/>
          <w:color w:val="000000" w:themeColor="text1"/>
          <w:sz w:val="20"/>
          <w:szCs w:val="20"/>
        </w:rPr>
        <w:t>o</w:t>
      </w:r>
      <w:r w:rsidR="6DA0126D" w:rsidRPr="43175233">
        <w:rPr>
          <w:rFonts w:ascii="Arial" w:eastAsia="Arial" w:hAnsi="Arial" w:cs="Arial"/>
          <w:color w:val="000000" w:themeColor="text1"/>
          <w:sz w:val="20"/>
          <w:szCs w:val="20"/>
        </w:rPr>
        <w:t>kiennymi (CLS_058) różnego rodzaju, na przykład możemy zastosować firany lub zasłony (</w:t>
      </w:r>
      <w:r w:rsidR="002A493B">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odzaj tekstyliów przyokiennych ENUM_017)</w:t>
      </w:r>
    </w:p>
    <w:p w14:paraId="695B5E18" w14:textId="5F556731" w:rsidR="6DA0126D" w:rsidRDefault="6DA0126D"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Parapet</w:t>
      </w:r>
      <w:r w:rsidR="002000D2">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(CLS_059)</w:t>
      </w:r>
    </w:p>
    <w:p w14:paraId="455A3276" w14:textId="7EC44936"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Oprócz dekoracji przyokiennych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mebli naściennych możemy do dekoracji ścian użyć</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ciennej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nnej (CLS_080), do której zaliczyć można:</w:t>
      </w:r>
    </w:p>
    <w:p w14:paraId="3F357A9F" w14:textId="79EEF0BA"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Obraz (CLS_081),</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doboru ramy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ramy ENUM_026)</w:t>
      </w:r>
    </w:p>
    <w:p w14:paraId="3BE3CA95" w14:textId="208D5EBB" w:rsidR="6DA0126D" w:rsidRDefault="00301881"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A</w:t>
      </w:r>
      <w:r w:rsidR="6DA0126D" w:rsidRPr="43175233">
        <w:rPr>
          <w:rFonts w:ascii="Arial" w:eastAsia="Arial" w:hAnsi="Arial" w:cs="Arial"/>
          <w:color w:val="000000" w:themeColor="text1"/>
          <w:sz w:val="20"/>
          <w:szCs w:val="20"/>
        </w:rPr>
        <w:t>ntyram</w:t>
      </w:r>
      <w:r w:rsidR="002A493B">
        <w:rPr>
          <w:rFonts w:ascii="Arial" w:eastAsia="Arial" w:hAnsi="Arial" w:cs="Arial"/>
          <w:color w:val="000000" w:themeColor="text1"/>
          <w:sz w:val="20"/>
          <w:szCs w:val="20"/>
        </w:rPr>
        <w:t>ę</w:t>
      </w:r>
      <w:r w:rsidR="6DA0126D" w:rsidRPr="43175233">
        <w:rPr>
          <w:rFonts w:ascii="Arial" w:eastAsia="Arial" w:hAnsi="Arial" w:cs="Arial"/>
          <w:color w:val="000000" w:themeColor="text1"/>
          <w:sz w:val="20"/>
          <w:szCs w:val="20"/>
        </w:rPr>
        <w:t xml:space="preserve"> (CLS_082) </w:t>
      </w:r>
    </w:p>
    <w:p w14:paraId="500390B4" w14:textId="6A780133"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Plakat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(CLS_083)</w:t>
      </w:r>
    </w:p>
    <w:p w14:paraId="68009DE4" w14:textId="0B751592"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dekoracji można stosować antyramy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plakaty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różnej tematyce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ematyka ENUM_025), na przykład tematyka filmowa, historyczna, sportowa itd.</w:t>
      </w:r>
    </w:p>
    <w:p w14:paraId="68DB3724" w14:textId="4EF56677"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Przy dekorowaniu pomieszczeń można użyć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odłogowej (CLS_076).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 (CLS_060), do których zaliczamy:</w:t>
      </w:r>
    </w:p>
    <w:p w14:paraId="198E4432" w14:textId="6E105DE9"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Fotele (CLS_061)</w:t>
      </w:r>
    </w:p>
    <w:p w14:paraId="4DD756C9" w14:textId="04EFA3F7"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Stoły (CLS_062)</w:t>
      </w:r>
    </w:p>
    <w:p w14:paraId="34EB867A" w14:textId="7871F8FE"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Krzesła (CLS_063)</w:t>
      </w:r>
    </w:p>
    <w:p w14:paraId="79CE3738" w14:textId="476A264D"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Narożniki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(CLS_064)</w:t>
      </w:r>
    </w:p>
    <w:p w14:paraId="5D2C2BC8" w14:textId="4E4C45E4"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Wersalki (CLS_065)</w:t>
      </w:r>
    </w:p>
    <w:p w14:paraId="050394C8" w14:textId="5F222793"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Biurka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(CLS_066)</w:t>
      </w:r>
    </w:p>
    <w:p w14:paraId="40E4D2B2" w14:textId="3C5513E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Kanapy (CLS_067)</w:t>
      </w:r>
    </w:p>
    <w:p w14:paraId="03C2C71A" w14:textId="26E8AB0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Taborety (CLS_068)</w:t>
      </w:r>
    </w:p>
    <w:p w14:paraId="7980F7AB" w14:textId="49E1F96C"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Meble użyte do dekoracji mogą być obite różnymi rodzajami materiałów, na przykład skórą, welurem, pluszem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obicia ENUM_020). </w:t>
      </w:r>
    </w:p>
    <w:p w14:paraId="32F6DF7F" w14:textId="6DFC9F01"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Podłogę możemy udekorować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przętem RTV (CLS_069), do którego zaliczyć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uzyczny (CLS_070) oraz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elewizory (CLS_071). Telewizor może posłużyć jako dekoracja naścienna lub podłogowa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TV ENUM_021). </w:t>
      </w:r>
    </w:p>
    <w:p w14:paraId="32CB79C2" w14:textId="6D340DD9"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podłodze postawić również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AGD, do którego zaliczyć można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odówki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(CLS_073),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ralki (CLS_074)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uszarki (CLS_075).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dekoracji można użyć również innych dekoracji takich jak kwiaty, bibeloty itd.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nne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odłogowe CLS_079). </w:t>
      </w:r>
    </w:p>
    <w:p w14:paraId="5E22CFEC" w14:textId="41CAE74D"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Można również udekorować sufit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ufitowa CLS_077). Można do tego celu użyć na przykład ozdobnej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istwy (CLS_095). Listwy mogą być zarówno podłogowe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sufitowe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listwy ENUM_022). </w:t>
      </w:r>
    </w:p>
    <w:p w14:paraId="1E8B101F" w14:textId="5BD64687" w:rsidR="00062940" w:rsidRPr="00293656"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00B22EA2">
        <w:rPr>
          <w:rFonts w:ascii="Arial" w:eastAsia="Arial" w:hAnsi="Arial" w:cs="Arial"/>
          <w:color w:val="000000" w:themeColor="text1"/>
          <w:sz w:val="20"/>
          <w:szCs w:val="20"/>
        </w:rPr>
        <w:t>Pomieszczeni</w:t>
      </w:r>
      <w:r w:rsidR="00193FF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można udekorować różnymi rodzajami (ENUM_023) lamp. Lampa (CLS_094),</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może być użyta do dekoracji sufitu, podłogi oraz ściany.</w:t>
      </w:r>
    </w:p>
    <w:p w14:paraId="4F885A48" w14:textId="2ACD32E6" w:rsidR="60921E0F" w:rsidRDefault="60921E0F" w:rsidP="0019288A">
      <w:pPr>
        <w:pStyle w:val="Nagwek3"/>
        <w:numPr>
          <w:ilvl w:val="2"/>
          <w:numId w:val="125"/>
        </w:numPr>
      </w:pPr>
      <w:bookmarkStart w:id="165" w:name="_Toc124445021"/>
      <w:bookmarkStart w:id="166" w:name="_Toc124835699"/>
      <w:r w:rsidRPr="43175233">
        <w:t xml:space="preserve">Moduł </w:t>
      </w:r>
      <w:del w:id="167" w:author="Jarosław Kuchta" w:date="2023-01-19T09:54:00Z">
        <w:r w:rsidRPr="43175233" w:rsidDel="006F4806">
          <w:delText xml:space="preserve">Wirtualnego </w:delText>
        </w:r>
      </w:del>
      <w:ins w:id="168" w:author="Jarosław Kuchta" w:date="2023-01-19T09:54:00Z">
        <w:r w:rsidR="006F4806">
          <w:t>w</w:t>
        </w:r>
        <w:r w:rsidR="006F4806" w:rsidRPr="43175233">
          <w:t xml:space="preserve">irtualnego </w:t>
        </w:r>
      </w:ins>
      <w:del w:id="169" w:author="Jarosław Kuchta" w:date="2023-01-19T09:54:00Z">
        <w:r w:rsidRPr="43175233" w:rsidDel="006F4806">
          <w:delText>Spaceru</w:delText>
        </w:r>
      </w:del>
      <w:bookmarkEnd w:id="165"/>
      <w:bookmarkEnd w:id="166"/>
      <w:ins w:id="170" w:author="Jarosław Kuchta" w:date="2023-01-19T09:54:00Z">
        <w:r w:rsidR="006F4806">
          <w:t>s</w:t>
        </w:r>
        <w:r w:rsidR="006F4806" w:rsidRPr="43175233">
          <w:t>paceru</w:t>
        </w:r>
      </w:ins>
    </w:p>
    <w:p w14:paraId="37FFB966" w14:textId="0EE9F7F3"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19 przedstawiono diagram klas, natomiast poniżej można znaleźć ich opis dla omawianego modułu.</w:t>
      </w:r>
    </w:p>
    <w:p w14:paraId="1C516C22" w14:textId="77777777" w:rsidR="00062940" w:rsidRPr="00062940" w:rsidRDefault="00062940" w:rsidP="00062940">
      <w:pPr>
        <w:ind w:firstLine="709"/>
        <w:rPr>
          <w:rFonts w:ascii="Arial" w:eastAsia="Arial" w:hAnsi="Arial" w:cs="Arial"/>
          <w:color w:val="000000" w:themeColor="text1"/>
          <w:sz w:val="20"/>
          <w:szCs w:val="20"/>
        </w:rPr>
      </w:pPr>
    </w:p>
    <w:p w14:paraId="4C1ACA36"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6C86004E" wp14:editId="467E8F01">
            <wp:extent cx="5391152" cy="3228975"/>
            <wp:effectExtent l="0" t="0" r="0" b="0"/>
            <wp:docPr id="41211985" name="Obraz 4121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1152" cy="3228975"/>
                    </a:xfrm>
                    <a:prstGeom prst="rect">
                      <a:avLst/>
                    </a:prstGeom>
                  </pic:spPr>
                </pic:pic>
              </a:graphicData>
            </a:graphic>
          </wp:inline>
        </w:drawing>
      </w:r>
    </w:p>
    <w:p w14:paraId="64C3423A" w14:textId="6A691FF3" w:rsidR="6DA0126D" w:rsidRDefault="6DA0126D" w:rsidP="00E53811">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Wirtualnego Spaceru</w:t>
      </w:r>
    </w:p>
    <w:p w14:paraId="28E26E7C" w14:textId="1599513D" w:rsidR="43175233" w:rsidRDefault="43175233" w:rsidP="43175233">
      <w:pPr>
        <w:spacing w:line="360" w:lineRule="auto"/>
        <w:jc w:val="both"/>
        <w:rPr>
          <w:rFonts w:ascii="Arial" w:eastAsia="Arial" w:hAnsi="Arial" w:cs="Arial"/>
          <w:sz w:val="20"/>
          <w:szCs w:val="20"/>
        </w:rPr>
      </w:pPr>
    </w:p>
    <w:p w14:paraId="7DD25E98" w14:textId="0571710B"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trakcie spaceru użytkownik otoczony jest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rodowiskiem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ewnętrznym (CLS_096). </w:t>
      </w:r>
      <w:del w:id="171" w:author="Jarosław Kuchta" w:date="2023-01-19T09:54:00Z">
        <w:r w:rsidRPr="43175233" w:rsidDel="006F4806">
          <w:rPr>
            <w:rFonts w:ascii="Arial" w:eastAsia="Arial" w:hAnsi="Arial" w:cs="Arial"/>
            <w:color w:val="000000" w:themeColor="text1"/>
            <w:sz w:val="20"/>
            <w:szCs w:val="20"/>
          </w:rPr>
          <w:delText xml:space="preserve">Pomijając </w:delText>
        </w:r>
      </w:del>
      <w:ins w:id="172" w:author="Jarosław Kuchta" w:date="2023-01-19T09:54:00Z">
        <w:r w:rsidR="006F4806">
          <w:rPr>
            <w:rFonts w:ascii="Arial" w:eastAsia="Arial" w:hAnsi="Arial" w:cs="Arial"/>
            <w:color w:val="000000" w:themeColor="text1"/>
            <w:sz w:val="20"/>
            <w:szCs w:val="20"/>
          </w:rPr>
          <w:t>Oprócz</w:t>
        </w:r>
        <w:r w:rsidR="006F4806" w:rsidRPr="43175233">
          <w:rPr>
            <w:rFonts w:ascii="Arial" w:eastAsia="Arial" w:hAnsi="Arial" w:cs="Arial"/>
            <w:color w:val="000000" w:themeColor="text1"/>
            <w:sz w:val="20"/>
            <w:szCs w:val="20"/>
          </w:rPr>
          <w:t xml:space="preserve"> </w:t>
        </w:r>
      </w:ins>
      <w:del w:id="173" w:author="Jarosław Kuchta" w:date="2023-01-19T09:54:00Z">
        <w:r w:rsidRPr="43175233" w:rsidDel="006F4806">
          <w:rPr>
            <w:rFonts w:ascii="Arial" w:eastAsia="Arial" w:hAnsi="Arial" w:cs="Arial"/>
            <w:color w:val="000000" w:themeColor="text1"/>
            <w:sz w:val="20"/>
            <w:szCs w:val="20"/>
          </w:rPr>
          <w:delText xml:space="preserve">panoramę </w:delText>
        </w:r>
      </w:del>
      <w:ins w:id="174" w:author="Jarosław Kuchta" w:date="2023-01-19T09:54:00Z">
        <w:r w:rsidR="006F4806" w:rsidRPr="43175233">
          <w:rPr>
            <w:rFonts w:ascii="Arial" w:eastAsia="Arial" w:hAnsi="Arial" w:cs="Arial"/>
            <w:color w:val="000000" w:themeColor="text1"/>
            <w:sz w:val="20"/>
            <w:szCs w:val="20"/>
          </w:rPr>
          <w:t>panoram</w:t>
        </w:r>
        <w:r w:rsidR="006F4806">
          <w:rPr>
            <w:rFonts w:ascii="Arial" w:eastAsia="Arial" w:hAnsi="Arial" w:cs="Arial"/>
            <w:color w:val="000000" w:themeColor="text1"/>
            <w:sz w:val="20"/>
            <w:szCs w:val="20"/>
          </w:rPr>
          <w:t>y</w:t>
        </w:r>
        <w:r w:rsidR="006F4806" w:rsidRPr="43175233">
          <w:rPr>
            <w:rFonts w:ascii="Arial" w:eastAsia="Arial" w:hAnsi="Arial" w:cs="Arial"/>
            <w:color w:val="000000" w:themeColor="text1"/>
            <w:sz w:val="20"/>
            <w:szCs w:val="20"/>
          </w:rPr>
          <w:t xml:space="preserve"> </w:t>
        </w:r>
      </w:ins>
      <w:r w:rsidR="77F3F1F6" w:rsidRPr="77F3F1F6">
        <w:rPr>
          <w:rFonts w:ascii="Arial" w:eastAsia="Arial" w:hAnsi="Arial" w:cs="Arial"/>
          <w:color w:val="000000" w:themeColor="text1"/>
          <w:sz w:val="20"/>
          <w:szCs w:val="20"/>
        </w:rPr>
        <w:t>(</w:t>
      </w:r>
      <w:r w:rsidR="01A8E7E6" w:rsidRPr="01A8E7E6">
        <w:rPr>
          <w:rFonts w:ascii="Arial" w:eastAsia="Arial" w:hAnsi="Arial" w:cs="Arial"/>
          <w:color w:val="000000" w:themeColor="text1"/>
          <w:sz w:val="20"/>
          <w:szCs w:val="20"/>
        </w:rPr>
        <w:t>CLS_129)</w:t>
      </w:r>
      <w:r w:rsidR="77F3F1F6" w:rsidRPr="77F3F1F6">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na środowisko zewnętrzne składa się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świetlenie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ewnętrzne (CLS_096),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pory dnia jest inne. </w:t>
      </w:r>
    </w:p>
    <w:p w14:paraId="6CE5F31B" w14:textId="7ECC3A10"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trakcie wirtualnego spaceru można zwiedzać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udynek (CLS_098), składający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(CLS_099), na których 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(CLS_105), które składają się ze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(CLS_106)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(CLS_107).</w:t>
      </w:r>
    </w:p>
    <w:p w14:paraId="4D76A01A" w14:textId="06C3F848"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ograniczają swobodę podróżowania, natomiast możemy się przemieszczać po należących do podłogi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bszarach (CLS_108), które mogą być dostępne dla użytkownika lub nie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ostępność obszaru ENUM_027). </w:t>
      </w:r>
    </w:p>
    <w:p w14:paraId="22661D8B" w14:textId="42E079C1"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kondygnacji znaleźć można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(CLS_100). Wyposażenie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montażu podzielić możemy na: stojące, ścienne, podsufitowe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montażu wyposażenia ENUM_28).</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napotkanym wyposażeniem możemy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interakcję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interaktywne CLS_102) lub nie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yposażenie statyczne CLS_101). </w:t>
      </w:r>
    </w:p>
    <w:p w14:paraId="4FC82E84" w14:textId="2CFCB29E" w:rsidR="43175233"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 wyposażeniem można wchodzić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różne rodzaje </w:t>
      </w:r>
      <w:r w:rsidR="00E562B6">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nterakcji (CLS_104), na przykład można chwytać przedmioty, otwierać szafki, przesuwać określone przedmioty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interakcji ENUM_029). Specyficznym rodzajem wyposażenia interaktywnego jest </w:t>
      </w:r>
      <w:r w:rsidR="00E562B6">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ampa (CLS_103), za pośrednictwem której można manipulować światłem wewnątrz.</w:t>
      </w:r>
    </w:p>
    <w:p w14:paraId="74D96316" w14:textId="363EC985" w:rsidR="5A0F9004" w:rsidRDefault="5A0F9004" w:rsidP="0019288A">
      <w:pPr>
        <w:pStyle w:val="Nagwek3"/>
        <w:numPr>
          <w:ilvl w:val="2"/>
          <w:numId w:val="125"/>
        </w:numPr>
      </w:pPr>
      <w:bookmarkStart w:id="175" w:name="_Toc124445022"/>
      <w:bookmarkStart w:id="176" w:name="_Toc124835700"/>
      <w:r w:rsidRPr="43175233">
        <w:t xml:space="preserve">Moduł </w:t>
      </w:r>
      <w:del w:id="177" w:author="Jarosław Kuchta" w:date="2023-01-19T09:54:00Z">
        <w:r w:rsidRPr="43175233" w:rsidDel="006F4806">
          <w:delText>Analizy</w:delText>
        </w:r>
      </w:del>
      <w:bookmarkEnd w:id="175"/>
      <w:bookmarkEnd w:id="176"/>
      <w:ins w:id="178" w:author="Jarosław Kuchta" w:date="2023-01-19T09:54:00Z">
        <w:r w:rsidR="006F4806">
          <w:t>a</w:t>
        </w:r>
        <w:r w:rsidR="006F4806" w:rsidRPr="43175233">
          <w:t>nalizy</w:t>
        </w:r>
      </w:ins>
    </w:p>
    <w:p w14:paraId="5A3B9405" w14:textId="0C3936A8"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module analizy przedstawiane są dane do wykonania całego projektu. Podsumowane są wszystkie powierzchnie podłóg, ścian i przedstawione są potrzeby użytych w projekcie materiałów ilościowo.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 xml:space="preserve">ys. </w:t>
      </w:r>
      <w:r w:rsidR="003F4707">
        <w:rPr>
          <w:rFonts w:ascii="Arial" w:eastAsia="Arial" w:hAnsi="Arial" w:cs="Arial"/>
          <w:color w:val="000000" w:themeColor="text1"/>
          <w:sz w:val="20"/>
          <w:szCs w:val="20"/>
        </w:rPr>
        <w:t>20</w:t>
      </w:r>
      <w:r w:rsidR="003F4707" w:rsidRPr="003F4707">
        <w:rPr>
          <w:rFonts w:ascii="Arial" w:eastAsia="Arial" w:hAnsi="Arial" w:cs="Arial"/>
          <w:color w:val="000000" w:themeColor="text1"/>
          <w:sz w:val="20"/>
          <w:szCs w:val="20"/>
        </w:rPr>
        <w:t xml:space="preserve"> przedstawiono diagram klas, natomiast poniżej można znaleźć ich opis dla omawianego modułu.</w:t>
      </w:r>
    </w:p>
    <w:p w14:paraId="786236AF" w14:textId="77777777" w:rsidR="003F4707" w:rsidRPr="003F4707" w:rsidRDefault="003F4707" w:rsidP="003F4707">
      <w:pPr>
        <w:ind w:firstLine="709"/>
        <w:jc w:val="both"/>
        <w:rPr>
          <w:rFonts w:ascii="Arial" w:eastAsia="Arial" w:hAnsi="Arial" w:cs="Arial"/>
          <w:color w:val="000000" w:themeColor="text1"/>
          <w:sz w:val="20"/>
          <w:szCs w:val="20"/>
        </w:rPr>
      </w:pPr>
    </w:p>
    <w:p w14:paraId="36EBD90E"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164DB67D" wp14:editId="709ACE6C">
            <wp:extent cx="5391152" cy="2686050"/>
            <wp:effectExtent l="0" t="0" r="0" b="0"/>
            <wp:docPr id="1080489310" name="Obraz 10804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1152" cy="2686050"/>
                    </a:xfrm>
                    <a:prstGeom prst="rect">
                      <a:avLst/>
                    </a:prstGeom>
                  </pic:spPr>
                </pic:pic>
              </a:graphicData>
            </a:graphic>
          </wp:inline>
        </w:drawing>
      </w:r>
    </w:p>
    <w:p w14:paraId="6C87154D" w14:textId="5DFBAFA7"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Analizy</w:t>
      </w:r>
    </w:p>
    <w:p w14:paraId="5C803993" w14:textId="2CDC8D34" w:rsidR="43175233" w:rsidRDefault="43175233" w:rsidP="43175233">
      <w:pPr>
        <w:spacing w:line="360" w:lineRule="auto"/>
        <w:jc w:val="both"/>
        <w:rPr>
          <w:rFonts w:ascii="Arial" w:eastAsia="Arial" w:hAnsi="Arial" w:cs="Arial"/>
          <w:sz w:val="20"/>
          <w:szCs w:val="20"/>
        </w:rPr>
      </w:pPr>
    </w:p>
    <w:p w14:paraId="63340050" w14:textId="4E657652"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Budynek (CLS_110) można poddać analizie</w:t>
      </w:r>
      <w:r w:rsidR="001263B0">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ptymalności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ozkładu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omieszczeń (CLS_109) oraz wyliczyć odległość między dowolnie wybranym punktem startowym</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końcowym. Wytyczyć można</w:t>
      </w:r>
      <w:r w:rsidR="00FA65DA">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cieżkę (CLS_111), która podlega</w:t>
      </w:r>
      <w:r w:rsidR="00BD4EDB">
        <w:rPr>
          <w:rFonts w:ascii="Arial" w:eastAsia="Arial" w:hAnsi="Arial" w:cs="Arial"/>
          <w:color w:val="000000" w:themeColor="text1"/>
          <w:sz w:val="20"/>
          <w:szCs w:val="20"/>
        </w:rPr>
        <w:t xml:space="preserve"> dalszej</w:t>
      </w:r>
      <w:r w:rsidRPr="43175233">
        <w:rPr>
          <w:rFonts w:ascii="Arial" w:eastAsia="Arial" w:hAnsi="Arial" w:cs="Arial"/>
          <w:color w:val="000000" w:themeColor="text1"/>
          <w:sz w:val="20"/>
          <w:szCs w:val="20"/>
        </w:rPr>
        <w:t xml:space="preserve"> analizie</w:t>
      </w:r>
      <w:r w:rsidR="00BD4EDB">
        <w:rPr>
          <w:rFonts w:ascii="Arial" w:eastAsia="Arial" w:hAnsi="Arial" w:cs="Arial"/>
          <w:color w:val="000000" w:themeColor="text1"/>
          <w:sz w:val="20"/>
          <w:szCs w:val="20"/>
        </w:rPr>
        <w:t>, na przykład badana jest długość</w:t>
      </w:r>
      <w:r w:rsidRPr="43175233">
        <w:rPr>
          <w:rFonts w:ascii="Arial" w:eastAsia="Arial" w:hAnsi="Arial" w:cs="Arial"/>
          <w:color w:val="000000" w:themeColor="text1"/>
          <w:sz w:val="20"/>
          <w:szCs w:val="20"/>
        </w:rPr>
        <w:t xml:space="preserve">. </w:t>
      </w:r>
    </w:p>
    <w:p w14:paraId="34D4BC4D" w14:textId="5E8B1FD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Oprócz całości budynku analizie poddać można również </w:t>
      </w:r>
      <w:r w:rsidR="00E562B6">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(CLS_109),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roli mogą być piwnicą, piętrem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kondygnacji ENUM_031). </w:t>
      </w:r>
    </w:p>
    <w:p w14:paraId="132E5B61" w14:textId="70C5779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kondygnacjach znajdują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(CLS_113), na które składają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odłogi (CLS_114),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(CLS_115) oraz </w:t>
      </w:r>
      <w:r w:rsidR="00E562B6">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(CLS_116), które mogą zostać poddane analizie. 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powierzchni możemy wyznaczyć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 (CLS_117) oraz określić planowany rodzaj prac, na przykład czy zaplanowano malowanie, kafelkowania, tapetowanie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prac do wykonania ENUM_030). </w:t>
      </w:r>
    </w:p>
    <w:p w14:paraId="5CABF852" w14:textId="481AF6FA" w:rsidR="43175233" w:rsidRPr="00293656"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Dla wyznaczonego obszaru można przeprowadzić analizę zapotrzebowania na dany </w:t>
      </w:r>
      <w:r w:rsidR="00E562B6">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(CLS_118), wynikające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tego koszty oraz zapotrzebowanie na czas pracy. </w:t>
      </w:r>
    </w:p>
    <w:p w14:paraId="6C58572D" w14:textId="7A02A97F" w:rsidR="425A5172" w:rsidRDefault="425A5172" w:rsidP="0019288A">
      <w:pPr>
        <w:pStyle w:val="Nagwek3"/>
        <w:numPr>
          <w:ilvl w:val="2"/>
          <w:numId w:val="125"/>
        </w:numPr>
      </w:pPr>
      <w:bookmarkStart w:id="179" w:name="_Toc124445023"/>
      <w:bookmarkStart w:id="180" w:name="_Toc124835701"/>
      <w:r w:rsidRPr="43175233">
        <w:t xml:space="preserve">Moduł </w:t>
      </w:r>
      <w:del w:id="181" w:author="Jarosław Kuchta" w:date="2023-01-19T09:55:00Z">
        <w:r w:rsidRPr="43175233" w:rsidDel="006F4806">
          <w:delText xml:space="preserve">Aktualizacji </w:delText>
        </w:r>
      </w:del>
      <w:ins w:id="182" w:author="Jarosław Kuchta" w:date="2023-01-19T09:55:00Z">
        <w:r w:rsidR="006F4806">
          <w:t>a</w:t>
        </w:r>
        <w:r w:rsidR="006F4806" w:rsidRPr="43175233">
          <w:t xml:space="preserve">ktualizacji </w:t>
        </w:r>
      </w:ins>
      <w:del w:id="183" w:author="Jarosław Kuchta" w:date="2023-01-19T09:55:00Z">
        <w:r w:rsidRPr="43175233" w:rsidDel="006F4806">
          <w:delText>Zasobów</w:delText>
        </w:r>
      </w:del>
      <w:bookmarkEnd w:id="179"/>
      <w:bookmarkEnd w:id="180"/>
      <w:ins w:id="184" w:author="Jarosław Kuchta" w:date="2023-01-19T09:55:00Z">
        <w:r w:rsidR="006F4806">
          <w:t>z</w:t>
        </w:r>
        <w:r w:rsidR="006F4806" w:rsidRPr="43175233">
          <w:t>asobów</w:t>
        </w:r>
      </w:ins>
    </w:p>
    <w:p w14:paraId="35CF882C" w14:textId="09FB6277"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pozwala aktualizować galerię dostępnych elementów wyposażenia, czy też elementów dekoracyjnych.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ys. 2</w:t>
      </w:r>
      <w:r w:rsidR="003F4707">
        <w:rPr>
          <w:rFonts w:ascii="Arial" w:eastAsia="Arial" w:hAnsi="Arial" w:cs="Arial"/>
          <w:color w:val="000000" w:themeColor="text1"/>
          <w:sz w:val="20"/>
          <w:szCs w:val="20"/>
        </w:rPr>
        <w:t>1</w:t>
      </w:r>
      <w:r w:rsidR="003F4707" w:rsidRPr="003F4707">
        <w:rPr>
          <w:rFonts w:ascii="Arial" w:eastAsia="Arial" w:hAnsi="Arial" w:cs="Arial"/>
          <w:color w:val="000000" w:themeColor="text1"/>
          <w:sz w:val="20"/>
          <w:szCs w:val="20"/>
        </w:rPr>
        <w:t xml:space="preserve"> przedstawiono diagram klas, </w:t>
      </w:r>
      <w:r w:rsidR="7311B2A5" w:rsidRPr="7311B2A5">
        <w:rPr>
          <w:rFonts w:ascii="Arial" w:eastAsia="Arial" w:hAnsi="Arial" w:cs="Arial"/>
          <w:color w:val="000000" w:themeColor="text1"/>
          <w:sz w:val="20"/>
          <w:szCs w:val="20"/>
        </w:rPr>
        <w:t>a</w:t>
      </w:r>
      <w:r w:rsidR="003F4707" w:rsidRPr="003F4707">
        <w:rPr>
          <w:rFonts w:ascii="Arial" w:eastAsia="Arial" w:hAnsi="Arial" w:cs="Arial"/>
          <w:color w:val="000000" w:themeColor="text1"/>
          <w:sz w:val="20"/>
          <w:szCs w:val="20"/>
        </w:rPr>
        <w:t xml:space="preserve"> poniżej można znaleźć ich opis dla omawianego modułu.</w:t>
      </w:r>
    </w:p>
    <w:p w14:paraId="62E73329" w14:textId="77777777" w:rsidR="003F4707" w:rsidRPr="003F4707" w:rsidRDefault="003F4707" w:rsidP="003F4707">
      <w:pPr>
        <w:ind w:firstLine="709"/>
        <w:jc w:val="both"/>
        <w:rPr>
          <w:rFonts w:ascii="Arial" w:eastAsia="Arial" w:hAnsi="Arial" w:cs="Arial"/>
          <w:color w:val="000000" w:themeColor="text1"/>
          <w:sz w:val="20"/>
          <w:szCs w:val="20"/>
        </w:rPr>
      </w:pPr>
    </w:p>
    <w:p w14:paraId="0EECE7EF"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3ECB65F3" wp14:editId="33C8C05F">
            <wp:extent cx="5391152" cy="3609975"/>
            <wp:effectExtent l="0" t="0" r="0" b="0"/>
            <wp:docPr id="1718801505" name="Obraz 171880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742A7B4B" w14:textId="1B8E759C"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Aktualizacji Zasobów</w:t>
      </w:r>
    </w:p>
    <w:p w14:paraId="0B1BD41C" w14:textId="1031AEE2" w:rsidR="43175233" w:rsidRDefault="43175233" w:rsidP="43175233">
      <w:pPr>
        <w:spacing w:line="360" w:lineRule="auto"/>
        <w:jc w:val="both"/>
        <w:rPr>
          <w:rFonts w:ascii="Arial" w:eastAsia="Arial" w:hAnsi="Arial" w:cs="Arial"/>
          <w:sz w:val="20"/>
          <w:szCs w:val="20"/>
        </w:rPr>
      </w:pPr>
    </w:p>
    <w:p w14:paraId="244D61EF" w14:textId="236DFAD3"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Dzięki modułowi możliwa </w:t>
      </w:r>
      <w:r w:rsidR="00E02CD2">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rozbudowa </w:t>
      </w:r>
      <w:r w:rsidR="00E562B6">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azy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anych (CLS_127)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zasobami użytkownika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dostępne na zdalnym serwerze. Zasoby do pobrania (CLS_119) można podzielić na: </w:t>
      </w:r>
    </w:p>
    <w:p w14:paraId="3EEAE54B" w14:textId="1E9C1AB9"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Materiały (CLS_122), na przykład nowy model cegły, parkietu itd.</w:t>
      </w:r>
    </w:p>
    <w:p w14:paraId="2B2D098B" w14:textId="1DC1AC72"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Tekstury (CLS_121), których można użyć na przykład do wykończenia ścian</w:t>
      </w:r>
      <w:r w:rsidR="00F35010">
        <w:rPr>
          <w:rFonts w:ascii="Arial" w:eastAsia="Arial" w:hAnsi="Arial" w:cs="Arial"/>
          <w:color w:val="000000" w:themeColor="text1"/>
          <w:sz w:val="20"/>
          <w:szCs w:val="20"/>
        </w:rPr>
        <w:t>,</w:t>
      </w:r>
    </w:p>
    <w:p w14:paraId="0CC54D6B" w14:textId="74F5732D"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Modele (CLS_123), na przykład nowe modele mebli</w:t>
      </w:r>
      <w:r w:rsidR="00F35010">
        <w:rPr>
          <w:rFonts w:ascii="Arial" w:eastAsia="Arial" w:hAnsi="Arial" w:cs="Arial"/>
          <w:color w:val="000000" w:themeColor="text1"/>
          <w:sz w:val="20"/>
          <w:szCs w:val="20"/>
        </w:rPr>
        <w:t>,</w:t>
      </w:r>
    </w:p>
    <w:p w14:paraId="3C1F223A" w14:textId="326646F6"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Zasoby można pobrać za darmo lub odpłatnie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zasobu ENUM_033). Zasoby do pobrania </w:t>
      </w:r>
      <w:r w:rsidR="001A7B14">
        <w:rPr>
          <w:rFonts w:ascii="Arial" w:eastAsia="Arial" w:hAnsi="Arial" w:cs="Arial"/>
          <w:color w:val="000000" w:themeColor="text1"/>
          <w:sz w:val="20"/>
          <w:szCs w:val="20"/>
        </w:rPr>
        <w:t>podlegają</w:t>
      </w:r>
      <w:r w:rsidRPr="43175233">
        <w:rPr>
          <w:rFonts w:ascii="Arial" w:eastAsia="Arial" w:hAnsi="Arial" w:cs="Arial"/>
          <w:color w:val="000000" w:themeColor="text1"/>
          <w:sz w:val="20"/>
          <w:szCs w:val="20"/>
        </w:rPr>
        <w:t xml:space="preserve"> </w:t>
      </w:r>
      <w:r w:rsidR="00272C9E">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cenie zasobu (CLS_120). </w:t>
      </w:r>
    </w:p>
    <w:p w14:paraId="253418D5" w14:textId="781B2465" w:rsidR="6DA0126D" w:rsidRDefault="6DA0126D" w:rsidP="0019288A">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Gdy użytkownikowi spodoba się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elementów do pobrania może dokonać </w:t>
      </w:r>
      <w:r w:rsidR="00E562B6">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akupu (CLS_124). Automatycznie zostanie wygenerowany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achunek (CLS_125). Gdy użytkownik zakończy proces wyboru nowych elementów dojdzie do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ostawy (CLS_128). </w:t>
      </w:r>
    </w:p>
    <w:p w14:paraId="41B78044" w14:textId="105D899D" w:rsidR="00E95B3E" w:rsidRDefault="6DA0126D" w:rsidP="00573C29">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pełnionej roli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(CLS_126) możemy podzielić na: administratora, klienta oraz dostawcę zawartości (</w:t>
      </w:r>
      <w:r w:rsidR="00E562B6">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yp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ENUM_032).</w:t>
      </w:r>
    </w:p>
    <w:p w14:paraId="3947BE55" w14:textId="38DE5A8F" w:rsidR="00293656" w:rsidRPr="00E95B3E" w:rsidRDefault="00E95B3E" w:rsidP="00E95B3E">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1042A1" w14:textId="7DBCAC7F" w:rsidR="43175233" w:rsidRDefault="60549E9E" w:rsidP="0019288A">
      <w:pPr>
        <w:pStyle w:val="Nagwek1"/>
        <w:numPr>
          <w:ilvl w:val="0"/>
          <w:numId w:val="125"/>
        </w:numPr>
      </w:pPr>
      <w:bookmarkStart w:id="185" w:name="_Toc124445024"/>
      <w:bookmarkStart w:id="186" w:name="_Toc124835702"/>
      <w:r w:rsidRPr="43175233">
        <w:lastRenderedPageBreak/>
        <w:t>P</w:t>
      </w:r>
      <w:r w:rsidR="7E72EFA4" w:rsidRPr="43175233">
        <w:t>ROJEKT SYSTEMU</w:t>
      </w:r>
      <w:bookmarkEnd w:id="185"/>
      <w:bookmarkEnd w:id="186"/>
    </w:p>
    <w:p w14:paraId="576C78AE" w14:textId="60E49395" w:rsidR="60549E9E" w:rsidRDefault="60549E9E" w:rsidP="005C6B1C">
      <w:pPr>
        <w:spacing w:line="360" w:lineRule="auto"/>
        <w:ind w:firstLine="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w:t>
      </w:r>
      <w:r w:rsidR="00C469E2">
        <w:rPr>
          <w:rFonts w:ascii="Arial" w:eastAsia="Arial" w:hAnsi="Arial" w:cs="Arial"/>
          <w:color w:val="000000" w:themeColor="text1"/>
          <w:sz w:val="20"/>
          <w:szCs w:val="20"/>
        </w:rPr>
        <w:t xml:space="preserve">ojekt </w:t>
      </w:r>
      <w:r w:rsidR="7311B2A5" w:rsidRPr="7311B2A5">
        <w:rPr>
          <w:rFonts w:ascii="Arial" w:eastAsia="Arial" w:hAnsi="Arial" w:cs="Arial"/>
          <w:color w:val="000000" w:themeColor="text1"/>
          <w:sz w:val="20"/>
          <w:szCs w:val="20"/>
        </w:rPr>
        <w:t xml:space="preserve">aplikacji </w:t>
      </w:r>
      <w:r w:rsidR="00C469E2">
        <w:rPr>
          <w:rFonts w:ascii="Arial" w:eastAsia="Arial" w:hAnsi="Arial" w:cs="Arial"/>
          <w:color w:val="000000" w:themeColor="text1"/>
          <w:sz w:val="20"/>
          <w:szCs w:val="20"/>
        </w:rPr>
        <w:t xml:space="preserve">podzielony jest na </w:t>
      </w:r>
      <w:r w:rsidR="7311B2A5" w:rsidRPr="7311B2A5">
        <w:rPr>
          <w:rFonts w:ascii="Arial" w:eastAsia="Arial" w:hAnsi="Arial" w:cs="Arial"/>
          <w:color w:val="000000" w:themeColor="text1"/>
          <w:sz w:val="20"/>
          <w:szCs w:val="20"/>
        </w:rPr>
        <w:t>poniższe</w:t>
      </w:r>
      <w:r w:rsidRPr="43175233">
        <w:rPr>
          <w:rFonts w:ascii="Arial" w:eastAsia="Arial" w:hAnsi="Arial" w:cs="Arial"/>
          <w:color w:val="000000" w:themeColor="text1"/>
          <w:sz w:val="20"/>
          <w:szCs w:val="20"/>
        </w:rPr>
        <w:t xml:space="preserve"> moduł</w:t>
      </w:r>
      <w:r w:rsidR="00C469E2">
        <w:rPr>
          <w:rFonts w:ascii="Arial" w:eastAsia="Arial" w:hAnsi="Arial" w:cs="Arial"/>
          <w:color w:val="000000" w:themeColor="text1"/>
          <w:sz w:val="20"/>
          <w:szCs w:val="20"/>
        </w:rPr>
        <w:t>y:</w:t>
      </w:r>
    </w:p>
    <w:p w14:paraId="03FEF20F" w14:textId="35D1ADBC"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b</w:t>
      </w:r>
      <w:r w:rsidR="60549E9E" w:rsidRPr="43175233">
        <w:rPr>
          <w:rFonts w:ascii="Arial" w:eastAsia="Arial" w:hAnsi="Arial" w:cs="Arial"/>
          <w:color w:val="000000" w:themeColor="text1"/>
          <w:sz w:val="20"/>
          <w:szCs w:val="20"/>
        </w:rPr>
        <w:t>udowania</w:t>
      </w:r>
    </w:p>
    <w:p w14:paraId="48BF1135" w14:textId="0D9D0D34"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ykańczania</w:t>
      </w:r>
    </w:p>
    <w:p w14:paraId="7D81E4D5" w14:textId="0B076B2A"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d</w:t>
      </w:r>
      <w:r w:rsidR="60549E9E" w:rsidRPr="43175233">
        <w:rPr>
          <w:rFonts w:ascii="Arial" w:eastAsia="Arial" w:hAnsi="Arial" w:cs="Arial"/>
          <w:color w:val="000000" w:themeColor="text1"/>
          <w:sz w:val="20"/>
          <w:szCs w:val="20"/>
        </w:rPr>
        <w:t>ekoracji</w:t>
      </w:r>
    </w:p>
    <w:p w14:paraId="3BEA2F7C" w14:textId="4973B675"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 xml:space="preserve">irtualnego </w:t>
      </w:r>
      <w:r>
        <w:rPr>
          <w:rFonts w:ascii="Arial" w:eastAsia="Arial" w:hAnsi="Arial" w:cs="Arial"/>
          <w:color w:val="000000" w:themeColor="text1"/>
          <w:sz w:val="20"/>
          <w:szCs w:val="20"/>
        </w:rPr>
        <w:t>s</w:t>
      </w:r>
      <w:r w:rsidR="60549E9E" w:rsidRPr="43175233">
        <w:rPr>
          <w:rFonts w:ascii="Arial" w:eastAsia="Arial" w:hAnsi="Arial" w:cs="Arial"/>
          <w:color w:val="000000" w:themeColor="text1"/>
          <w:sz w:val="20"/>
          <w:szCs w:val="20"/>
        </w:rPr>
        <w:t>paceru</w:t>
      </w:r>
    </w:p>
    <w:p w14:paraId="67252BED" w14:textId="1D22069C" w:rsidR="00910B27"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analizy</w:t>
      </w:r>
    </w:p>
    <w:p w14:paraId="3AF04104" w14:textId="37DE0E0A" w:rsidR="7311B2A5"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aktualizacji zasobów</w:t>
      </w:r>
    </w:p>
    <w:p w14:paraId="049B29A2" w14:textId="297D4EE7" w:rsidR="60549E9E" w:rsidRPr="00D15B92" w:rsidRDefault="60549E9E" w:rsidP="0019288A">
      <w:pPr>
        <w:pStyle w:val="Nagwek2"/>
        <w:numPr>
          <w:ilvl w:val="1"/>
          <w:numId w:val="125"/>
        </w:numPr>
        <w:rPr>
          <w:rFonts w:eastAsia="Arial" w:cs="Arial"/>
          <w:color w:val="000000" w:themeColor="text1"/>
        </w:rPr>
      </w:pPr>
      <w:bookmarkStart w:id="187" w:name="_Toc124445025"/>
      <w:bookmarkStart w:id="188" w:name="_Toc124835703"/>
      <w:r w:rsidRPr="43175233">
        <w:t>Architektura</w:t>
      </w:r>
      <w:bookmarkEnd w:id="187"/>
      <w:bookmarkEnd w:id="188"/>
    </w:p>
    <w:p w14:paraId="59BF8972" w14:textId="44112E87" w:rsidR="60549E9E" w:rsidRDefault="60549E9E" w:rsidP="43175233">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został zrealizowany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użyciem architektury komponentów</w:t>
      </w:r>
      <w:r w:rsidR="798B2B20" w:rsidRPr="798B2B20">
        <w:rPr>
          <w:rFonts w:ascii="Arial" w:eastAsia="Arial" w:hAnsi="Arial" w:cs="Arial"/>
          <w:color w:val="000000" w:themeColor="text1"/>
          <w:sz w:val="20"/>
          <w:szCs w:val="20"/>
        </w:rPr>
        <w:t xml:space="preserve"> </w:t>
      </w:r>
      <w:r w:rsidR="00D60F89">
        <w:rPr>
          <w:rFonts w:ascii="Arial" w:eastAsia="Arial" w:hAnsi="Arial" w:cs="Arial"/>
          <w:color w:val="000000" w:themeColor="text1"/>
          <w:sz w:val="20"/>
          <w:szCs w:val="20"/>
        </w:rPr>
        <w:t>[</w:t>
      </w:r>
      <w:r w:rsidR="00D60F89" w:rsidRPr="00345D30">
        <w:rPr>
          <w:rStyle w:val="Odwoanieprzypisukocowego"/>
          <w:rFonts w:ascii="Arial" w:eastAsia="Arial" w:hAnsi="Arial" w:cs="Arial"/>
          <w:color w:val="000000" w:themeColor="text1"/>
          <w:sz w:val="20"/>
          <w:szCs w:val="20"/>
          <w:vertAlign w:val="baseline"/>
        </w:rPr>
        <w:endnoteReference w:id="8"/>
      </w:r>
      <w:r w:rsidR="03770456" w:rsidRPr="03770456">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Głównym założeniem architektury komponentów jest jej modularność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wykorzystania zaprojektowanych komponentów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innych aplikacjach lub kolejnych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iteracjach aplikacji wyjściowej za pomocą opracowanych interfejsów.</w:t>
      </w:r>
    </w:p>
    <w:p w14:paraId="02640674" w14:textId="284B60CA" w:rsidR="60549E9E" w:rsidRDefault="60549E9E" w:rsidP="0019288A">
      <w:pPr>
        <w:pStyle w:val="Nagwek3"/>
        <w:numPr>
          <w:ilvl w:val="2"/>
          <w:numId w:val="125"/>
        </w:numPr>
        <w:rPr>
          <w:rFonts w:eastAsia="Arial" w:cs="Arial"/>
          <w:i w:val="0"/>
          <w:iCs w:val="0"/>
          <w:color w:val="434343"/>
        </w:rPr>
      </w:pPr>
      <w:bookmarkStart w:id="189" w:name="_Toc124445026"/>
      <w:bookmarkStart w:id="190" w:name="_Toc124835704"/>
      <w:r w:rsidRPr="43175233">
        <w:t>Struktura programowa</w:t>
      </w:r>
      <w:bookmarkEnd w:id="189"/>
      <w:bookmarkEnd w:id="190"/>
    </w:p>
    <w:p w14:paraId="44F31810" w14:textId="5EA5BABF" w:rsidR="00305278" w:rsidRPr="00C447D8" w:rsidRDefault="60549E9E" w:rsidP="00C447D8">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 widać na </w:t>
      </w:r>
      <w:r w:rsidR="0072789F">
        <w:rPr>
          <w:rFonts w:ascii="Arial" w:eastAsia="Arial" w:hAnsi="Arial" w:cs="Arial"/>
          <w:color w:val="000000" w:themeColor="text1"/>
          <w:sz w:val="20"/>
          <w:szCs w:val="20"/>
        </w:rPr>
        <w:t>r</w:t>
      </w:r>
      <w:r w:rsidR="006063B7">
        <w:rPr>
          <w:rFonts w:ascii="Arial" w:eastAsia="Arial" w:hAnsi="Arial" w:cs="Arial"/>
          <w:color w:val="000000" w:themeColor="text1"/>
          <w:sz w:val="20"/>
          <w:szCs w:val="20"/>
        </w:rPr>
        <w:t>ys.</w:t>
      </w:r>
      <w:r w:rsidRPr="43175233">
        <w:rPr>
          <w:rFonts w:ascii="Arial" w:eastAsia="Arial" w:hAnsi="Arial" w:cs="Arial"/>
          <w:color w:val="000000" w:themeColor="text1"/>
          <w:sz w:val="20"/>
          <w:szCs w:val="20"/>
        </w:rPr>
        <w:t xml:space="preserve"> 22 projekt realizuje założenia architektury komponentów. Elementem spajającym komponenty jest tutaj interfejs użytkownika. </w:t>
      </w:r>
    </w:p>
    <w:p w14:paraId="0D98DC72" w14:textId="4D0B48C2" w:rsidR="60549E9E" w:rsidRDefault="60549E9E" w:rsidP="00C447D8">
      <w:pPr>
        <w:spacing w:before="240" w:after="240" w:line="360" w:lineRule="auto"/>
        <w:jc w:val="center"/>
      </w:pPr>
      <w:r>
        <w:rPr>
          <w:noProof/>
        </w:rPr>
        <w:drawing>
          <wp:inline distT="0" distB="0" distL="0" distR="0" wp14:anchorId="548F64BC" wp14:editId="3C7D0B5C">
            <wp:extent cx="4155944" cy="3839230"/>
            <wp:effectExtent l="0" t="0" r="0" b="8890"/>
            <wp:docPr id="419388483" name="Obraz 41938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6613" cy="3867562"/>
                    </a:xfrm>
                    <a:prstGeom prst="rect">
                      <a:avLst/>
                    </a:prstGeom>
                  </pic:spPr>
                </pic:pic>
              </a:graphicData>
            </a:graphic>
          </wp:inline>
        </w:drawing>
      </w:r>
    </w:p>
    <w:p w14:paraId="7C6069EE" w14:textId="7781B73B" w:rsidR="004F4CB6" w:rsidRDefault="60549E9E" w:rsidP="00A50795">
      <w:pPr>
        <w:spacing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Rys. 22</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programowa</w:t>
      </w:r>
    </w:p>
    <w:p w14:paraId="02D8AA56" w14:textId="77777777" w:rsidR="00305278" w:rsidRPr="00A50795" w:rsidRDefault="00305278" w:rsidP="00A50795">
      <w:pPr>
        <w:spacing w:line="360" w:lineRule="auto"/>
        <w:jc w:val="center"/>
        <w:rPr>
          <w:rFonts w:ascii="Arial" w:eastAsia="Arial" w:hAnsi="Arial" w:cs="Arial"/>
          <w:color w:val="000000" w:themeColor="text1"/>
          <w:sz w:val="20"/>
          <w:szCs w:val="20"/>
        </w:rPr>
      </w:pPr>
    </w:p>
    <w:p w14:paraId="1391C492" w14:textId="3A69E28B" w:rsidR="60549E9E" w:rsidRDefault="60549E9E" w:rsidP="0019288A">
      <w:pPr>
        <w:pStyle w:val="Nagwek3"/>
        <w:numPr>
          <w:ilvl w:val="2"/>
          <w:numId w:val="125"/>
        </w:numPr>
      </w:pPr>
      <w:bookmarkStart w:id="191" w:name="_Toc124445027"/>
      <w:bookmarkStart w:id="192" w:name="_Toc124835705"/>
      <w:r w:rsidRPr="43175233">
        <w:lastRenderedPageBreak/>
        <w:t>Struktura sprzętowa</w:t>
      </w:r>
      <w:bookmarkEnd w:id="191"/>
      <w:bookmarkEnd w:id="192"/>
      <w:r w:rsidRPr="43175233">
        <w:t xml:space="preserve"> </w:t>
      </w:r>
    </w:p>
    <w:p w14:paraId="0B24CE55" w14:textId="034DD6FB" w:rsidR="004F4CB6" w:rsidRPr="004F4CB6" w:rsidRDefault="004F4CB6" w:rsidP="004F4CB6">
      <w:pPr>
        <w:ind w:firstLine="709"/>
        <w:jc w:val="both"/>
        <w:rPr>
          <w:rFonts w:ascii="Arial" w:eastAsia="Arial" w:hAnsi="Arial" w:cs="Arial"/>
          <w:color w:val="000000" w:themeColor="text1"/>
          <w:sz w:val="20"/>
          <w:szCs w:val="20"/>
        </w:rPr>
      </w:pPr>
      <w:r w:rsidRPr="004F4CB6">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Pr="004F4CB6">
        <w:rPr>
          <w:rFonts w:ascii="Arial" w:eastAsia="Arial" w:hAnsi="Arial" w:cs="Arial"/>
          <w:color w:val="000000" w:themeColor="text1"/>
          <w:sz w:val="20"/>
          <w:szCs w:val="20"/>
        </w:rPr>
        <w:t xml:space="preserve">ys. 23 przedstawiono przewidywaną strukturę sprzętową zaprojektowanej aplikacji. </w:t>
      </w:r>
    </w:p>
    <w:p w14:paraId="5F0B782A" w14:textId="77777777" w:rsidR="004F4CB6" w:rsidRPr="004F4CB6" w:rsidRDefault="004F4CB6" w:rsidP="004F4CB6">
      <w:pPr>
        <w:ind w:firstLine="709"/>
      </w:pPr>
    </w:p>
    <w:p w14:paraId="4E3AA72E" w14:textId="4744960F" w:rsidR="60549E9E" w:rsidRDefault="60549E9E" w:rsidP="00305278">
      <w:pPr>
        <w:spacing w:after="240" w:line="360" w:lineRule="auto"/>
        <w:jc w:val="center"/>
      </w:pPr>
      <w:r>
        <w:rPr>
          <w:noProof/>
        </w:rPr>
        <w:drawing>
          <wp:inline distT="0" distB="0" distL="0" distR="0" wp14:anchorId="3E880904" wp14:editId="54E13193">
            <wp:extent cx="3905250" cy="5638798"/>
            <wp:effectExtent l="0" t="0" r="0" b="0"/>
            <wp:docPr id="1127329608" name="Obraz 112732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5250" cy="5638798"/>
                    </a:xfrm>
                    <a:prstGeom prst="rect">
                      <a:avLst/>
                    </a:prstGeom>
                  </pic:spPr>
                </pic:pic>
              </a:graphicData>
            </a:graphic>
          </wp:inline>
        </w:drawing>
      </w:r>
    </w:p>
    <w:p w14:paraId="57670DA5" w14:textId="6BA5CCE1" w:rsidR="60549E9E" w:rsidRPr="00E53781" w:rsidRDefault="60549E9E" w:rsidP="43175233">
      <w:pPr>
        <w:spacing w:line="360" w:lineRule="auto"/>
        <w:jc w:val="center"/>
        <w:rPr>
          <w:sz w:val="24"/>
          <w:szCs w:val="24"/>
        </w:rPr>
      </w:pPr>
      <w:r w:rsidRPr="00E53781">
        <w:rPr>
          <w:rFonts w:ascii="Arial" w:eastAsia="Arial" w:hAnsi="Arial" w:cs="Arial"/>
          <w:color w:val="000000" w:themeColor="text1"/>
          <w:sz w:val="20"/>
          <w:szCs w:val="20"/>
        </w:rPr>
        <w:t>Rys. 23</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sprzętowa</w:t>
      </w:r>
    </w:p>
    <w:p w14:paraId="5C428626" w14:textId="5589F58B" w:rsidR="43175233" w:rsidRDefault="43175233" w:rsidP="43175233">
      <w:pPr>
        <w:spacing w:line="360" w:lineRule="auto"/>
        <w:jc w:val="center"/>
        <w:rPr>
          <w:rFonts w:ascii="Arial" w:eastAsia="Arial" w:hAnsi="Arial" w:cs="Arial"/>
          <w:color w:val="000000" w:themeColor="text1"/>
          <w:sz w:val="18"/>
          <w:szCs w:val="18"/>
        </w:rPr>
      </w:pPr>
    </w:p>
    <w:p w14:paraId="6AD63A64" w14:textId="42A99ED7" w:rsidR="60549E9E" w:rsidRDefault="60549E9E" w:rsidP="00453A0C">
      <w:pPr>
        <w:spacing w:line="360" w:lineRule="auto"/>
        <w:ind w:firstLine="49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Komponenty sprzętowe potrzebne do realizacji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pełni działającej aplikacji:</w:t>
      </w:r>
    </w:p>
    <w:p w14:paraId="0B3A363F" w14:textId="6BFE8308"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Komputer PC (HCMP_001)</w:t>
      </w:r>
      <w:r w:rsidR="004A3D0A">
        <w:rPr>
          <w:rFonts w:ascii="Arial" w:eastAsia="Arial" w:hAnsi="Arial" w:cs="Arial"/>
          <w:color w:val="000000" w:themeColor="text1"/>
          <w:sz w:val="20"/>
          <w:szCs w:val="20"/>
        </w:rPr>
        <w:t xml:space="preserve"> </w:t>
      </w:r>
      <w:r w:rsidR="00E9154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przewidywana jest do uruchamiania na komputerze osobistym</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ponadpodstawowej wydajności. Dla płynnego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wirtualnej rzeczywistości wymagany jest komputer posiadający nie mniej niż 8GB pamięci VRAM</w:t>
      </w:r>
    </w:p>
    <w:p w14:paraId="21FE06D5" w14:textId="44DF05D1"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Zestaw do wirtualnej rzeczywistości (HCMP_002)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zestaw do wirtualnej rzeczywistości (gogle VR + kontrolery) powinien być obsługiwany przez biblioteki SteamVR</w:t>
      </w:r>
    </w:p>
    <w:p w14:paraId="1D1E61CF" w14:textId="7F6EE556"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WEB (HCMP_003)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serwer HTTP dostarczający odpowiednie API umożliwiające pobieranie nowych zasobów, aktualizację aplikacji, eksport projektów itd. </w:t>
      </w:r>
    </w:p>
    <w:p w14:paraId="4FF09951" w14:textId="5AFA42C8" w:rsidR="43175233" w:rsidRPr="001263B0"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Serwer </w:t>
      </w:r>
      <w:r w:rsidR="001263B0">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(HCMP_004)</w:t>
      </w:r>
      <w:r w:rsidR="00FA65DA">
        <w:rPr>
          <w:rFonts w:ascii="Arial" w:eastAsia="Arial" w:hAnsi="Arial" w:cs="Arial"/>
          <w:color w:val="000000" w:themeColor="text1"/>
          <w:sz w:val="20"/>
          <w:szCs w:val="20"/>
        </w:rPr>
        <w:t xml:space="preserve"> – </w:t>
      </w:r>
      <w:ins w:id="193" w:author="Jarosław Kuchta" w:date="2023-01-19T09:58:00Z">
        <w:r w:rsidR="006F4806">
          <w:rPr>
            <w:rFonts w:ascii="Arial" w:eastAsia="Arial" w:hAnsi="Arial" w:cs="Arial"/>
            <w:color w:val="000000" w:themeColor="text1"/>
            <w:sz w:val="20"/>
            <w:szCs w:val="20"/>
          </w:rPr>
          <w:t>otwiera</w:t>
        </w:r>
      </w:ins>
      <w:ins w:id="194" w:author="Jarosław Kuchta" w:date="2023-01-19T09:56:00Z">
        <w:r w:rsidR="006F4806">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możliwość między innymi rozbudowy zasobów,</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pobierania/eksportu projektów</w:t>
      </w:r>
      <w:ins w:id="195" w:author="Jarosław Kuchta" w:date="2023-01-19T09:56:00Z">
        <w:r w:rsidR="006F4806">
          <w:rPr>
            <w:rFonts w:ascii="Arial" w:eastAsia="Arial" w:hAnsi="Arial" w:cs="Arial"/>
            <w:color w:val="000000" w:themeColor="text1"/>
            <w:sz w:val="20"/>
            <w:szCs w:val="20"/>
          </w:rPr>
          <w:t>, która</w:t>
        </w:r>
      </w:ins>
      <w:r w:rsidRPr="43175233">
        <w:rPr>
          <w:rFonts w:ascii="Arial" w:eastAsia="Arial" w:hAnsi="Arial" w:cs="Arial"/>
          <w:color w:val="000000" w:themeColor="text1"/>
          <w:sz w:val="20"/>
          <w:szCs w:val="20"/>
        </w:rPr>
        <w:t xml:space="preserve"> dostępna </w:t>
      </w:r>
      <w:r w:rsidR="002F3D6B">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jedynie po zalogowaniu. Rolę serwera </w:t>
      </w:r>
      <w:r w:rsidR="001263B0">
        <w:rPr>
          <w:rFonts w:ascii="Arial" w:eastAsia="Arial" w:hAnsi="Arial" w:cs="Arial"/>
          <w:color w:val="000000" w:themeColor="text1"/>
          <w:sz w:val="20"/>
          <w:szCs w:val="20"/>
        </w:rPr>
        <w:t>uwierzytelniającego</w:t>
      </w:r>
      <w:r w:rsidRPr="43175233">
        <w:rPr>
          <w:rFonts w:ascii="Arial" w:eastAsia="Arial" w:hAnsi="Arial" w:cs="Arial"/>
          <w:color w:val="000000" w:themeColor="text1"/>
          <w:sz w:val="20"/>
          <w:szCs w:val="20"/>
        </w:rPr>
        <w:t xml:space="preserve"> pełni serwer LDAPS komunikujący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serwerem sieciowym</w:t>
      </w:r>
    </w:p>
    <w:p w14:paraId="050EAE69" w14:textId="17EA3BE1" w:rsidR="43175233" w:rsidRPr="00E53781" w:rsidRDefault="60549E9E" w:rsidP="00E53781">
      <w:pPr>
        <w:spacing w:line="360" w:lineRule="auto"/>
        <w:ind w:firstLine="567"/>
        <w:jc w:val="both"/>
        <w:rPr>
          <w:rFonts w:ascii="Arial" w:eastAsia="Arial" w:hAnsi="Arial" w:cs="Arial"/>
          <w:color w:val="434343"/>
          <w:sz w:val="20"/>
          <w:szCs w:val="20"/>
        </w:rPr>
      </w:pPr>
      <w:r w:rsidRPr="43175233">
        <w:rPr>
          <w:rFonts w:ascii="Arial" w:eastAsia="Arial" w:hAnsi="Arial" w:cs="Arial"/>
          <w:color w:val="000000" w:themeColor="text1"/>
          <w:sz w:val="20"/>
          <w:szCs w:val="20"/>
        </w:rPr>
        <w:t>Szacunkowe zapotrzebowanie na pamięć RAM oraz ilość danych można znaleźć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26D7E">
        <w:rPr>
          <w:rFonts w:ascii="Arial" w:eastAsia="Arial" w:hAnsi="Arial" w:cs="Arial"/>
          <w:color w:val="000000" w:themeColor="text1"/>
          <w:sz w:val="20"/>
          <w:szCs w:val="20"/>
        </w:rPr>
        <w:t>podrozdziale</w:t>
      </w:r>
      <w:r w:rsidRPr="43175233">
        <w:rPr>
          <w:rFonts w:ascii="Arial" w:eastAsia="Arial" w:hAnsi="Arial" w:cs="Arial"/>
          <w:color w:val="000000" w:themeColor="text1"/>
          <w:sz w:val="20"/>
          <w:szCs w:val="20"/>
        </w:rPr>
        <w:t xml:space="preserve"> </w:t>
      </w:r>
      <w:ins w:id="196"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Wymagania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zakresie wydajności</w:t>
      </w:r>
      <w:ins w:id="197"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w:t>
      </w:r>
    </w:p>
    <w:p w14:paraId="1A3E5FC6" w14:textId="2B4FD40F" w:rsidR="60549E9E" w:rsidRDefault="60549E9E" w:rsidP="0019288A">
      <w:pPr>
        <w:pStyle w:val="Nagwek3"/>
        <w:numPr>
          <w:ilvl w:val="2"/>
          <w:numId w:val="125"/>
        </w:numPr>
        <w:rPr>
          <w:rFonts w:eastAsia="Arial"/>
        </w:rPr>
      </w:pPr>
      <w:bookmarkStart w:id="198" w:name="_Toc124445028"/>
      <w:bookmarkStart w:id="199" w:name="_Toc124835706"/>
      <w:r w:rsidRPr="43175233">
        <w:t>Uproszczony opis modułów</w:t>
      </w:r>
      <w:bookmarkEnd w:id="198"/>
      <w:bookmarkEnd w:id="199"/>
    </w:p>
    <w:p w14:paraId="30870B02" w14:textId="7F79A9D0" w:rsidR="004F4CB6" w:rsidRDefault="001263B0" w:rsidP="001263B0">
      <w:pPr>
        <w:spacing w:line="360" w:lineRule="auto"/>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punkcie na </w:t>
      </w:r>
      <w:r w:rsidR="0072789F">
        <w:rPr>
          <w:rFonts w:ascii="Arial" w:eastAsia="Arial" w:hAnsi="Arial" w:cs="Arial"/>
          <w:color w:val="000000" w:themeColor="text1"/>
          <w:sz w:val="20"/>
          <w:szCs w:val="20"/>
        </w:rPr>
        <w:t>r</w:t>
      </w:r>
      <w:r w:rsidR="004F4CB6" w:rsidRPr="004F4CB6">
        <w:rPr>
          <w:rFonts w:ascii="Arial" w:eastAsia="Arial" w:hAnsi="Arial" w:cs="Arial"/>
          <w:color w:val="000000" w:themeColor="text1"/>
          <w:sz w:val="20"/>
          <w:szCs w:val="20"/>
        </w:rPr>
        <w:t xml:space="preserve">ys. 24 </w:t>
      </w:r>
      <w:r w:rsidR="7311B2A5" w:rsidRPr="7311B2A5">
        <w:rPr>
          <w:rFonts w:ascii="Arial" w:eastAsia="Arial" w:hAnsi="Arial" w:cs="Arial"/>
          <w:color w:val="000000" w:themeColor="text1"/>
          <w:sz w:val="20"/>
          <w:szCs w:val="20"/>
        </w:rPr>
        <w:t xml:space="preserve">przedstawiono </w:t>
      </w:r>
      <w:r w:rsidR="004F4CB6" w:rsidRPr="004F4CB6">
        <w:rPr>
          <w:rFonts w:ascii="Arial" w:eastAsia="Arial" w:hAnsi="Arial" w:cs="Arial"/>
          <w:color w:val="000000" w:themeColor="text1"/>
          <w:sz w:val="20"/>
          <w:szCs w:val="20"/>
        </w:rPr>
        <w:t xml:space="preserve">uproszczony sposób </w:t>
      </w:r>
      <w:r w:rsidR="7311B2A5" w:rsidRPr="7311B2A5">
        <w:rPr>
          <w:rFonts w:ascii="Arial" w:eastAsia="Arial" w:hAnsi="Arial" w:cs="Arial"/>
          <w:color w:val="000000" w:themeColor="text1"/>
          <w:sz w:val="20"/>
          <w:szCs w:val="20"/>
        </w:rPr>
        <w:t>realizacj</w:t>
      </w:r>
      <w:r w:rsidR="00FD2D3A">
        <w:rPr>
          <w:rFonts w:ascii="Arial" w:eastAsia="Arial" w:hAnsi="Arial" w:cs="Arial"/>
          <w:color w:val="000000" w:themeColor="text1"/>
          <w:sz w:val="20"/>
          <w:szCs w:val="20"/>
        </w:rPr>
        <w:t>i</w:t>
      </w:r>
      <w:r w:rsidR="004F4CB6" w:rsidRPr="004F4CB6">
        <w:rPr>
          <w:rFonts w:ascii="Arial" w:eastAsia="Arial" w:hAnsi="Arial" w:cs="Arial"/>
          <w:color w:val="000000" w:themeColor="text1"/>
          <w:sz w:val="20"/>
          <w:szCs w:val="20"/>
        </w:rPr>
        <w:t xml:space="preserve"> architektury komponentów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F4CB6" w:rsidRPr="004F4CB6">
        <w:rPr>
          <w:rFonts w:ascii="Arial" w:eastAsia="Arial" w:hAnsi="Arial" w:cs="Arial"/>
          <w:color w:val="000000" w:themeColor="text1"/>
          <w:sz w:val="20"/>
          <w:szCs w:val="20"/>
        </w:rPr>
        <w:t>wyodrębnionymi, kluczowymi komponentami.</w:t>
      </w:r>
      <w:r w:rsidR="7311B2A5" w:rsidRPr="7311B2A5">
        <w:rPr>
          <w:rFonts w:ascii="Arial" w:eastAsia="Arial" w:hAnsi="Arial" w:cs="Arial"/>
          <w:color w:val="000000" w:themeColor="text1"/>
          <w:sz w:val="20"/>
          <w:szCs w:val="20"/>
        </w:rPr>
        <w:t xml:space="preserve"> </w:t>
      </w:r>
    </w:p>
    <w:p w14:paraId="31E578AA" w14:textId="77777777" w:rsidR="009156DF" w:rsidRPr="004F4CB6" w:rsidRDefault="009156DF" w:rsidP="004F4CB6">
      <w:pPr>
        <w:ind w:firstLine="709"/>
        <w:rPr>
          <w:rFonts w:ascii="Arial" w:eastAsia="Arial" w:hAnsi="Arial" w:cs="Arial"/>
          <w:color w:val="000000" w:themeColor="text1"/>
          <w:sz w:val="20"/>
          <w:szCs w:val="20"/>
        </w:rPr>
      </w:pPr>
    </w:p>
    <w:p w14:paraId="0875AB13" w14:textId="7F532530" w:rsidR="60549E9E" w:rsidRDefault="60549E9E" w:rsidP="00305278">
      <w:pPr>
        <w:spacing w:after="240"/>
        <w:jc w:val="center"/>
      </w:pPr>
      <w:bookmarkStart w:id="200" w:name="_Toc990068395"/>
      <w:r>
        <w:rPr>
          <w:noProof/>
        </w:rPr>
        <w:drawing>
          <wp:inline distT="0" distB="0" distL="0" distR="0" wp14:anchorId="41AAC0A6" wp14:editId="31C85061">
            <wp:extent cx="3409950" cy="4257675"/>
            <wp:effectExtent l="0" t="0" r="0" b="0"/>
            <wp:docPr id="1954250451" name="Obraz 19542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409950" cy="4257675"/>
                    </a:xfrm>
                    <a:prstGeom prst="rect">
                      <a:avLst/>
                    </a:prstGeom>
                  </pic:spPr>
                </pic:pic>
              </a:graphicData>
            </a:graphic>
          </wp:inline>
        </w:drawing>
      </w:r>
      <w:bookmarkEnd w:id="200"/>
    </w:p>
    <w:p w14:paraId="6484BBDF" w14:textId="52B1D2D1" w:rsidR="60549E9E" w:rsidRDefault="60549E9E" w:rsidP="43175233">
      <w:pPr>
        <w:jc w:val="center"/>
        <w:rPr>
          <w:rFonts w:ascii="Arial" w:eastAsia="Arial" w:hAnsi="Arial" w:cs="Arial"/>
          <w:color w:val="000000" w:themeColor="text1"/>
          <w:sz w:val="20"/>
          <w:szCs w:val="20"/>
        </w:rPr>
      </w:pPr>
      <w:r w:rsidRPr="43175233">
        <w:rPr>
          <w:rFonts w:ascii="Arial" w:eastAsia="Arial" w:hAnsi="Arial" w:cs="Arial"/>
          <w:sz w:val="20"/>
          <w:szCs w:val="20"/>
        </w:rPr>
        <w:t xml:space="preserve">Rys. </w:t>
      </w:r>
      <w:r w:rsidR="78DCC990" w:rsidRPr="43175233">
        <w:rPr>
          <w:rFonts w:ascii="Arial" w:eastAsia="Arial" w:hAnsi="Arial" w:cs="Arial"/>
          <w:sz w:val="20"/>
          <w:szCs w:val="20"/>
        </w:rPr>
        <w:t>2</w:t>
      </w:r>
      <w:r w:rsidRPr="43175233">
        <w:rPr>
          <w:rFonts w:ascii="Arial" w:eastAsia="Arial" w:hAnsi="Arial" w:cs="Arial"/>
          <w:sz w:val="20"/>
          <w:szCs w:val="20"/>
        </w:rPr>
        <w:t>4</w:t>
      </w:r>
      <w:r w:rsidR="002C3913">
        <w:rPr>
          <w:rFonts w:ascii="Arial" w:eastAsia="Arial" w:hAnsi="Arial" w:cs="Arial"/>
          <w:sz w:val="20"/>
          <w:szCs w:val="20"/>
        </w:rPr>
        <w:t>.</w:t>
      </w:r>
      <w:r w:rsidRPr="43175233">
        <w:rPr>
          <w:rFonts w:ascii="Arial" w:eastAsia="Arial" w:hAnsi="Arial" w:cs="Arial"/>
          <w:sz w:val="20"/>
          <w:szCs w:val="20"/>
        </w:rPr>
        <w:t xml:space="preserve"> Uproszczony model modułów programu</w:t>
      </w:r>
    </w:p>
    <w:p w14:paraId="7A4BC184" w14:textId="0D08C25E" w:rsidR="43175233" w:rsidRDefault="43175233" w:rsidP="43175233">
      <w:pPr>
        <w:spacing w:line="360" w:lineRule="auto"/>
        <w:jc w:val="both"/>
        <w:rPr>
          <w:rFonts w:ascii="Arial" w:eastAsia="Arial" w:hAnsi="Arial" w:cs="Arial"/>
          <w:sz w:val="20"/>
          <w:szCs w:val="20"/>
        </w:rPr>
      </w:pPr>
    </w:p>
    <w:p w14:paraId="3B9FD1D2" w14:textId="01207D66"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 podzielono na poniższe moduły</w:t>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nich przedstawiono </w:t>
      </w:r>
      <w:r w:rsidR="7311B2A5" w:rsidRPr="7311B2A5">
        <w:rPr>
          <w:rFonts w:ascii="Arial" w:eastAsia="Arial" w:hAnsi="Arial" w:cs="Arial"/>
          <w:color w:val="000000" w:themeColor="text1"/>
          <w:sz w:val="20"/>
          <w:szCs w:val="20"/>
        </w:rPr>
        <w:t>uproszczony schemat blokowy przedstawiający uproszczoną logikę działania</w:t>
      </w:r>
      <w:r w:rsidRPr="43175233">
        <w:rPr>
          <w:rFonts w:ascii="Arial" w:eastAsia="Arial" w:hAnsi="Arial" w:cs="Arial"/>
          <w:color w:val="000000" w:themeColor="text1"/>
          <w:sz w:val="20"/>
          <w:szCs w:val="20"/>
        </w:rPr>
        <w:t>:</w:t>
      </w:r>
    </w:p>
    <w:p w14:paraId="256A0A58" w14:textId="02DEF0F1" w:rsidR="43175233" w:rsidRDefault="43175233" w:rsidP="43175233">
      <w:pPr>
        <w:spacing w:line="360" w:lineRule="auto"/>
        <w:ind w:firstLine="555"/>
        <w:jc w:val="both"/>
        <w:rPr>
          <w:rFonts w:ascii="Arial" w:eastAsia="Arial" w:hAnsi="Arial" w:cs="Arial"/>
          <w:color w:val="000000" w:themeColor="text1"/>
          <w:sz w:val="20"/>
          <w:szCs w:val="20"/>
        </w:rPr>
      </w:pPr>
    </w:p>
    <w:p w14:paraId="60327974" w14:textId="696A1DB5"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budowania (SSYS_001)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budowania. Zapewnia między innymi funkcje takie jak: wytyczanie ścian, dodawanie kondygnacji, wytyczanie sufitu</w:t>
      </w:r>
      <w:r w:rsidR="00773C54">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773C54">
        <w:rPr>
          <w:rFonts w:ascii="Arial" w:eastAsia="Arial" w:hAnsi="Arial" w:cs="Arial"/>
          <w:color w:val="000000" w:themeColor="text1"/>
          <w:sz w:val="20"/>
          <w:szCs w:val="20"/>
        </w:rPr>
        <w:t>ys. 25</w:t>
      </w:r>
      <w:r w:rsidR="0072789F">
        <w:rPr>
          <w:rFonts w:ascii="Arial" w:eastAsia="Arial" w:hAnsi="Arial" w:cs="Arial"/>
          <w:color w:val="000000" w:themeColor="text1"/>
          <w:sz w:val="20"/>
          <w:szCs w:val="20"/>
        </w:rPr>
        <w:t>.</w:t>
      </w:r>
      <w:r w:rsidR="00773C54">
        <w:rPr>
          <w:rFonts w:ascii="Arial" w:eastAsia="Arial" w:hAnsi="Arial" w:cs="Arial"/>
          <w:color w:val="000000" w:themeColor="text1"/>
          <w:sz w:val="20"/>
          <w:szCs w:val="20"/>
        </w:rPr>
        <w:t xml:space="preserve"> </w:t>
      </w:r>
    </w:p>
    <w:p w14:paraId="1C40569E" w14:textId="070C3862"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034B31A5" wp14:editId="752F2632">
            <wp:extent cx="3352800" cy="2914650"/>
            <wp:effectExtent l="0" t="0" r="0" b="0"/>
            <wp:docPr id="1762289868" name="Obraz 176228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2800" cy="2914650"/>
                    </a:xfrm>
                    <a:prstGeom prst="rect">
                      <a:avLst/>
                    </a:prstGeom>
                  </pic:spPr>
                </pic:pic>
              </a:graphicData>
            </a:graphic>
          </wp:inline>
        </w:drawing>
      </w:r>
    </w:p>
    <w:p w14:paraId="001B9CFD" w14:textId="19FFAA21"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BEF4F1C"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1" w:author="Jarosław Kuchta" w:date="2023-01-19T09:57:00Z">
        <w:r w:rsidRPr="43175233" w:rsidDel="006F4806">
          <w:rPr>
            <w:rFonts w:ascii="Arial" w:eastAsia="Arial" w:hAnsi="Arial" w:cs="Arial"/>
            <w:color w:val="000000" w:themeColor="text1"/>
            <w:sz w:val="20"/>
            <w:szCs w:val="20"/>
          </w:rPr>
          <w:delText xml:space="preserve">Modułu </w:delText>
        </w:r>
      </w:del>
      <w:ins w:id="202"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3" w:author="Jarosław Kuchta" w:date="2023-01-19T09:57:00Z">
        <w:r w:rsidRPr="43175233" w:rsidDel="006F4806">
          <w:rPr>
            <w:rFonts w:ascii="Arial" w:eastAsia="Arial" w:hAnsi="Arial" w:cs="Arial"/>
            <w:color w:val="000000" w:themeColor="text1"/>
            <w:sz w:val="20"/>
            <w:szCs w:val="20"/>
          </w:rPr>
          <w:delText>Budowania</w:delText>
        </w:r>
      </w:del>
      <w:ins w:id="204" w:author="Jarosław Kuchta" w:date="2023-01-19T09:57:00Z">
        <w:r w:rsidR="006F4806">
          <w:rPr>
            <w:rFonts w:ascii="Arial" w:eastAsia="Arial" w:hAnsi="Arial" w:cs="Arial"/>
            <w:color w:val="000000" w:themeColor="text1"/>
            <w:sz w:val="20"/>
            <w:szCs w:val="20"/>
          </w:rPr>
          <w:t>b</w:t>
        </w:r>
        <w:r w:rsidR="006F4806" w:rsidRPr="43175233">
          <w:rPr>
            <w:rFonts w:ascii="Arial" w:eastAsia="Arial" w:hAnsi="Arial" w:cs="Arial"/>
            <w:color w:val="000000" w:themeColor="text1"/>
            <w:sz w:val="20"/>
            <w:szCs w:val="20"/>
          </w:rPr>
          <w:t>udowania</w:t>
        </w:r>
      </w:ins>
    </w:p>
    <w:p w14:paraId="5031CCD7" w14:textId="4A18E6E7" w:rsidR="43175233" w:rsidRDefault="43175233" w:rsidP="43175233">
      <w:pPr>
        <w:spacing w:line="360" w:lineRule="auto"/>
        <w:jc w:val="center"/>
        <w:rPr>
          <w:rFonts w:ascii="Arial" w:eastAsia="Arial" w:hAnsi="Arial" w:cs="Arial"/>
          <w:color w:val="000000" w:themeColor="text1"/>
          <w:sz w:val="20"/>
          <w:szCs w:val="20"/>
        </w:rPr>
      </w:pPr>
    </w:p>
    <w:p w14:paraId="2CE290B6" w14:textId="1AA293FB"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wykańczania (SSYS_00</w:t>
      </w:r>
      <w:r w:rsidR="22607CB1"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nakładania tekstur na powierzchnię oraz wstawiania wykończeniowych obiektów 3D, na przykład okien</w:t>
      </w:r>
      <w:r w:rsidR="4F2F6711" w:rsidRPr="4F2F671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4F2F6711" w:rsidRPr="4F2F6711">
        <w:rPr>
          <w:rFonts w:ascii="Arial" w:eastAsia="Arial" w:hAnsi="Arial" w:cs="Arial"/>
          <w:color w:val="000000" w:themeColor="text1"/>
          <w:sz w:val="20"/>
          <w:szCs w:val="20"/>
        </w:rPr>
        <w:t>ys. 26</w:t>
      </w:r>
      <w:r w:rsidR="0072789F">
        <w:rPr>
          <w:rFonts w:ascii="Arial" w:eastAsia="Arial" w:hAnsi="Arial" w:cs="Arial"/>
          <w:color w:val="000000" w:themeColor="text1"/>
          <w:sz w:val="20"/>
          <w:szCs w:val="20"/>
        </w:rPr>
        <w:t>.</w:t>
      </w:r>
    </w:p>
    <w:p w14:paraId="2DFDA1A3" w14:textId="77777777" w:rsidR="00773C54" w:rsidRDefault="00773C54" w:rsidP="00773C54">
      <w:pPr>
        <w:pStyle w:val="Akapitzlist"/>
        <w:spacing w:line="360" w:lineRule="auto"/>
        <w:ind w:left="851"/>
        <w:jc w:val="both"/>
        <w:rPr>
          <w:rFonts w:ascii="Arial" w:eastAsia="Arial" w:hAnsi="Arial" w:cs="Arial"/>
          <w:color w:val="000000" w:themeColor="text1"/>
          <w:sz w:val="20"/>
          <w:szCs w:val="20"/>
        </w:rPr>
      </w:pPr>
    </w:p>
    <w:p w14:paraId="404C6402" w14:textId="7A177549"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984527C" wp14:editId="101CAAD3">
            <wp:extent cx="2724150" cy="2390775"/>
            <wp:effectExtent l="0" t="0" r="0" b="0"/>
            <wp:docPr id="1248943234" name="Obraz 12489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2390775"/>
                    </a:xfrm>
                    <a:prstGeom prst="rect">
                      <a:avLst/>
                    </a:prstGeom>
                  </pic:spPr>
                </pic:pic>
              </a:graphicData>
            </a:graphic>
          </wp:inline>
        </w:drawing>
      </w:r>
    </w:p>
    <w:p w14:paraId="01264DC5" w14:textId="3F147B1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6D5109B7"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5" w:author="Jarosław Kuchta" w:date="2023-01-19T09:57:00Z">
        <w:r w:rsidRPr="43175233" w:rsidDel="006F4806">
          <w:rPr>
            <w:rFonts w:ascii="Arial" w:eastAsia="Arial" w:hAnsi="Arial" w:cs="Arial"/>
            <w:color w:val="000000" w:themeColor="text1"/>
            <w:sz w:val="20"/>
            <w:szCs w:val="20"/>
          </w:rPr>
          <w:delText xml:space="preserve">Modułu </w:delText>
        </w:r>
      </w:del>
      <w:ins w:id="206"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7" w:author="Jarosław Kuchta" w:date="2023-01-19T09:57:00Z">
        <w:r w:rsidRPr="43175233" w:rsidDel="006F4806">
          <w:rPr>
            <w:rFonts w:ascii="Arial" w:eastAsia="Arial" w:hAnsi="Arial" w:cs="Arial"/>
            <w:color w:val="000000" w:themeColor="text1"/>
            <w:sz w:val="20"/>
            <w:szCs w:val="20"/>
          </w:rPr>
          <w:delText>Wykańczania</w:delText>
        </w:r>
      </w:del>
      <w:ins w:id="208" w:author="Jarosław Kuchta" w:date="2023-01-19T09:57: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ykańczania</w:t>
        </w:r>
      </w:ins>
    </w:p>
    <w:p w14:paraId="588D8906" w14:textId="63CB3330" w:rsidR="43175233" w:rsidRDefault="43175233" w:rsidP="43175233">
      <w:pPr>
        <w:spacing w:line="360" w:lineRule="auto"/>
        <w:jc w:val="center"/>
        <w:rPr>
          <w:rFonts w:ascii="Arial" w:eastAsia="Arial" w:hAnsi="Arial" w:cs="Arial"/>
          <w:color w:val="000000" w:themeColor="text1"/>
          <w:sz w:val="20"/>
          <w:szCs w:val="20"/>
        </w:rPr>
      </w:pPr>
    </w:p>
    <w:p w14:paraId="249B4A35" w14:textId="5623E96B" w:rsidR="28F84FE5" w:rsidRDefault="28F84FE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w:t>
      </w:r>
      <w:r w:rsidR="60549E9E" w:rsidRPr="43175233">
        <w:rPr>
          <w:rFonts w:ascii="Arial" w:eastAsia="Arial" w:hAnsi="Arial" w:cs="Arial"/>
          <w:color w:val="000000" w:themeColor="text1"/>
          <w:sz w:val="20"/>
          <w:szCs w:val="20"/>
        </w:rPr>
        <w:t>oduł dekoracji (SSYS_003)</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moduł ma umożliwiać wstawianie, usuwanie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edycję wyposażenia do zamodelowanego mieszkania.</w:t>
      </w:r>
      <w:r w:rsidR="00443A9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443A91">
        <w:rPr>
          <w:rFonts w:ascii="Arial" w:eastAsia="Arial" w:hAnsi="Arial" w:cs="Arial"/>
          <w:color w:val="000000" w:themeColor="text1"/>
          <w:sz w:val="20"/>
          <w:szCs w:val="20"/>
        </w:rPr>
        <w:t>ys. 27</w:t>
      </w:r>
      <w:r w:rsidR="0072789F">
        <w:rPr>
          <w:rFonts w:ascii="Arial" w:eastAsia="Arial" w:hAnsi="Arial" w:cs="Arial"/>
          <w:color w:val="000000" w:themeColor="text1"/>
          <w:sz w:val="20"/>
          <w:szCs w:val="20"/>
        </w:rPr>
        <w:t>.</w:t>
      </w:r>
    </w:p>
    <w:p w14:paraId="155D56C9" w14:textId="1E3DD903" w:rsidR="60549E9E" w:rsidRDefault="60549E9E" w:rsidP="001263B0">
      <w:pPr>
        <w:spacing w:after="240"/>
        <w:jc w:val="center"/>
        <w:rPr>
          <w:rFonts w:ascii="Arial" w:eastAsia="Arial" w:hAnsi="Arial" w:cs="Arial"/>
          <w:sz w:val="20"/>
          <w:szCs w:val="20"/>
        </w:rPr>
      </w:pPr>
      <w:r>
        <w:rPr>
          <w:noProof/>
        </w:rPr>
        <w:lastRenderedPageBreak/>
        <w:drawing>
          <wp:inline distT="0" distB="0" distL="0" distR="0" wp14:anchorId="3EAE61C5" wp14:editId="0F117760">
            <wp:extent cx="3152775" cy="3324225"/>
            <wp:effectExtent l="0" t="0" r="0" b="0"/>
            <wp:docPr id="466616284" name="Obraz 46661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2775" cy="3324225"/>
                    </a:xfrm>
                    <a:prstGeom prst="rect">
                      <a:avLst/>
                    </a:prstGeom>
                  </pic:spPr>
                </pic:pic>
              </a:graphicData>
            </a:graphic>
          </wp:inline>
        </w:drawing>
      </w:r>
    </w:p>
    <w:p w14:paraId="3982013C" w14:textId="366CA087"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4FFE3A96"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9" w:author="Jarosław Kuchta" w:date="2023-01-19T09:57:00Z">
        <w:r w:rsidRPr="43175233" w:rsidDel="006F4806">
          <w:rPr>
            <w:rFonts w:ascii="Arial" w:eastAsia="Arial" w:hAnsi="Arial" w:cs="Arial"/>
            <w:color w:val="000000" w:themeColor="text1"/>
            <w:sz w:val="20"/>
            <w:szCs w:val="20"/>
          </w:rPr>
          <w:delText xml:space="preserve">Modułu </w:delText>
        </w:r>
      </w:del>
      <w:ins w:id="210"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1" w:author="Jarosław Kuchta" w:date="2023-01-19T09:57:00Z">
        <w:r w:rsidRPr="43175233" w:rsidDel="006F4806">
          <w:rPr>
            <w:rFonts w:ascii="Arial" w:eastAsia="Arial" w:hAnsi="Arial" w:cs="Arial"/>
            <w:color w:val="000000" w:themeColor="text1"/>
            <w:sz w:val="20"/>
            <w:szCs w:val="20"/>
          </w:rPr>
          <w:delText>Dekoracji</w:delText>
        </w:r>
      </w:del>
      <w:ins w:id="212" w:author="Jarosław Kuchta" w:date="2023-01-19T09:57:00Z">
        <w:r w:rsidR="006F4806">
          <w:rPr>
            <w:rFonts w:ascii="Arial" w:eastAsia="Arial" w:hAnsi="Arial" w:cs="Arial"/>
            <w:color w:val="000000" w:themeColor="text1"/>
            <w:sz w:val="20"/>
            <w:szCs w:val="20"/>
          </w:rPr>
          <w:t>d</w:t>
        </w:r>
        <w:r w:rsidR="006F4806" w:rsidRPr="43175233">
          <w:rPr>
            <w:rFonts w:ascii="Arial" w:eastAsia="Arial" w:hAnsi="Arial" w:cs="Arial"/>
            <w:color w:val="000000" w:themeColor="text1"/>
            <w:sz w:val="20"/>
            <w:szCs w:val="20"/>
          </w:rPr>
          <w:t>ekoracji</w:t>
        </w:r>
      </w:ins>
    </w:p>
    <w:p w14:paraId="769DFF55" w14:textId="0F89FA71" w:rsidR="43175233" w:rsidRDefault="43175233" w:rsidP="43175233">
      <w:pPr>
        <w:spacing w:line="360" w:lineRule="auto"/>
        <w:rPr>
          <w:rFonts w:ascii="Arial" w:eastAsia="Arial" w:hAnsi="Arial" w:cs="Arial"/>
          <w:sz w:val="20"/>
          <w:szCs w:val="20"/>
        </w:rPr>
      </w:pPr>
    </w:p>
    <w:p w14:paraId="67303BA4" w14:textId="310494A8" w:rsidR="00443A91" w:rsidRDefault="60549E9E" w:rsidP="00AE62E3">
      <w:pPr>
        <w:pStyle w:val="Akapitzlist"/>
        <w:numPr>
          <w:ilvl w:val="0"/>
          <w:numId w:val="2"/>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wirtualnego spaceru (SSYS_004)</w:t>
      </w:r>
      <w:r w:rsidR="00FA65DA">
        <w:rPr>
          <w:rFonts w:ascii="Arial" w:eastAsia="Arial" w:hAnsi="Arial" w:cs="Arial"/>
          <w:sz w:val="20"/>
          <w:szCs w:val="20"/>
        </w:rPr>
        <w:t xml:space="preserve"> – </w:t>
      </w:r>
      <w:r w:rsidRPr="43175233">
        <w:rPr>
          <w:rFonts w:ascii="Arial" w:eastAsia="Arial" w:hAnsi="Arial" w:cs="Arial"/>
          <w:sz w:val="20"/>
          <w:szCs w:val="20"/>
        </w:rPr>
        <w:t>moduł tworzy świat 3D na podstawie zamodelowanego budynku</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 xml:space="preserve">otoczenia. Dzięki modułowi można odbyć wirtualny spacer. </w:t>
      </w:r>
      <w:r w:rsidR="5BB06245" w:rsidRPr="5BB06245">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5BB06245" w:rsidRPr="5BB06245">
        <w:rPr>
          <w:rFonts w:ascii="Arial" w:eastAsia="Arial" w:hAnsi="Arial" w:cs="Arial"/>
          <w:color w:val="000000" w:themeColor="text1"/>
          <w:sz w:val="20"/>
          <w:szCs w:val="20"/>
        </w:rPr>
        <w:t>ys. 28</w:t>
      </w:r>
      <w:r w:rsidR="0072789F">
        <w:rPr>
          <w:rFonts w:ascii="Arial" w:eastAsia="Arial" w:hAnsi="Arial" w:cs="Arial"/>
          <w:color w:val="000000" w:themeColor="text1"/>
          <w:sz w:val="20"/>
          <w:szCs w:val="20"/>
        </w:rPr>
        <w:t>.</w:t>
      </w:r>
    </w:p>
    <w:p w14:paraId="07BD3D90" w14:textId="63058E48" w:rsidR="60549E9E" w:rsidRDefault="60549E9E" w:rsidP="00443A91">
      <w:pPr>
        <w:pStyle w:val="Akapitzlist"/>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 xml:space="preserve"> </w:t>
      </w:r>
    </w:p>
    <w:p w14:paraId="62A4D011" w14:textId="0B45B59D" w:rsidR="60549E9E" w:rsidRDefault="60549E9E" w:rsidP="001263B0">
      <w:pPr>
        <w:spacing w:after="240"/>
        <w:jc w:val="center"/>
        <w:rPr>
          <w:rFonts w:ascii="Arial" w:eastAsia="Arial" w:hAnsi="Arial" w:cs="Arial"/>
          <w:sz w:val="20"/>
          <w:szCs w:val="20"/>
        </w:rPr>
      </w:pPr>
      <w:r>
        <w:rPr>
          <w:noProof/>
        </w:rPr>
        <w:drawing>
          <wp:inline distT="0" distB="0" distL="0" distR="0" wp14:anchorId="2C493236" wp14:editId="3B8B304B">
            <wp:extent cx="3257550" cy="2124075"/>
            <wp:effectExtent l="0" t="0" r="0" b="0"/>
            <wp:docPr id="547012196" name="Obraz 5470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7550" cy="2124075"/>
                    </a:xfrm>
                    <a:prstGeom prst="rect">
                      <a:avLst/>
                    </a:prstGeom>
                  </pic:spPr>
                </pic:pic>
              </a:graphicData>
            </a:graphic>
          </wp:inline>
        </w:drawing>
      </w:r>
    </w:p>
    <w:p w14:paraId="5BB3C3A2" w14:textId="297A836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84905AC" w:rsidRPr="43175233">
        <w:rPr>
          <w:rFonts w:ascii="Arial" w:eastAsia="Arial" w:hAnsi="Arial" w:cs="Arial"/>
          <w:color w:val="000000" w:themeColor="text1"/>
          <w:sz w:val="20"/>
          <w:szCs w:val="20"/>
        </w:rPr>
        <w:t>28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3" w:author="Jarosław Kuchta" w:date="2023-01-19T09:58:00Z">
        <w:r w:rsidRPr="43175233" w:rsidDel="006F4806">
          <w:rPr>
            <w:rFonts w:ascii="Arial" w:eastAsia="Arial" w:hAnsi="Arial" w:cs="Arial"/>
            <w:color w:val="000000" w:themeColor="text1"/>
            <w:sz w:val="20"/>
            <w:szCs w:val="20"/>
          </w:rPr>
          <w:delText xml:space="preserve">Modułu </w:delText>
        </w:r>
      </w:del>
      <w:ins w:id="214"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5" w:author="Jarosław Kuchta" w:date="2023-01-19T09:58:00Z">
        <w:r w:rsidRPr="43175233" w:rsidDel="006F4806">
          <w:rPr>
            <w:rFonts w:ascii="Arial" w:eastAsia="Arial" w:hAnsi="Arial" w:cs="Arial"/>
            <w:color w:val="000000" w:themeColor="text1"/>
            <w:sz w:val="20"/>
            <w:szCs w:val="20"/>
          </w:rPr>
          <w:delText xml:space="preserve">Wirtualnego </w:delText>
        </w:r>
      </w:del>
      <w:ins w:id="216" w:author="Jarosław Kuchta" w:date="2023-01-19T09:58: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 xml:space="preserve">irtualnego </w:t>
        </w:r>
      </w:ins>
      <w:del w:id="217" w:author="Jarosław Kuchta" w:date="2023-01-19T09:58:00Z">
        <w:r w:rsidRPr="43175233" w:rsidDel="006F4806">
          <w:rPr>
            <w:rFonts w:ascii="Arial" w:eastAsia="Arial" w:hAnsi="Arial" w:cs="Arial"/>
            <w:color w:val="000000" w:themeColor="text1"/>
            <w:sz w:val="20"/>
            <w:szCs w:val="20"/>
          </w:rPr>
          <w:delText>Spaceru</w:delText>
        </w:r>
      </w:del>
      <w:ins w:id="218" w:author="Jarosław Kuchta" w:date="2023-01-19T09:58:00Z">
        <w:r w:rsidR="006F4806">
          <w:rPr>
            <w:rFonts w:ascii="Arial" w:eastAsia="Arial" w:hAnsi="Arial" w:cs="Arial"/>
            <w:color w:val="000000" w:themeColor="text1"/>
            <w:sz w:val="20"/>
            <w:szCs w:val="20"/>
          </w:rPr>
          <w:t>s</w:t>
        </w:r>
        <w:r w:rsidR="006F4806" w:rsidRPr="43175233">
          <w:rPr>
            <w:rFonts w:ascii="Arial" w:eastAsia="Arial" w:hAnsi="Arial" w:cs="Arial"/>
            <w:color w:val="000000" w:themeColor="text1"/>
            <w:sz w:val="20"/>
            <w:szCs w:val="20"/>
          </w:rPr>
          <w:t>paceru</w:t>
        </w:r>
      </w:ins>
    </w:p>
    <w:p w14:paraId="153EE6A9" w14:textId="38FFC25E" w:rsidR="43175233" w:rsidRDefault="43175233" w:rsidP="43175233">
      <w:pPr>
        <w:spacing w:line="360" w:lineRule="auto"/>
        <w:jc w:val="both"/>
        <w:rPr>
          <w:rFonts w:ascii="Arial" w:eastAsia="Arial" w:hAnsi="Arial" w:cs="Arial"/>
          <w:sz w:val="20"/>
          <w:szCs w:val="20"/>
        </w:rPr>
      </w:pPr>
    </w:p>
    <w:p w14:paraId="1F093CAE" w14:textId="4CAD03B8" w:rsidR="43175233" w:rsidRPr="00E95B3E" w:rsidRDefault="60549E9E" w:rsidP="001C5363">
      <w:pPr>
        <w:pStyle w:val="Akapitzlist"/>
        <w:numPr>
          <w:ilvl w:val="0"/>
          <w:numId w:val="9"/>
        </w:numPr>
        <w:spacing w:line="360" w:lineRule="auto"/>
        <w:ind w:left="851"/>
        <w:jc w:val="both"/>
        <w:rPr>
          <w:rFonts w:ascii="Arial" w:eastAsia="Arial" w:hAnsi="Arial" w:cs="Arial"/>
          <w:color w:val="000000" w:themeColor="text1"/>
          <w:sz w:val="20"/>
          <w:szCs w:val="20"/>
        </w:rPr>
      </w:pPr>
      <w:r w:rsidRPr="00E95B3E">
        <w:rPr>
          <w:rFonts w:ascii="Arial" w:eastAsia="Arial" w:hAnsi="Arial" w:cs="Arial"/>
          <w:color w:val="000000" w:themeColor="text1"/>
          <w:sz w:val="20"/>
          <w:szCs w:val="20"/>
        </w:rPr>
        <w:t>Moduł analizy (SSYS_005)</w:t>
      </w:r>
      <w:r w:rsidR="00FA65DA" w:rsidRPr="00E95B3E">
        <w:rPr>
          <w:rFonts w:ascii="Arial" w:eastAsia="Arial" w:hAnsi="Arial" w:cs="Arial"/>
          <w:color w:val="000000" w:themeColor="text1"/>
          <w:sz w:val="20"/>
          <w:szCs w:val="20"/>
        </w:rPr>
        <w:t xml:space="preserve"> – </w:t>
      </w:r>
      <w:r w:rsidRPr="00E95B3E">
        <w:rPr>
          <w:rFonts w:ascii="Arial" w:eastAsia="Arial" w:hAnsi="Arial" w:cs="Arial"/>
          <w:color w:val="000000" w:themeColor="text1"/>
          <w:sz w:val="20"/>
          <w:szCs w:val="20"/>
        </w:rPr>
        <w:t>moduł ma analizować dane na temat przygotowanego projektu mieszkania</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dokonywać jego analizy pod kątem rodzajów powierzchni</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ich docelowego wykończenia, optymalności rozkładu</w:t>
      </w:r>
      <w:r w:rsidR="00297F3A" w:rsidRPr="00E95B3E">
        <w:rPr>
          <w:rFonts w:ascii="Arial" w:eastAsia="Arial" w:hAnsi="Arial" w:cs="Arial"/>
          <w:color w:val="000000" w:themeColor="text1"/>
          <w:sz w:val="20"/>
          <w:szCs w:val="20"/>
        </w:rPr>
        <w:t xml:space="preserve">. Schemat blokowy przedstawiono na </w:t>
      </w:r>
      <w:r w:rsidR="0072789F" w:rsidRPr="00E95B3E">
        <w:rPr>
          <w:rFonts w:ascii="Arial" w:eastAsia="Arial" w:hAnsi="Arial" w:cs="Arial"/>
          <w:color w:val="000000" w:themeColor="text1"/>
          <w:sz w:val="20"/>
          <w:szCs w:val="20"/>
        </w:rPr>
        <w:t>r</w:t>
      </w:r>
      <w:r w:rsidR="00297F3A" w:rsidRPr="00E95B3E">
        <w:rPr>
          <w:rFonts w:ascii="Arial" w:eastAsia="Arial" w:hAnsi="Arial" w:cs="Arial"/>
          <w:color w:val="000000" w:themeColor="text1"/>
          <w:sz w:val="20"/>
          <w:szCs w:val="20"/>
        </w:rPr>
        <w:t>ys. 29</w:t>
      </w:r>
      <w:r w:rsidR="0072789F" w:rsidRPr="00E95B3E">
        <w:rPr>
          <w:rFonts w:ascii="Arial" w:eastAsia="Arial" w:hAnsi="Arial" w:cs="Arial"/>
          <w:color w:val="000000" w:themeColor="text1"/>
          <w:sz w:val="20"/>
          <w:szCs w:val="20"/>
        </w:rPr>
        <w:t>.</w:t>
      </w:r>
    </w:p>
    <w:p w14:paraId="7DB7F162" w14:textId="112BD9A0"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3C56E745" wp14:editId="70E1D9CF">
            <wp:extent cx="3543300" cy="2724150"/>
            <wp:effectExtent l="0" t="0" r="0" b="0"/>
            <wp:docPr id="502127889" name="Obraz 5021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300" cy="2724150"/>
                    </a:xfrm>
                    <a:prstGeom prst="rect">
                      <a:avLst/>
                    </a:prstGeom>
                  </pic:spPr>
                </pic:pic>
              </a:graphicData>
            </a:graphic>
          </wp:inline>
        </w:drawing>
      </w:r>
    </w:p>
    <w:p w14:paraId="4EFA7BA6" w14:textId="66A3DE3B"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7F70B5A2" w:rsidRPr="43175233">
        <w:rPr>
          <w:rFonts w:ascii="Arial" w:eastAsia="Arial" w:hAnsi="Arial" w:cs="Arial"/>
          <w:color w:val="000000" w:themeColor="text1"/>
          <w:sz w:val="20"/>
          <w:szCs w:val="20"/>
        </w:rPr>
        <w:t>29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9" w:author="Jarosław Kuchta" w:date="2023-01-19T09:58:00Z">
        <w:r w:rsidRPr="43175233" w:rsidDel="006F4806">
          <w:rPr>
            <w:rFonts w:ascii="Arial" w:eastAsia="Arial" w:hAnsi="Arial" w:cs="Arial"/>
            <w:color w:val="000000" w:themeColor="text1"/>
            <w:sz w:val="20"/>
            <w:szCs w:val="20"/>
          </w:rPr>
          <w:delText xml:space="preserve">Modułu </w:delText>
        </w:r>
      </w:del>
      <w:ins w:id="220"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21" w:author="Jarosław Kuchta" w:date="2023-01-19T09:58:00Z">
        <w:r w:rsidRPr="43175233" w:rsidDel="006F4806">
          <w:rPr>
            <w:rFonts w:ascii="Arial" w:eastAsia="Arial" w:hAnsi="Arial" w:cs="Arial"/>
            <w:color w:val="000000" w:themeColor="text1"/>
            <w:sz w:val="20"/>
            <w:szCs w:val="20"/>
          </w:rPr>
          <w:delText>Analizy</w:delText>
        </w:r>
      </w:del>
      <w:ins w:id="222" w:author="Jarosław Kuchta" w:date="2023-01-19T09:58:00Z">
        <w:r w:rsidR="006F4806">
          <w:rPr>
            <w:rFonts w:ascii="Arial" w:eastAsia="Arial" w:hAnsi="Arial" w:cs="Arial"/>
            <w:color w:val="000000" w:themeColor="text1"/>
            <w:sz w:val="20"/>
            <w:szCs w:val="20"/>
          </w:rPr>
          <w:t>a</w:t>
        </w:r>
        <w:r w:rsidR="006F4806" w:rsidRPr="43175233">
          <w:rPr>
            <w:rFonts w:ascii="Arial" w:eastAsia="Arial" w:hAnsi="Arial" w:cs="Arial"/>
            <w:color w:val="000000" w:themeColor="text1"/>
            <w:sz w:val="20"/>
            <w:szCs w:val="20"/>
          </w:rPr>
          <w:t>nalizy</w:t>
        </w:r>
      </w:ins>
    </w:p>
    <w:p w14:paraId="0F840C3E" w14:textId="47FCB0CE" w:rsidR="43175233" w:rsidRDefault="43175233" w:rsidP="43175233">
      <w:pPr>
        <w:spacing w:line="360" w:lineRule="auto"/>
        <w:jc w:val="both"/>
        <w:rPr>
          <w:rFonts w:ascii="Arial" w:eastAsia="Arial" w:hAnsi="Arial" w:cs="Arial"/>
          <w:sz w:val="20"/>
          <w:szCs w:val="20"/>
        </w:rPr>
      </w:pPr>
    </w:p>
    <w:p w14:paraId="38A00B5F" w14:textId="6BB6C32F" w:rsidR="60549E9E" w:rsidRDefault="60549E9E" w:rsidP="00AE62E3">
      <w:pPr>
        <w:pStyle w:val="Akapitzlist"/>
        <w:numPr>
          <w:ilvl w:val="0"/>
          <w:numId w:val="1"/>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aktualizacji zasobów (SSYS_006)</w:t>
      </w:r>
      <w:r w:rsidR="00FA65DA">
        <w:rPr>
          <w:rFonts w:ascii="Arial" w:eastAsia="Arial" w:hAnsi="Arial" w:cs="Arial"/>
          <w:sz w:val="20"/>
          <w:szCs w:val="20"/>
        </w:rPr>
        <w:t xml:space="preserve"> – </w:t>
      </w:r>
      <w:r w:rsidRPr="43175233">
        <w:rPr>
          <w:rFonts w:ascii="Arial" w:eastAsia="Arial" w:hAnsi="Arial" w:cs="Arial"/>
          <w:sz w:val="20"/>
          <w:szCs w:val="20"/>
        </w:rPr>
        <w:t>moduł używany przez użytkownika do aktualizacji zasobów ze zdalnego serwera aplikacyjnego.</w:t>
      </w:r>
      <w:r w:rsidR="00297F3A" w:rsidRPr="00297F3A">
        <w:rPr>
          <w:rFonts w:ascii="Arial" w:eastAsia="Arial" w:hAnsi="Arial" w:cs="Arial"/>
          <w:color w:val="000000" w:themeColor="text1"/>
          <w:sz w:val="20"/>
          <w:szCs w:val="20"/>
        </w:rPr>
        <w:t xml:space="preserve"> </w:t>
      </w:r>
      <w:r w:rsidR="00297F3A">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00297F3A">
        <w:rPr>
          <w:rFonts w:ascii="Arial" w:eastAsia="Arial" w:hAnsi="Arial" w:cs="Arial"/>
          <w:color w:val="000000" w:themeColor="text1"/>
          <w:sz w:val="20"/>
          <w:szCs w:val="20"/>
        </w:rPr>
        <w:t>ys. 30</w:t>
      </w:r>
    </w:p>
    <w:p w14:paraId="2D63F021" w14:textId="29958F40" w:rsidR="43175233" w:rsidRDefault="43175233" w:rsidP="43175233">
      <w:pPr>
        <w:spacing w:line="360" w:lineRule="auto"/>
        <w:jc w:val="both"/>
        <w:rPr>
          <w:rFonts w:ascii="Arial" w:eastAsia="Arial" w:hAnsi="Arial" w:cs="Arial"/>
          <w:sz w:val="20"/>
          <w:szCs w:val="20"/>
        </w:rPr>
      </w:pPr>
    </w:p>
    <w:p w14:paraId="42EDE36E" w14:textId="747BEC01"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7970617" wp14:editId="694EA410">
            <wp:extent cx="3676650" cy="2590800"/>
            <wp:effectExtent l="0" t="0" r="0" b="0"/>
            <wp:docPr id="777020871" name="Obraz 7770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6650" cy="2590800"/>
                    </a:xfrm>
                    <a:prstGeom prst="rect">
                      <a:avLst/>
                    </a:prstGeom>
                  </pic:spPr>
                </pic:pic>
              </a:graphicData>
            </a:graphic>
          </wp:inline>
        </w:drawing>
      </w:r>
    </w:p>
    <w:p w14:paraId="39E35C3E" w14:textId="22F06AFB" w:rsidR="43175233" w:rsidRPr="001263B0" w:rsidRDefault="60549E9E"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2BA4DF69" w:rsidRPr="43175233">
        <w:rPr>
          <w:rFonts w:ascii="Arial" w:eastAsia="Arial" w:hAnsi="Arial" w:cs="Arial"/>
          <w:color w:val="000000" w:themeColor="text1"/>
          <w:sz w:val="20"/>
          <w:szCs w:val="20"/>
        </w:rPr>
        <w:t>30</w:t>
      </w:r>
      <w:r w:rsidR="389B8878" w:rsidRPr="389B8878">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commentRangeStart w:id="223"/>
      <w:r w:rsidRPr="43175233">
        <w:rPr>
          <w:rFonts w:ascii="Arial" w:eastAsia="Arial" w:hAnsi="Arial" w:cs="Arial"/>
          <w:color w:val="000000" w:themeColor="text1"/>
          <w:sz w:val="20"/>
          <w:szCs w:val="20"/>
        </w:rPr>
        <w:t>Modułu Aktualizacji Zasobów</w:t>
      </w:r>
      <w:commentRangeEnd w:id="223"/>
      <w:r w:rsidR="00993125">
        <w:rPr>
          <w:rStyle w:val="Odwoaniedokomentarza"/>
        </w:rPr>
        <w:commentReference w:id="223"/>
      </w:r>
    </w:p>
    <w:p w14:paraId="444A05F0" w14:textId="3D1C0581" w:rsidR="60549E9E" w:rsidRDefault="60549E9E" w:rsidP="0019288A">
      <w:pPr>
        <w:pStyle w:val="Nagwek3"/>
        <w:numPr>
          <w:ilvl w:val="2"/>
          <w:numId w:val="125"/>
        </w:numPr>
      </w:pPr>
      <w:bookmarkStart w:id="224" w:name="_Toc124445029"/>
      <w:bookmarkStart w:id="225" w:name="_Toc124835707"/>
      <w:r w:rsidRPr="43175233">
        <w:t>Zestawienie modułów, wymagań funkcjonalnych</w:t>
      </w:r>
      <w:r w:rsidR="008D36F2">
        <w:t xml:space="preserve"> i</w:t>
      </w:r>
      <w:r w:rsidR="004A3D0A">
        <w:t xml:space="preserve"> </w:t>
      </w:r>
      <w:r w:rsidRPr="43175233">
        <w:t>funkcjonalności</w:t>
      </w:r>
      <w:bookmarkEnd w:id="224"/>
      <w:bookmarkEnd w:id="225"/>
    </w:p>
    <w:p w14:paraId="2A9AF19A" w14:textId="77777777" w:rsidR="00E95B3E" w:rsidRDefault="00634A3F" w:rsidP="00E95B3E">
      <w:pPr>
        <w:spacing w:line="360" w:lineRule="auto"/>
        <w:rPr>
          <w:rFonts w:ascii="Arial" w:hAnsi="Arial" w:cs="Arial"/>
          <w:color w:val="FF0000"/>
          <w:sz w:val="20"/>
          <w:szCs w:val="20"/>
        </w:rPr>
      </w:pPr>
      <w:r w:rsidRPr="00C167E7">
        <w:rPr>
          <w:rFonts w:ascii="Arial" w:hAnsi="Arial" w:cs="Arial"/>
          <w:sz w:val="20"/>
          <w:szCs w:val="20"/>
        </w:rPr>
        <w:t>Pełna lista funkcjonalności</w:t>
      </w:r>
      <w:r w:rsidR="00671D97" w:rsidRPr="00C167E7">
        <w:rPr>
          <w:rFonts w:ascii="Arial" w:hAnsi="Arial" w:cs="Arial"/>
          <w:sz w:val="20"/>
          <w:szCs w:val="20"/>
        </w:rPr>
        <w:t xml:space="preserve"> (FN</w:t>
      </w:r>
      <w:r w:rsidR="00220C6E" w:rsidRPr="00C167E7">
        <w:rPr>
          <w:rFonts w:ascii="Arial" w:hAnsi="Arial" w:cs="Arial"/>
          <w:sz w:val="20"/>
          <w:szCs w:val="20"/>
        </w:rPr>
        <w:t>) programu jest dostępna jako załącznik</w:t>
      </w:r>
      <w:r w:rsidR="00203057" w:rsidRPr="0072789F">
        <w:rPr>
          <w:rFonts w:ascii="Arial" w:hAnsi="Arial" w:cs="Arial"/>
          <w:sz w:val="20"/>
          <w:szCs w:val="20"/>
        </w:rPr>
        <w:t>.</w:t>
      </w:r>
      <w:r w:rsidR="00FA65DA" w:rsidRPr="0072789F">
        <w:rPr>
          <w:rFonts w:ascii="Arial" w:hAnsi="Arial" w:cs="Arial"/>
          <w:sz w:val="20"/>
          <w:szCs w:val="20"/>
        </w:rPr>
        <w:t xml:space="preserve"> </w:t>
      </w:r>
      <w:r w:rsidR="000A4BAC" w:rsidRPr="0072789F">
        <w:rPr>
          <w:rFonts w:ascii="Arial" w:hAnsi="Arial" w:cs="Arial"/>
          <w:sz w:val="20"/>
          <w:szCs w:val="20"/>
        </w:rPr>
        <w:t>W</w:t>
      </w:r>
      <w:r w:rsidR="004A3D0A">
        <w:rPr>
          <w:rFonts w:ascii="Arial" w:hAnsi="Arial" w:cs="Arial"/>
          <w:color w:val="FF0000"/>
          <w:sz w:val="20"/>
          <w:szCs w:val="20"/>
        </w:rPr>
        <w:t xml:space="preserve"> </w:t>
      </w:r>
      <w:r w:rsidR="00F65D3D">
        <w:rPr>
          <w:rFonts w:ascii="Arial" w:hAnsi="Arial" w:cs="Arial"/>
          <w:sz w:val="20"/>
          <w:szCs w:val="20"/>
        </w:rPr>
        <w:t>tab</w:t>
      </w:r>
      <w:r w:rsidR="00CA251D" w:rsidRPr="00C167E7">
        <w:rPr>
          <w:rFonts w:ascii="Arial" w:hAnsi="Arial" w:cs="Arial"/>
          <w:sz w:val="20"/>
          <w:szCs w:val="20"/>
        </w:rPr>
        <w:t>. 4 przedstawiono przypisanie konkretnych funkcjonalności do wymagań funkcjonalnych oraz modułów.</w:t>
      </w:r>
    </w:p>
    <w:p w14:paraId="7233EB9D" w14:textId="77777777" w:rsidR="00E95B3E" w:rsidRDefault="00E95B3E">
      <w:pPr>
        <w:spacing w:line="240" w:lineRule="auto"/>
        <w:rPr>
          <w:rFonts w:ascii="Arial" w:hAnsi="Arial" w:cs="Arial"/>
          <w:sz w:val="20"/>
          <w:szCs w:val="20"/>
        </w:rPr>
      </w:pPr>
      <w:r>
        <w:rPr>
          <w:rFonts w:ascii="Arial" w:hAnsi="Arial" w:cs="Arial"/>
          <w:sz w:val="20"/>
          <w:szCs w:val="20"/>
        </w:rPr>
        <w:br w:type="page"/>
      </w:r>
    </w:p>
    <w:p w14:paraId="1D59DE51" w14:textId="1533759E" w:rsidR="00C167E7" w:rsidRDefault="00C167E7" w:rsidP="00E95B3E">
      <w:pPr>
        <w:spacing w:line="360" w:lineRule="auto"/>
        <w:jc w:val="center"/>
        <w:rPr>
          <w:rFonts w:ascii="Arial" w:hAnsi="Arial" w:cs="Arial"/>
          <w:sz w:val="20"/>
          <w:szCs w:val="20"/>
        </w:rPr>
      </w:pPr>
      <w:r w:rsidRPr="00C167E7">
        <w:rPr>
          <w:rFonts w:ascii="Arial" w:hAnsi="Arial" w:cs="Arial"/>
          <w:sz w:val="20"/>
          <w:szCs w:val="20"/>
        </w:rPr>
        <w:lastRenderedPageBreak/>
        <w:t>Tab. 4. Zestawienie FNRQ, FN</w:t>
      </w:r>
      <w:r w:rsidR="008D36F2">
        <w:rPr>
          <w:rFonts w:ascii="Arial" w:hAnsi="Arial" w:cs="Arial"/>
          <w:sz w:val="20"/>
          <w:szCs w:val="20"/>
        </w:rPr>
        <w:t xml:space="preserve"> i</w:t>
      </w:r>
      <w:r w:rsidR="004A3D0A">
        <w:rPr>
          <w:rFonts w:ascii="Arial" w:hAnsi="Arial" w:cs="Arial"/>
          <w:sz w:val="20"/>
          <w:szCs w:val="20"/>
        </w:rPr>
        <w:t xml:space="preserve"> </w:t>
      </w:r>
      <w:r w:rsidRPr="00C167E7">
        <w:rPr>
          <w:rFonts w:ascii="Arial" w:hAnsi="Arial" w:cs="Arial"/>
          <w:sz w:val="20"/>
          <w:szCs w:val="20"/>
        </w:rPr>
        <w:t>SSYS poszczególnych modułów</w:t>
      </w:r>
    </w:p>
    <w:tbl>
      <w:tblPr>
        <w:tblW w:w="9024" w:type="dxa"/>
        <w:tblInd w:w="80" w:type="dxa"/>
        <w:tblCellMar>
          <w:left w:w="70" w:type="dxa"/>
          <w:right w:w="70" w:type="dxa"/>
        </w:tblCellMar>
        <w:tblLook w:val="04A0" w:firstRow="1" w:lastRow="0" w:firstColumn="1" w:lastColumn="0" w:noHBand="0" w:noVBand="1"/>
      </w:tblPr>
      <w:tblGrid>
        <w:gridCol w:w="1212"/>
        <w:gridCol w:w="1560"/>
        <w:gridCol w:w="1134"/>
        <w:gridCol w:w="1212"/>
        <w:gridCol w:w="1212"/>
        <w:gridCol w:w="1560"/>
        <w:gridCol w:w="1134"/>
      </w:tblGrid>
      <w:tr w:rsidR="001263B0" w:rsidRPr="00AD5181" w14:paraId="42B96020" w14:textId="77777777" w:rsidTr="001263B0">
        <w:trPr>
          <w:trHeight w:val="259"/>
        </w:trPr>
        <w:tc>
          <w:tcPr>
            <w:tcW w:w="1212"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0B096E1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8" w:space="0" w:color="auto"/>
              <w:left w:val="nil"/>
              <w:bottom w:val="single" w:sz="8" w:space="0" w:color="auto"/>
              <w:right w:val="single" w:sz="8" w:space="0" w:color="auto"/>
            </w:tcBorders>
            <w:shd w:val="clear" w:color="000000" w:fill="BFBFBF"/>
            <w:noWrap/>
            <w:vAlign w:val="center"/>
            <w:hideMark/>
          </w:tcPr>
          <w:p w14:paraId="03D1AB3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8" w:space="0" w:color="auto"/>
              <w:left w:val="nil"/>
              <w:bottom w:val="single" w:sz="8" w:space="0" w:color="auto"/>
              <w:right w:val="single" w:sz="4" w:space="0" w:color="auto"/>
            </w:tcBorders>
            <w:shd w:val="clear" w:color="000000" w:fill="BFBFBF"/>
            <w:noWrap/>
            <w:vAlign w:val="center"/>
            <w:hideMark/>
          </w:tcPr>
          <w:p w14:paraId="1DA3548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c>
          <w:tcPr>
            <w:tcW w:w="1212" w:type="dxa"/>
            <w:tcBorders>
              <w:top w:val="nil"/>
              <w:left w:val="single" w:sz="4" w:space="0" w:color="auto"/>
              <w:right w:val="single" w:sz="4" w:space="0" w:color="auto"/>
            </w:tcBorders>
            <w:shd w:val="clear" w:color="auto" w:fill="auto"/>
          </w:tcPr>
          <w:p w14:paraId="549A193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tcBorders>
              <w:top w:val="single" w:sz="4" w:space="0" w:color="auto"/>
              <w:left w:val="single" w:sz="4" w:space="0" w:color="auto"/>
              <w:bottom w:val="single" w:sz="8" w:space="0" w:color="auto"/>
              <w:right w:val="single" w:sz="8" w:space="0" w:color="auto"/>
            </w:tcBorders>
            <w:shd w:val="clear" w:color="000000" w:fill="BFBFBF"/>
            <w:noWrap/>
            <w:vAlign w:val="center"/>
            <w:hideMark/>
          </w:tcPr>
          <w:p w14:paraId="1DEE5A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4" w:space="0" w:color="auto"/>
              <w:left w:val="nil"/>
              <w:bottom w:val="single" w:sz="8" w:space="0" w:color="auto"/>
              <w:right w:val="single" w:sz="8" w:space="0" w:color="auto"/>
            </w:tcBorders>
            <w:shd w:val="clear" w:color="000000" w:fill="BFBFBF"/>
            <w:noWrap/>
            <w:vAlign w:val="center"/>
            <w:hideMark/>
          </w:tcPr>
          <w:p w14:paraId="5C1FD2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4" w:space="0" w:color="auto"/>
              <w:left w:val="nil"/>
              <w:bottom w:val="single" w:sz="8" w:space="0" w:color="auto"/>
              <w:right w:val="single" w:sz="8" w:space="0" w:color="auto"/>
            </w:tcBorders>
            <w:shd w:val="clear" w:color="000000" w:fill="BFBFBF"/>
            <w:noWrap/>
            <w:vAlign w:val="center"/>
            <w:hideMark/>
          </w:tcPr>
          <w:p w14:paraId="4BE8F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r>
      <w:tr w:rsidR="001263B0" w:rsidRPr="00AD5181" w14:paraId="2C06F4A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A977A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FNRQ_001</w:t>
            </w:r>
          </w:p>
        </w:tc>
        <w:tc>
          <w:tcPr>
            <w:tcW w:w="1560" w:type="dxa"/>
            <w:tcBorders>
              <w:top w:val="nil"/>
              <w:left w:val="nil"/>
              <w:bottom w:val="single" w:sz="8" w:space="0" w:color="auto"/>
              <w:right w:val="single" w:sz="8" w:space="0" w:color="auto"/>
            </w:tcBorders>
            <w:shd w:val="clear" w:color="auto" w:fill="auto"/>
            <w:noWrap/>
            <w:vAlign w:val="center"/>
            <w:hideMark/>
          </w:tcPr>
          <w:p w14:paraId="6C610F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FN_001</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2A4166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SSYS_001</w:t>
            </w:r>
          </w:p>
        </w:tc>
        <w:tc>
          <w:tcPr>
            <w:tcW w:w="1212" w:type="dxa"/>
            <w:tcBorders>
              <w:top w:val="nil"/>
              <w:left w:val="single" w:sz="4" w:space="0" w:color="auto"/>
              <w:right w:val="single" w:sz="4" w:space="0" w:color="auto"/>
            </w:tcBorders>
          </w:tcPr>
          <w:p w14:paraId="0F88A7F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4BFD29B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4A3539D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6F83B4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r>
      <w:tr w:rsidR="001263B0" w:rsidRPr="00AD5181" w14:paraId="323E5BE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E466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49F41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FN_002</w:t>
            </w:r>
          </w:p>
        </w:tc>
        <w:tc>
          <w:tcPr>
            <w:tcW w:w="1134" w:type="dxa"/>
            <w:vMerge/>
            <w:tcBorders>
              <w:top w:val="nil"/>
              <w:left w:val="single" w:sz="8" w:space="0" w:color="auto"/>
              <w:bottom w:val="single" w:sz="8" w:space="0" w:color="000000"/>
              <w:right w:val="single" w:sz="4" w:space="0" w:color="auto"/>
            </w:tcBorders>
            <w:vAlign w:val="center"/>
            <w:hideMark/>
          </w:tcPr>
          <w:p w14:paraId="7A26C43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50951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C4351D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DA7A4B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FN_080</w:t>
            </w:r>
          </w:p>
        </w:tc>
        <w:tc>
          <w:tcPr>
            <w:tcW w:w="1134" w:type="dxa"/>
            <w:vMerge/>
            <w:tcBorders>
              <w:top w:val="nil"/>
              <w:left w:val="single" w:sz="8" w:space="0" w:color="auto"/>
              <w:bottom w:val="single" w:sz="8" w:space="0" w:color="000000"/>
              <w:right w:val="single" w:sz="8" w:space="0" w:color="auto"/>
            </w:tcBorders>
            <w:vAlign w:val="center"/>
            <w:hideMark/>
          </w:tcPr>
          <w:p w14:paraId="23669A6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4D54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D596C4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9B26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FN_003</w:t>
            </w:r>
          </w:p>
        </w:tc>
        <w:tc>
          <w:tcPr>
            <w:tcW w:w="1134" w:type="dxa"/>
            <w:vMerge/>
            <w:tcBorders>
              <w:top w:val="nil"/>
              <w:left w:val="single" w:sz="8" w:space="0" w:color="auto"/>
              <w:bottom w:val="single" w:sz="8" w:space="0" w:color="000000"/>
              <w:right w:val="single" w:sz="4" w:space="0" w:color="auto"/>
            </w:tcBorders>
            <w:vAlign w:val="center"/>
            <w:hideMark/>
          </w:tcPr>
          <w:p w14:paraId="7D0E8C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C44A1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2290A7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B833C6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FN_081</w:t>
            </w:r>
          </w:p>
        </w:tc>
        <w:tc>
          <w:tcPr>
            <w:tcW w:w="1134" w:type="dxa"/>
            <w:vMerge/>
            <w:tcBorders>
              <w:top w:val="nil"/>
              <w:left w:val="single" w:sz="8" w:space="0" w:color="auto"/>
              <w:bottom w:val="single" w:sz="8" w:space="0" w:color="000000"/>
              <w:right w:val="single" w:sz="8" w:space="0" w:color="auto"/>
            </w:tcBorders>
            <w:vAlign w:val="center"/>
            <w:hideMark/>
          </w:tcPr>
          <w:p w14:paraId="24B094E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C12EAF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2A928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E8C5E5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FN_004</w:t>
            </w:r>
          </w:p>
        </w:tc>
        <w:tc>
          <w:tcPr>
            <w:tcW w:w="1134" w:type="dxa"/>
            <w:vMerge/>
            <w:tcBorders>
              <w:top w:val="nil"/>
              <w:left w:val="single" w:sz="8" w:space="0" w:color="auto"/>
              <w:bottom w:val="single" w:sz="8" w:space="0" w:color="000000"/>
              <w:right w:val="single" w:sz="4" w:space="0" w:color="auto"/>
            </w:tcBorders>
            <w:vAlign w:val="center"/>
            <w:hideMark/>
          </w:tcPr>
          <w:p w14:paraId="7A0BB8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E235C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EC117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0A078F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FN_082</w:t>
            </w:r>
          </w:p>
        </w:tc>
        <w:tc>
          <w:tcPr>
            <w:tcW w:w="1134" w:type="dxa"/>
            <w:vMerge/>
            <w:tcBorders>
              <w:top w:val="nil"/>
              <w:left w:val="single" w:sz="8" w:space="0" w:color="auto"/>
              <w:bottom w:val="single" w:sz="8" w:space="0" w:color="000000"/>
              <w:right w:val="single" w:sz="8" w:space="0" w:color="auto"/>
            </w:tcBorders>
            <w:vAlign w:val="center"/>
            <w:hideMark/>
          </w:tcPr>
          <w:p w14:paraId="674E90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20B1B3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CCDC7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D6485B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FN_005</w:t>
            </w:r>
          </w:p>
        </w:tc>
        <w:tc>
          <w:tcPr>
            <w:tcW w:w="1134" w:type="dxa"/>
            <w:vMerge/>
            <w:tcBorders>
              <w:top w:val="nil"/>
              <w:left w:val="single" w:sz="8" w:space="0" w:color="auto"/>
              <w:bottom w:val="single" w:sz="8" w:space="0" w:color="000000"/>
              <w:right w:val="single" w:sz="4" w:space="0" w:color="auto"/>
            </w:tcBorders>
            <w:vAlign w:val="center"/>
            <w:hideMark/>
          </w:tcPr>
          <w:p w14:paraId="246A405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E8E4E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32AC9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14AB3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FN_083</w:t>
            </w:r>
          </w:p>
        </w:tc>
        <w:tc>
          <w:tcPr>
            <w:tcW w:w="1134" w:type="dxa"/>
            <w:vMerge/>
            <w:tcBorders>
              <w:top w:val="nil"/>
              <w:left w:val="single" w:sz="8" w:space="0" w:color="auto"/>
              <w:bottom w:val="single" w:sz="8" w:space="0" w:color="000000"/>
              <w:right w:val="single" w:sz="8" w:space="0" w:color="auto"/>
            </w:tcBorders>
            <w:vAlign w:val="center"/>
            <w:hideMark/>
          </w:tcPr>
          <w:p w14:paraId="6DF884C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3211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F20EC9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D22542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FN_006</w:t>
            </w:r>
          </w:p>
        </w:tc>
        <w:tc>
          <w:tcPr>
            <w:tcW w:w="1134" w:type="dxa"/>
            <w:vMerge/>
            <w:tcBorders>
              <w:top w:val="nil"/>
              <w:left w:val="single" w:sz="8" w:space="0" w:color="auto"/>
              <w:bottom w:val="single" w:sz="8" w:space="0" w:color="000000"/>
              <w:right w:val="single" w:sz="4" w:space="0" w:color="auto"/>
            </w:tcBorders>
            <w:vAlign w:val="center"/>
            <w:hideMark/>
          </w:tcPr>
          <w:p w14:paraId="4903EF9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6CCDF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70BDC0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FNRQ_016</w:t>
            </w:r>
          </w:p>
        </w:tc>
        <w:tc>
          <w:tcPr>
            <w:tcW w:w="1560" w:type="dxa"/>
            <w:tcBorders>
              <w:top w:val="nil"/>
              <w:left w:val="nil"/>
              <w:bottom w:val="single" w:sz="8" w:space="0" w:color="auto"/>
              <w:right w:val="single" w:sz="8" w:space="0" w:color="auto"/>
            </w:tcBorders>
            <w:shd w:val="clear" w:color="auto" w:fill="auto"/>
            <w:noWrap/>
            <w:vAlign w:val="center"/>
            <w:hideMark/>
          </w:tcPr>
          <w:p w14:paraId="5D06019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FN_084</w:t>
            </w:r>
          </w:p>
        </w:tc>
        <w:tc>
          <w:tcPr>
            <w:tcW w:w="1134" w:type="dxa"/>
            <w:vMerge/>
            <w:tcBorders>
              <w:top w:val="nil"/>
              <w:left w:val="single" w:sz="8" w:space="0" w:color="auto"/>
              <w:bottom w:val="single" w:sz="8" w:space="0" w:color="000000"/>
              <w:right w:val="single" w:sz="8" w:space="0" w:color="auto"/>
            </w:tcBorders>
            <w:vAlign w:val="center"/>
            <w:hideMark/>
          </w:tcPr>
          <w:p w14:paraId="4A78DFE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D61709B"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DCFCC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D62D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FN_007</w:t>
            </w:r>
          </w:p>
        </w:tc>
        <w:tc>
          <w:tcPr>
            <w:tcW w:w="1134" w:type="dxa"/>
            <w:vMerge/>
            <w:tcBorders>
              <w:top w:val="nil"/>
              <w:left w:val="single" w:sz="8" w:space="0" w:color="auto"/>
              <w:bottom w:val="single" w:sz="8" w:space="0" w:color="000000"/>
              <w:right w:val="single" w:sz="4" w:space="0" w:color="auto"/>
            </w:tcBorders>
            <w:vAlign w:val="center"/>
            <w:hideMark/>
          </w:tcPr>
          <w:p w14:paraId="6E8A641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B4345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E2EE4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8133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FN_085</w:t>
            </w:r>
          </w:p>
        </w:tc>
        <w:tc>
          <w:tcPr>
            <w:tcW w:w="1134" w:type="dxa"/>
            <w:vMerge/>
            <w:tcBorders>
              <w:top w:val="nil"/>
              <w:left w:val="single" w:sz="8" w:space="0" w:color="auto"/>
              <w:bottom w:val="single" w:sz="8" w:space="0" w:color="000000"/>
              <w:right w:val="single" w:sz="8" w:space="0" w:color="auto"/>
            </w:tcBorders>
            <w:vAlign w:val="center"/>
            <w:hideMark/>
          </w:tcPr>
          <w:p w14:paraId="1485D5A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24BF34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E29D2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57BBE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FN_008</w:t>
            </w:r>
          </w:p>
        </w:tc>
        <w:tc>
          <w:tcPr>
            <w:tcW w:w="1134" w:type="dxa"/>
            <w:vMerge/>
            <w:tcBorders>
              <w:top w:val="nil"/>
              <w:left w:val="single" w:sz="8" w:space="0" w:color="auto"/>
              <w:bottom w:val="single" w:sz="8" w:space="0" w:color="000000"/>
              <w:right w:val="single" w:sz="4" w:space="0" w:color="auto"/>
            </w:tcBorders>
            <w:vAlign w:val="center"/>
            <w:hideMark/>
          </w:tcPr>
          <w:p w14:paraId="67585D9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B4F85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40A6A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EB20B9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FN_086</w:t>
            </w:r>
          </w:p>
        </w:tc>
        <w:tc>
          <w:tcPr>
            <w:tcW w:w="1134" w:type="dxa"/>
            <w:vMerge/>
            <w:tcBorders>
              <w:top w:val="nil"/>
              <w:left w:val="single" w:sz="8" w:space="0" w:color="auto"/>
              <w:bottom w:val="single" w:sz="8" w:space="0" w:color="000000"/>
              <w:right w:val="single" w:sz="8" w:space="0" w:color="auto"/>
            </w:tcBorders>
            <w:vAlign w:val="center"/>
            <w:hideMark/>
          </w:tcPr>
          <w:p w14:paraId="6F740E0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5E555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6C083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79BD4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FN_009</w:t>
            </w:r>
          </w:p>
        </w:tc>
        <w:tc>
          <w:tcPr>
            <w:tcW w:w="1134" w:type="dxa"/>
            <w:vMerge/>
            <w:tcBorders>
              <w:top w:val="nil"/>
              <w:left w:val="single" w:sz="8" w:space="0" w:color="auto"/>
              <w:bottom w:val="single" w:sz="8" w:space="0" w:color="000000"/>
              <w:right w:val="single" w:sz="4" w:space="0" w:color="auto"/>
            </w:tcBorders>
            <w:vAlign w:val="center"/>
            <w:hideMark/>
          </w:tcPr>
          <w:p w14:paraId="735FD96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3BFF08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F2471F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346B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FN_087</w:t>
            </w:r>
          </w:p>
        </w:tc>
        <w:tc>
          <w:tcPr>
            <w:tcW w:w="1134" w:type="dxa"/>
            <w:vMerge/>
            <w:tcBorders>
              <w:top w:val="nil"/>
              <w:left w:val="single" w:sz="8" w:space="0" w:color="auto"/>
              <w:bottom w:val="single" w:sz="8" w:space="0" w:color="000000"/>
              <w:right w:val="single" w:sz="8" w:space="0" w:color="auto"/>
            </w:tcBorders>
            <w:vAlign w:val="center"/>
            <w:hideMark/>
          </w:tcPr>
          <w:p w14:paraId="1A01109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18CCF6E"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0F07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FNRQ_002</w:t>
            </w:r>
          </w:p>
        </w:tc>
        <w:tc>
          <w:tcPr>
            <w:tcW w:w="1560" w:type="dxa"/>
            <w:tcBorders>
              <w:top w:val="nil"/>
              <w:left w:val="nil"/>
              <w:bottom w:val="single" w:sz="8" w:space="0" w:color="auto"/>
              <w:right w:val="single" w:sz="8" w:space="0" w:color="auto"/>
            </w:tcBorders>
            <w:shd w:val="clear" w:color="auto" w:fill="auto"/>
            <w:noWrap/>
            <w:vAlign w:val="center"/>
            <w:hideMark/>
          </w:tcPr>
          <w:p w14:paraId="6D9F326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FN_010</w:t>
            </w:r>
          </w:p>
        </w:tc>
        <w:tc>
          <w:tcPr>
            <w:tcW w:w="1134" w:type="dxa"/>
            <w:vMerge/>
            <w:tcBorders>
              <w:top w:val="nil"/>
              <w:left w:val="single" w:sz="8" w:space="0" w:color="auto"/>
              <w:bottom w:val="single" w:sz="8" w:space="0" w:color="000000"/>
              <w:right w:val="single" w:sz="4" w:space="0" w:color="auto"/>
            </w:tcBorders>
            <w:vAlign w:val="center"/>
            <w:hideMark/>
          </w:tcPr>
          <w:p w14:paraId="0F5CA9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9CD066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0E438A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FNRQ_017</w:t>
            </w:r>
          </w:p>
        </w:tc>
        <w:tc>
          <w:tcPr>
            <w:tcW w:w="1560" w:type="dxa"/>
            <w:tcBorders>
              <w:top w:val="nil"/>
              <w:left w:val="nil"/>
              <w:bottom w:val="single" w:sz="8" w:space="0" w:color="auto"/>
              <w:right w:val="single" w:sz="8" w:space="0" w:color="auto"/>
            </w:tcBorders>
            <w:shd w:val="clear" w:color="auto" w:fill="auto"/>
            <w:noWrap/>
            <w:vAlign w:val="center"/>
            <w:hideMark/>
          </w:tcPr>
          <w:p w14:paraId="7E5EADE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FN_088</w:t>
            </w:r>
          </w:p>
        </w:tc>
        <w:tc>
          <w:tcPr>
            <w:tcW w:w="1134" w:type="dxa"/>
            <w:vMerge/>
            <w:tcBorders>
              <w:top w:val="nil"/>
              <w:left w:val="single" w:sz="8" w:space="0" w:color="auto"/>
              <w:bottom w:val="single" w:sz="8" w:space="0" w:color="000000"/>
              <w:right w:val="single" w:sz="8" w:space="0" w:color="auto"/>
            </w:tcBorders>
            <w:vAlign w:val="center"/>
            <w:hideMark/>
          </w:tcPr>
          <w:p w14:paraId="1142FA6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0EFAF16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FE878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CA2145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FN_011</w:t>
            </w:r>
          </w:p>
        </w:tc>
        <w:tc>
          <w:tcPr>
            <w:tcW w:w="1134" w:type="dxa"/>
            <w:vMerge/>
            <w:tcBorders>
              <w:top w:val="nil"/>
              <w:left w:val="single" w:sz="8" w:space="0" w:color="auto"/>
              <w:bottom w:val="single" w:sz="8" w:space="0" w:color="000000"/>
              <w:right w:val="single" w:sz="4" w:space="0" w:color="auto"/>
            </w:tcBorders>
            <w:vAlign w:val="center"/>
            <w:hideMark/>
          </w:tcPr>
          <w:p w14:paraId="30F346B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9C8DB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FEBBC2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19E2BC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FN_089</w:t>
            </w:r>
          </w:p>
        </w:tc>
        <w:tc>
          <w:tcPr>
            <w:tcW w:w="1134" w:type="dxa"/>
            <w:vMerge/>
            <w:tcBorders>
              <w:top w:val="nil"/>
              <w:left w:val="single" w:sz="8" w:space="0" w:color="auto"/>
              <w:bottom w:val="single" w:sz="8" w:space="0" w:color="000000"/>
              <w:right w:val="single" w:sz="8" w:space="0" w:color="auto"/>
            </w:tcBorders>
            <w:vAlign w:val="center"/>
            <w:hideMark/>
          </w:tcPr>
          <w:p w14:paraId="7C02B58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126DE0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C0B017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D43E2E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FN_012</w:t>
            </w:r>
          </w:p>
        </w:tc>
        <w:tc>
          <w:tcPr>
            <w:tcW w:w="1134" w:type="dxa"/>
            <w:vMerge/>
            <w:tcBorders>
              <w:top w:val="nil"/>
              <w:left w:val="single" w:sz="8" w:space="0" w:color="auto"/>
              <w:bottom w:val="single" w:sz="8" w:space="0" w:color="000000"/>
              <w:right w:val="single" w:sz="4" w:space="0" w:color="auto"/>
            </w:tcBorders>
            <w:vAlign w:val="center"/>
            <w:hideMark/>
          </w:tcPr>
          <w:p w14:paraId="1065C7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1AA3FC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B983B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1D88A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FN_090</w:t>
            </w:r>
          </w:p>
        </w:tc>
        <w:tc>
          <w:tcPr>
            <w:tcW w:w="1134" w:type="dxa"/>
            <w:vMerge/>
            <w:tcBorders>
              <w:top w:val="nil"/>
              <w:left w:val="single" w:sz="8" w:space="0" w:color="auto"/>
              <w:bottom w:val="single" w:sz="8" w:space="0" w:color="000000"/>
              <w:right w:val="single" w:sz="8" w:space="0" w:color="auto"/>
            </w:tcBorders>
            <w:vAlign w:val="center"/>
            <w:hideMark/>
          </w:tcPr>
          <w:p w14:paraId="2A0F89D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5B82B1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B20C13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A0E2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FN_013</w:t>
            </w:r>
          </w:p>
        </w:tc>
        <w:tc>
          <w:tcPr>
            <w:tcW w:w="1134" w:type="dxa"/>
            <w:vMerge/>
            <w:tcBorders>
              <w:top w:val="nil"/>
              <w:left w:val="single" w:sz="8" w:space="0" w:color="auto"/>
              <w:bottom w:val="single" w:sz="8" w:space="0" w:color="000000"/>
              <w:right w:val="single" w:sz="4" w:space="0" w:color="auto"/>
            </w:tcBorders>
            <w:vAlign w:val="center"/>
            <w:hideMark/>
          </w:tcPr>
          <w:p w14:paraId="210EBC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CF35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D6B68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C9933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FN_091</w:t>
            </w:r>
          </w:p>
        </w:tc>
        <w:tc>
          <w:tcPr>
            <w:tcW w:w="1134" w:type="dxa"/>
            <w:vMerge/>
            <w:tcBorders>
              <w:top w:val="nil"/>
              <w:left w:val="single" w:sz="8" w:space="0" w:color="auto"/>
              <w:bottom w:val="single" w:sz="8" w:space="0" w:color="000000"/>
              <w:right w:val="single" w:sz="8" w:space="0" w:color="auto"/>
            </w:tcBorders>
            <w:vAlign w:val="center"/>
            <w:hideMark/>
          </w:tcPr>
          <w:p w14:paraId="0C5CF88F"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69661E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655AD4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8A91B5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FN_014</w:t>
            </w:r>
          </w:p>
        </w:tc>
        <w:tc>
          <w:tcPr>
            <w:tcW w:w="1134" w:type="dxa"/>
            <w:vMerge/>
            <w:tcBorders>
              <w:top w:val="nil"/>
              <w:left w:val="single" w:sz="8" w:space="0" w:color="auto"/>
              <w:bottom w:val="single" w:sz="8" w:space="0" w:color="000000"/>
              <w:right w:val="single" w:sz="4" w:space="0" w:color="auto"/>
            </w:tcBorders>
            <w:vAlign w:val="center"/>
            <w:hideMark/>
          </w:tcPr>
          <w:p w14:paraId="3A8AAC0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0FD352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4F55C3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FNRQ_018</w:t>
            </w:r>
          </w:p>
        </w:tc>
        <w:tc>
          <w:tcPr>
            <w:tcW w:w="1560" w:type="dxa"/>
            <w:tcBorders>
              <w:top w:val="nil"/>
              <w:left w:val="nil"/>
              <w:bottom w:val="single" w:sz="8" w:space="0" w:color="auto"/>
              <w:right w:val="single" w:sz="8" w:space="0" w:color="auto"/>
            </w:tcBorders>
            <w:shd w:val="clear" w:color="auto" w:fill="auto"/>
            <w:noWrap/>
            <w:vAlign w:val="center"/>
            <w:hideMark/>
          </w:tcPr>
          <w:p w14:paraId="03DF3FC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FN_092</w:t>
            </w:r>
          </w:p>
        </w:tc>
        <w:tc>
          <w:tcPr>
            <w:tcW w:w="1134" w:type="dxa"/>
            <w:vMerge/>
            <w:tcBorders>
              <w:top w:val="nil"/>
              <w:left w:val="single" w:sz="8" w:space="0" w:color="auto"/>
              <w:bottom w:val="single" w:sz="8" w:space="0" w:color="000000"/>
              <w:right w:val="single" w:sz="8" w:space="0" w:color="auto"/>
            </w:tcBorders>
            <w:vAlign w:val="center"/>
            <w:hideMark/>
          </w:tcPr>
          <w:p w14:paraId="269ED67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AD008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236D07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BE8D8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FN_015</w:t>
            </w:r>
          </w:p>
        </w:tc>
        <w:tc>
          <w:tcPr>
            <w:tcW w:w="1134" w:type="dxa"/>
            <w:vMerge/>
            <w:tcBorders>
              <w:top w:val="nil"/>
              <w:left w:val="single" w:sz="8" w:space="0" w:color="auto"/>
              <w:bottom w:val="single" w:sz="8" w:space="0" w:color="000000"/>
              <w:right w:val="single" w:sz="4" w:space="0" w:color="auto"/>
            </w:tcBorders>
            <w:vAlign w:val="center"/>
            <w:hideMark/>
          </w:tcPr>
          <w:p w14:paraId="3EBEBE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A9DF3D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6A83E6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6F35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FN_093</w:t>
            </w:r>
          </w:p>
        </w:tc>
        <w:tc>
          <w:tcPr>
            <w:tcW w:w="1134" w:type="dxa"/>
            <w:vMerge/>
            <w:tcBorders>
              <w:top w:val="nil"/>
              <w:left w:val="single" w:sz="8" w:space="0" w:color="auto"/>
              <w:bottom w:val="single" w:sz="8" w:space="0" w:color="000000"/>
              <w:right w:val="single" w:sz="8" w:space="0" w:color="auto"/>
            </w:tcBorders>
            <w:vAlign w:val="center"/>
            <w:hideMark/>
          </w:tcPr>
          <w:p w14:paraId="186877F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5404F33"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9DCCCD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FNRQ_003</w:t>
            </w:r>
          </w:p>
        </w:tc>
        <w:tc>
          <w:tcPr>
            <w:tcW w:w="1560" w:type="dxa"/>
            <w:tcBorders>
              <w:top w:val="nil"/>
              <w:left w:val="nil"/>
              <w:bottom w:val="single" w:sz="8" w:space="0" w:color="auto"/>
              <w:right w:val="single" w:sz="8" w:space="0" w:color="auto"/>
            </w:tcBorders>
            <w:shd w:val="clear" w:color="auto" w:fill="auto"/>
            <w:noWrap/>
            <w:vAlign w:val="center"/>
            <w:hideMark/>
          </w:tcPr>
          <w:p w14:paraId="46AC43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FN_016</w:t>
            </w:r>
          </w:p>
        </w:tc>
        <w:tc>
          <w:tcPr>
            <w:tcW w:w="1134" w:type="dxa"/>
            <w:vMerge/>
            <w:tcBorders>
              <w:top w:val="nil"/>
              <w:left w:val="single" w:sz="8" w:space="0" w:color="auto"/>
              <w:bottom w:val="single" w:sz="8" w:space="0" w:color="000000"/>
              <w:right w:val="single" w:sz="4" w:space="0" w:color="auto"/>
            </w:tcBorders>
            <w:vAlign w:val="center"/>
            <w:hideMark/>
          </w:tcPr>
          <w:p w14:paraId="59B10F0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97BE5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89B0C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39E12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FN_094</w:t>
            </w:r>
          </w:p>
        </w:tc>
        <w:tc>
          <w:tcPr>
            <w:tcW w:w="1134" w:type="dxa"/>
            <w:vMerge/>
            <w:tcBorders>
              <w:top w:val="nil"/>
              <w:left w:val="single" w:sz="8" w:space="0" w:color="auto"/>
              <w:bottom w:val="single" w:sz="8" w:space="0" w:color="000000"/>
              <w:right w:val="single" w:sz="8" w:space="0" w:color="auto"/>
            </w:tcBorders>
            <w:vAlign w:val="center"/>
            <w:hideMark/>
          </w:tcPr>
          <w:p w14:paraId="1A80AB8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9B1058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F2B417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7BB9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FN_017</w:t>
            </w:r>
          </w:p>
        </w:tc>
        <w:tc>
          <w:tcPr>
            <w:tcW w:w="1134" w:type="dxa"/>
            <w:vMerge/>
            <w:tcBorders>
              <w:top w:val="nil"/>
              <w:left w:val="single" w:sz="8" w:space="0" w:color="auto"/>
              <w:bottom w:val="single" w:sz="8" w:space="0" w:color="000000"/>
              <w:right w:val="single" w:sz="4" w:space="0" w:color="auto"/>
            </w:tcBorders>
            <w:vAlign w:val="center"/>
            <w:hideMark/>
          </w:tcPr>
          <w:p w14:paraId="7A75A42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0F52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27FE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F494E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FN_095</w:t>
            </w:r>
          </w:p>
        </w:tc>
        <w:tc>
          <w:tcPr>
            <w:tcW w:w="1134" w:type="dxa"/>
            <w:vMerge/>
            <w:tcBorders>
              <w:top w:val="nil"/>
              <w:left w:val="single" w:sz="8" w:space="0" w:color="auto"/>
              <w:bottom w:val="single" w:sz="8" w:space="0" w:color="000000"/>
              <w:right w:val="single" w:sz="8" w:space="0" w:color="auto"/>
            </w:tcBorders>
            <w:vAlign w:val="center"/>
            <w:hideMark/>
          </w:tcPr>
          <w:p w14:paraId="2A62C1C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A85266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72DC6C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2FF67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FN_018</w:t>
            </w:r>
          </w:p>
        </w:tc>
        <w:tc>
          <w:tcPr>
            <w:tcW w:w="1134" w:type="dxa"/>
            <w:vMerge/>
            <w:tcBorders>
              <w:top w:val="nil"/>
              <w:left w:val="single" w:sz="8" w:space="0" w:color="auto"/>
              <w:bottom w:val="single" w:sz="8" w:space="0" w:color="000000"/>
              <w:right w:val="single" w:sz="4" w:space="0" w:color="auto"/>
            </w:tcBorders>
            <w:vAlign w:val="center"/>
            <w:hideMark/>
          </w:tcPr>
          <w:p w14:paraId="050E3C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BF3CEB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3B44D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2CDDF1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FN_096</w:t>
            </w:r>
          </w:p>
        </w:tc>
        <w:tc>
          <w:tcPr>
            <w:tcW w:w="1134" w:type="dxa"/>
            <w:vMerge/>
            <w:tcBorders>
              <w:top w:val="nil"/>
              <w:left w:val="single" w:sz="8" w:space="0" w:color="auto"/>
              <w:bottom w:val="single" w:sz="8" w:space="0" w:color="000000"/>
              <w:right w:val="single" w:sz="8" w:space="0" w:color="auto"/>
            </w:tcBorders>
            <w:vAlign w:val="center"/>
            <w:hideMark/>
          </w:tcPr>
          <w:p w14:paraId="7EF3656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1006D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11EE55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51A6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FN_019</w:t>
            </w:r>
          </w:p>
        </w:tc>
        <w:tc>
          <w:tcPr>
            <w:tcW w:w="1134" w:type="dxa"/>
            <w:vMerge/>
            <w:tcBorders>
              <w:top w:val="nil"/>
              <w:left w:val="single" w:sz="8" w:space="0" w:color="auto"/>
              <w:bottom w:val="single" w:sz="8" w:space="0" w:color="000000"/>
              <w:right w:val="single" w:sz="4" w:space="0" w:color="auto"/>
            </w:tcBorders>
            <w:vAlign w:val="center"/>
            <w:hideMark/>
          </w:tcPr>
          <w:p w14:paraId="2C780E8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50038E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14D198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FNRQ_019</w:t>
            </w:r>
          </w:p>
        </w:tc>
        <w:tc>
          <w:tcPr>
            <w:tcW w:w="1560" w:type="dxa"/>
            <w:tcBorders>
              <w:top w:val="nil"/>
              <w:left w:val="nil"/>
              <w:bottom w:val="single" w:sz="8" w:space="0" w:color="auto"/>
              <w:right w:val="single" w:sz="8" w:space="0" w:color="auto"/>
            </w:tcBorders>
            <w:shd w:val="clear" w:color="auto" w:fill="auto"/>
            <w:noWrap/>
            <w:vAlign w:val="center"/>
            <w:hideMark/>
          </w:tcPr>
          <w:p w14:paraId="47E18D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FN_097</w:t>
            </w:r>
          </w:p>
        </w:tc>
        <w:tc>
          <w:tcPr>
            <w:tcW w:w="1134" w:type="dxa"/>
            <w:vMerge/>
            <w:tcBorders>
              <w:top w:val="nil"/>
              <w:left w:val="single" w:sz="8" w:space="0" w:color="auto"/>
              <w:bottom w:val="single" w:sz="8" w:space="0" w:color="000000"/>
              <w:right w:val="single" w:sz="8" w:space="0" w:color="auto"/>
            </w:tcBorders>
            <w:vAlign w:val="center"/>
            <w:hideMark/>
          </w:tcPr>
          <w:p w14:paraId="330AE56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7CEC68F"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5E2950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FNRQ_004</w:t>
            </w:r>
          </w:p>
        </w:tc>
        <w:tc>
          <w:tcPr>
            <w:tcW w:w="1560" w:type="dxa"/>
            <w:tcBorders>
              <w:top w:val="nil"/>
              <w:left w:val="nil"/>
              <w:bottom w:val="single" w:sz="8" w:space="0" w:color="auto"/>
              <w:right w:val="single" w:sz="8" w:space="0" w:color="auto"/>
            </w:tcBorders>
            <w:shd w:val="clear" w:color="auto" w:fill="auto"/>
            <w:noWrap/>
            <w:vAlign w:val="center"/>
            <w:hideMark/>
          </w:tcPr>
          <w:p w14:paraId="507C3F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FN_020</w:t>
            </w:r>
          </w:p>
        </w:tc>
        <w:tc>
          <w:tcPr>
            <w:tcW w:w="1134" w:type="dxa"/>
            <w:vMerge/>
            <w:tcBorders>
              <w:top w:val="nil"/>
              <w:left w:val="single" w:sz="8" w:space="0" w:color="auto"/>
              <w:bottom w:val="single" w:sz="8" w:space="0" w:color="000000"/>
              <w:right w:val="single" w:sz="4" w:space="0" w:color="auto"/>
            </w:tcBorders>
            <w:vAlign w:val="center"/>
            <w:hideMark/>
          </w:tcPr>
          <w:p w14:paraId="499FEB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FC23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711EC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B6E8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FN_098</w:t>
            </w:r>
          </w:p>
        </w:tc>
        <w:tc>
          <w:tcPr>
            <w:tcW w:w="1134" w:type="dxa"/>
            <w:vMerge/>
            <w:tcBorders>
              <w:top w:val="nil"/>
              <w:left w:val="single" w:sz="8" w:space="0" w:color="auto"/>
              <w:bottom w:val="single" w:sz="8" w:space="0" w:color="000000"/>
              <w:right w:val="single" w:sz="8" w:space="0" w:color="auto"/>
            </w:tcBorders>
            <w:vAlign w:val="center"/>
            <w:hideMark/>
          </w:tcPr>
          <w:p w14:paraId="7505BA73"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05B7BA"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A454A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550A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FN_021</w:t>
            </w:r>
          </w:p>
        </w:tc>
        <w:tc>
          <w:tcPr>
            <w:tcW w:w="1134" w:type="dxa"/>
            <w:vMerge/>
            <w:tcBorders>
              <w:top w:val="nil"/>
              <w:left w:val="single" w:sz="8" w:space="0" w:color="auto"/>
              <w:bottom w:val="single" w:sz="8" w:space="0" w:color="000000"/>
              <w:right w:val="single" w:sz="4" w:space="0" w:color="auto"/>
            </w:tcBorders>
            <w:vAlign w:val="center"/>
            <w:hideMark/>
          </w:tcPr>
          <w:p w14:paraId="0184354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48AA2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7FD95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66F6A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FN_099</w:t>
            </w:r>
          </w:p>
        </w:tc>
        <w:tc>
          <w:tcPr>
            <w:tcW w:w="1134" w:type="dxa"/>
            <w:vMerge/>
            <w:tcBorders>
              <w:top w:val="nil"/>
              <w:left w:val="single" w:sz="8" w:space="0" w:color="auto"/>
              <w:bottom w:val="single" w:sz="8" w:space="0" w:color="000000"/>
              <w:right w:val="single" w:sz="8" w:space="0" w:color="auto"/>
            </w:tcBorders>
            <w:vAlign w:val="center"/>
            <w:hideMark/>
          </w:tcPr>
          <w:p w14:paraId="5B62A94C"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F7EC3B4"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D664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71A794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FN_022</w:t>
            </w:r>
          </w:p>
        </w:tc>
        <w:tc>
          <w:tcPr>
            <w:tcW w:w="1134" w:type="dxa"/>
            <w:vMerge/>
            <w:tcBorders>
              <w:top w:val="nil"/>
              <w:left w:val="single" w:sz="8" w:space="0" w:color="auto"/>
              <w:bottom w:val="single" w:sz="8" w:space="0" w:color="000000"/>
              <w:right w:val="single" w:sz="4" w:space="0" w:color="auto"/>
            </w:tcBorders>
            <w:vAlign w:val="center"/>
            <w:hideMark/>
          </w:tcPr>
          <w:p w14:paraId="6DAAF92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AF195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325F42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14A76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FN_100</w:t>
            </w:r>
          </w:p>
        </w:tc>
        <w:tc>
          <w:tcPr>
            <w:tcW w:w="1134" w:type="dxa"/>
            <w:vMerge/>
            <w:tcBorders>
              <w:top w:val="nil"/>
              <w:left w:val="single" w:sz="8" w:space="0" w:color="auto"/>
              <w:bottom w:val="single" w:sz="8" w:space="0" w:color="000000"/>
              <w:right w:val="single" w:sz="8" w:space="0" w:color="auto"/>
            </w:tcBorders>
            <w:vAlign w:val="center"/>
            <w:hideMark/>
          </w:tcPr>
          <w:p w14:paraId="1D660FF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C54530C"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26B5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FNRQ_005</w:t>
            </w:r>
          </w:p>
        </w:tc>
        <w:tc>
          <w:tcPr>
            <w:tcW w:w="1560" w:type="dxa"/>
            <w:tcBorders>
              <w:top w:val="nil"/>
              <w:left w:val="nil"/>
              <w:bottom w:val="single" w:sz="8" w:space="0" w:color="auto"/>
              <w:right w:val="single" w:sz="8" w:space="0" w:color="auto"/>
            </w:tcBorders>
            <w:shd w:val="clear" w:color="auto" w:fill="auto"/>
            <w:noWrap/>
            <w:vAlign w:val="center"/>
            <w:hideMark/>
          </w:tcPr>
          <w:p w14:paraId="011AF73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FN_023</w:t>
            </w:r>
          </w:p>
        </w:tc>
        <w:tc>
          <w:tcPr>
            <w:tcW w:w="1134" w:type="dxa"/>
            <w:vMerge/>
            <w:tcBorders>
              <w:top w:val="nil"/>
              <w:left w:val="single" w:sz="8" w:space="0" w:color="auto"/>
              <w:bottom w:val="single" w:sz="8" w:space="0" w:color="000000"/>
              <w:right w:val="single" w:sz="4" w:space="0" w:color="auto"/>
            </w:tcBorders>
            <w:vAlign w:val="center"/>
            <w:hideMark/>
          </w:tcPr>
          <w:p w14:paraId="028AA11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E5AAA1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51E9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08481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FN_101</w:t>
            </w:r>
          </w:p>
        </w:tc>
        <w:tc>
          <w:tcPr>
            <w:tcW w:w="1134" w:type="dxa"/>
            <w:vMerge/>
            <w:tcBorders>
              <w:top w:val="nil"/>
              <w:left w:val="single" w:sz="8" w:space="0" w:color="auto"/>
              <w:bottom w:val="single" w:sz="8" w:space="0" w:color="000000"/>
              <w:right w:val="single" w:sz="8" w:space="0" w:color="auto"/>
            </w:tcBorders>
            <w:vAlign w:val="center"/>
            <w:hideMark/>
          </w:tcPr>
          <w:p w14:paraId="6676883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62883A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02EA3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CDF5D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FN_024</w:t>
            </w:r>
          </w:p>
        </w:tc>
        <w:tc>
          <w:tcPr>
            <w:tcW w:w="1134" w:type="dxa"/>
            <w:vMerge/>
            <w:tcBorders>
              <w:top w:val="nil"/>
              <w:left w:val="single" w:sz="8" w:space="0" w:color="auto"/>
              <w:bottom w:val="single" w:sz="8" w:space="0" w:color="000000"/>
              <w:right w:val="single" w:sz="4" w:space="0" w:color="auto"/>
            </w:tcBorders>
            <w:vAlign w:val="center"/>
            <w:hideMark/>
          </w:tcPr>
          <w:p w14:paraId="000B246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E63D6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68107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FNRQ_020</w:t>
            </w:r>
          </w:p>
        </w:tc>
        <w:tc>
          <w:tcPr>
            <w:tcW w:w="1560" w:type="dxa"/>
            <w:tcBorders>
              <w:top w:val="nil"/>
              <w:left w:val="nil"/>
              <w:bottom w:val="single" w:sz="8" w:space="0" w:color="auto"/>
              <w:right w:val="single" w:sz="8" w:space="0" w:color="auto"/>
            </w:tcBorders>
            <w:shd w:val="clear" w:color="auto" w:fill="auto"/>
            <w:noWrap/>
            <w:vAlign w:val="center"/>
            <w:hideMark/>
          </w:tcPr>
          <w:p w14:paraId="5F11F86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F7492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SSYS_004</w:t>
            </w:r>
          </w:p>
        </w:tc>
      </w:tr>
      <w:tr w:rsidR="001263B0" w:rsidRPr="00AD5181" w14:paraId="5C5A892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B4F34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905C2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FN_025</w:t>
            </w:r>
          </w:p>
        </w:tc>
        <w:tc>
          <w:tcPr>
            <w:tcW w:w="1134" w:type="dxa"/>
            <w:vMerge/>
            <w:tcBorders>
              <w:top w:val="nil"/>
              <w:left w:val="single" w:sz="8" w:space="0" w:color="auto"/>
              <w:bottom w:val="single" w:sz="8" w:space="0" w:color="000000"/>
              <w:right w:val="single" w:sz="4" w:space="0" w:color="auto"/>
            </w:tcBorders>
            <w:vAlign w:val="center"/>
            <w:hideMark/>
          </w:tcPr>
          <w:p w14:paraId="652C803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B0B4E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7407AD9"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FNRQ_021</w:t>
            </w:r>
          </w:p>
        </w:tc>
        <w:tc>
          <w:tcPr>
            <w:tcW w:w="1560" w:type="dxa"/>
            <w:tcBorders>
              <w:top w:val="nil"/>
              <w:left w:val="nil"/>
              <w:bottom w:val="single" w:sz="8" w:space="0" w:color="auto"/>
              <w:right w:val="single" w:sz="8" w:space="0" w:color="auto"/>
            </w:tcBorders>
            <w:shd w:val="clear" w:color="auto" w:fill="auto"/>
            <w:noWrap/>
            <w:vAlign w:val="center"/>
            <w:hideMark/>
          </w:tcPr>
          <w:p w14:paraId="7FB5DD1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FN_103</w:t>
            </w:r>
          </w:p>
        </w:tc>
        <w:tc>
          <w:tcPr>
            <w:tcW w:w="1134" w:type="dxa"/>
            <w:vMerge/>
            <w:tcBorders>
              <w:top w:val="nil"/>
              <w:left w:val="single" w:sz="8" w:space="0" w:color="auto"/>
              <w:bottom w:val="single" w:sz="8" w:space="0" w:color="000000"/>
              <w:right w:val="single" w:sz="8" w:space="0" w:color="auto"/>
            </w:tcBorders>
            <w:vAlign w:val="center"/>
            <w:hideMark/>
          </w:tcPr>
          <w:p w14:paraId="7EF01B7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68CBC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84CB7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1AEA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FN_026</w:t>
            </w:r>
          </w:p>
        </w:tc>
        <w:tc>
          <w:tcPr>
            <w:tcW w:w="1134" w:type="dxa"/>
            <w:vMerge/>
            <w:tcBorders>
              <w:top w:val="nil"/>
              <w:left w:val="single" w:sz="8" w:space="0" w:color="auto"/>
              <w:bottom w:val="single" w:sz="8" w:space="0" w:color="000000"/>
              <w:right w:val="single" w:sz="4" w:space="0" w:color="auto"/>
            </w:tcBorders>
            <w:vAlign w:val="center"/>
            <w:hideMark/>
          </w:tcPr>
          <w:p w14:paraId="6DAA89D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635354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2774C3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FNRQ_022</w:t>
            </w:r>
          </w:p>
        </w:tc>
        <w:tc>
          <w:tcPr>
            <w:tcW w:w="1560" w:type="dxa"/>
            <w:tcBorders>
              <w:top w:val="nil"/>
              <w:left w:val="nil"/>
              <w:bottom w:val="single" w:sz="8" w:space="0" w:color="auto"/>
              <w:right w:val="single" w:sz="8" w:space="0" w:color="auto"/>
            </w:tcBorders>
            <w:shd w:val="clear" w:color="auto" w:fill="auto"/>
            <w:noWrap/>
            <w:vAlign w:val="center"/>
            <w:hideMark/>
          </w:tcPr>
          <w:p w14:paraId="75B36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FN_104</w:t>
            </w:r>
          </w:p>
        </w:tc>
        <w:tc>
          <w:tcPr>
            <w:tcW w:w="1134" w:type="dxa"/>
            <w:vMerge/>
            <w:tcBorders>
              <w:top w:val="nil"/>
              <w:left w:val="single" w:sz="8" w:space="0" w:color="auto"/>
              <w:bottom w:val="single" w:sz="8" w:space="0" w:color="000000"/>
              <w:right w:val="single" w:sz="8" w:space="0" w:color="auto"/>
            </w:tcBorders>
            <w:vAlign w:val="center"/>
            <w:hideMark/>
          </w:tcPr>
          <w:p w14:paraId="7ED751C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13462B5"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05F849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FNRQ_006</w:t>
            </w:r>
          </w:p>
        </w:tc>
        <w:tc>
          <w:tcPr>
            <w:tcW w:w="1560" w:type="dxa"/>
            <w:tcBorders>
              <w:top w:val="nil"/>
              <w:left w:val="nil"/>
              <w:bottom w:val="single" w:sz="8" w:space="0" w:color="auto"/>
              <w:right w:val="single" w:sz="8" w:space="0" w:color="auto"/>
            </w:tcBorders>
            <w:shd w:val="clear" w:color="auto" w:fill="auto"/>
            <w:noWrap/>
            <w:vAlign w:val="center"/>
            <w:hideMark/>
          </w:tcPr>
          <w:p w14:paraId="2B6D634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FN_027</w:t>
            </w:r>
          </w:p>
        </w:tc>
        <w:tc>
          <w:tcPr>
            <w:tcW w:w="1134" w:type="dxa"/>
            <w:vMerge/>
            <w:tcBorders>
              <w:top w:val="nil"/>
              <w:left w:val="single" w:sz="8" w:space="0" w:color="auto"/>
              <w:bottom w:val="single" w:sz="8" w:space="0" w:color="000000"/>
              <w:right w:val="single" w:sz="4" w:space="0" w:color="auto"/>
            </w:tcBorders>
            <w:vAlign w:val="center"/>
            <w:hideMark/>
          </w:tcPr>
          <w:p w14:paraId="1E8661E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803A7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24669C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FNRQ_023</w:t>
            </w:r>
          </w:p>
        </w:tc>
        <w:tc>
          <w:tcPr>
            <w:tcW w:w="1560" w:type="dxa"/>
            <w:tcBorders>
              <w:top w:val="nil"/>
              <w:left w:val="nil"/>
              <w:bottom w:val="single" w:sz="8" w:space="0" w:color="auto"/>
              <w:right w:val="single" w:sz="8" w:space="0" w:color="auto"/>
            </w:tcBorders>
            <w:shd w:val="clear" w:color="auto" w:fill="auto"/>
            <w:noWrap/>
            <w:vAlign w:val="center"/>
            <w:hideMark/>
          </w:tcPr>
          <w:p w14:paraId="0F9C516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FN_105</w:t>
            </w:r>
          </w:p>
        </w:tc>
        <w:tc>
          <w:tcPr>
            <w:tcW w:w="1134" w:type="dxa"/>
            <w:vMerge/>
            <w:tcBorders>
              <w:top w:val="nil"/>
              <w:left w:val="single" w:sz="8" w:space="0" w:color="auto"/>
              <w:bottom w:val="single" w:sz="8" w:space="0" w:color="000000"/>
              <w:right w:val="single" w:sz="8" w:space="0" w:color="auto"/>
            </w:tcBorders>
            <w:vAlign w:val="center"/>
            <w:hideMark/>
          </w:tcPr>
          <w:p w14:paraId="7AEBC01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BA34B8C"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1BB907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3A145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FN_028</w:t>
            </w:r>
          </w:p>
        </w:tc>
        <w:tc>
          <w:tcPr>
            <w:tcW w:w="1134" w:type="dxa"/>
            <w:vMerge/>
            <w:tcBorders>
              <w:top w:val="nil"/>
              <w:left w:val="single" w:sz="8" w:space="0" w:color="auto"/>
              <w:bottom w:val="single" w:sz="8" w:space="0" w:color="000000"/>
              <w:right w:val="single" w:sz="4" w:space="0" w:color="auto"/>
            </w:tcBorders>
            <w:vAlign w:val="center"/>
            <w:hideMark/>
          </w:tcPr>
          <w:p w14:paraId="3CED47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5D7F6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5E8B50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B76A04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FN_106</w:t>
            </w:r>
          </w:p>
        </w:tc>
        <w:tc>
          <w:tcPr>
            <w:tcW w:w="1134" w:type="dxa"/>
            <w:vMerge/>
            <w:tcBorders>
              <w:top w:val="nil"/>
              <w:left w:val="single" w:sz="8" w:space="0" w:color="auto"/>
              <w:bottom w:val="single" w:sz="8" w:space="0" w:color="000000"/>
              <w:right w:val="single" w:sz="8" w:space="0" w:color="auto"/>
            </w:tcBorders>
            <w:vAlign w:val="center"/>
            <w:hideMark/>
          </w:tcPr>
          <w:p w14:paraId="10F03EB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F20CE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2961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3B7DD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FN_029</w:t>
            </w:r>
          </w:p>
        </w:tc>
        <w:tc>
          <w:tcPr>
            <w:tcW w:w="1134" w:type="dxa"/>
            <w:vMerge/>
            <w:tcBorders>
              <w:top w:val="nil"/>
              <w:left w:val="single" w:sz="8" w:space="0" w:color="auto"/>
              <w:bottom w:val="single" w:sz="8" w:space="0" w:color="000000"/>
              <w:right w:val="single" w:sz="4" w:space="0" w:color="auto"/>
            </w:tcBorders>
            <w:vAlign w:val="center"/>
            <w:hideMark/>
          </w:tcPr>
          <w:p w14:paraId="3FBD419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D950FF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A897C1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76985F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FN_107</w:t>
            </w:r>
          </w:p>
        </w:tc>
        <w:tc>
          <w:tcPr>
            <w:tcW w:w="1134" w:type="dxa"/>
            <w:vMerge/>
            <w:tcBorders>
              <w:top w:val="nil"/>
              <w:left w:val="single" w:sz="8" w:space="0" w:color="auto"/>
              <w:bottom w:val="single" w:sz="8" w:space="0" w:color="000000"/>
              <w:right w:val="single" w:sz="8" w:space="0" w:color="auto"/>
            </w:tcBorders>
            <w:vAlign w:val="center"/>
            <w:hideMark/>
          </w:tcPr>
          <w:p w14:paraId="56447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7DBD71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E6EB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FE9C81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FN_030</w:t>
            </w:r>
          </w:p>
        </w:tc>
        <w:tc>
          <w:tcPr>
            <w:tcW w:w="1134" w:type="dxa"/>
            <w:vMerge/>
            <w:tcBorders>
              <w:top w:val="nil"/>
              <w:left w:val="single" w:sz="8" w:space="0" w:color="auto"/>
              <w:bottom w:val="single" w:sz="8" w:space="0" w:color="000000"/>
              <w:right w:val="single" w:sz="4" w:space="0" w:color="auto"/>
            </w:tcBorders>
            <w:vAlign w:val="center"/>
            <w:hideMark/>
          </w:tcPr>
          <w:p w14:paraId="46AEF7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C6A29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16613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40F714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FN_108</w:t>
            </w:r>
          </w:p>
        </w:tc>
        <w:tc>
          <w:tcPr>
            <w:tcW w:w="1134" w:type="dxa"/>
            <w:vMerge/>
            <w:tcBorders>
              <w:top w:val="nil"/>
              <w:left w:val="single" w:sz="8" w:space="0" w:color="auto"/>
              <w:bottom w:val="single" w:sz="8" w:space="0" w:color="000000"/>
              <w:right w:val="single" w:sz="8" w:space="0" w:color="auto"/>
            </w:tcBorders>
            <w:vAlign w:val="center"/>
            <w:hideMark/>
          </w:tcPr>
          <w:p w14:paraId="5F799F2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A3398E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7D756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B0F58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FN_031</w:t>
            </w:r>
          </w:p>
        </w:tc>
        <w:tc>
          <w:tcPr>
            <w:tcW w:w="1134" w:type="dxa"/>
            <w:vMerge/>
            <w:tcBorders>
              <w:top w:val="nil"/>
              <w:left w:val="single" w:sz="8" w:space="0" w:color="auto"/>
              <w:bottom w:val="single" w:sz="8" w:space="0" w:color="000000"/>
              <w:right w:val="single" w:sz="4" w:space="0" w:color="auto"/>
            </w:tcBorders>
            <w:vAlign w:val="center"/>
            <w:hideMark/>
          </w:tcPr>
          <w:p w14:paraId="66BC2E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AA2A0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C3FE15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FNRQ_024</w:t>
            </w:r>
          </w:p>
        </w:tc>
        <w:tc>
          <w:tcPr>
            <w:tcW w:w="1560" w:type="dxa"/>
            <w:tcBorders>
              <w:top w:val="nil"/>
              <w:left w:val="nil"/>
              <w:bottom w:val="single" w:sz="8" w:space="0" w:color="auto"/>
              <w:right w:val="single" w:sz="8" w:space="0" w:color="auto"/>
            </w:tcBorders>
            <w:shd w:val="clear" w:color="auto" w:fill="auto"/>
            <w:noWrap/>
            <w:vAlign w:val="center"/>
            <w:hideMark/>
          </w:tcPr>
          <w:p w14:paraId="19B4DC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FN_109</w:t>
            </w:r>
          </w:p>
        </w:tc>
        <w:tc>
          <w:tcPr>
            <w:tcW w:w="1134" w:type="dxa"/>
            <w:vMerge/>
            <w:tcBorders>
              <w:top w:val="nil"/>
              <w:left w:val="single" w:sz="8" w:space="0" w:color="auto"/>
              <w:bottom w:val="single" w:sz="8" w:space="0" w:color="000000"/>
              <w:right w:val="single" w:sz="8" w:space="0" w:color="auto"/>
            </w:tcBorders>
            <w:vAlign w:val="center"/>
            <w:hideMark/>
          </w:tcPr>
          <w:p w14:paraId="4A779FA0"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C71F91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87E10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3A30F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FN_032</w:t>
            </w:r>
          </w:p>
        </w:tc>
        <w:tc>
          <w:tcPr>
            <w:tcW w:w="1134" w:type="dxa"/>
            <w:vMerge/>
            <w:tcBorders>
              <w:top w:val="nil"/>
              <w:left w:val="single" w:sz="8" w:space="0" w:color="auto"/>
              <w:bottom w:val="single" w:sz="8" w:space="0" w:color="000000"/>
              <w:right w:val="single" w:sz="4" w:space="0" w:color="auto"/>
            </w:tcBorders>
            <w:vAlign w:val="center"/>
            <w:hideMark/>
          </w:tcPr>
          <w:p w14:paraId="0E754B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37482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4E5CF1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FNRQ_025</w:t>
            </w:r>
          </w:p>
        </w:tc>
        <w:tc>
          <w:tcPr>
            <w:tcW w:w="1560" w:type="dxa"/>
            <w:tcBorders>
              <w:top w:val="nil"/>
              <w:left w:val="nil"/>
              <w:bottom w:val="single" w:sz="8" w:space="0" w:color="auto"/>
              <w:right w:val="single" w:sz="8" w:space="0" w:color="auto"/>
            </w:tcBorders>
            <w:shd w:val="clear" w:color="auto" w:fill="auto"/>
            <w:noWrap/>
            <w:vAlign w:val="center"/>
            <w:hideMark/>
          </w:tcPr>
          <w:p w14:paraId="3F46A6F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FN_110</w:t>
            </w:r>
          </w:p>
        </w:tc>
        <w:tc>
          <w:tcPr>
            <w:tcW w:w="1134" w:type="dxa"/>
            <w:vMerge/>
            <w:tcBorders>
              <w:top w:val="nil"/>
              <w:left w:val="single" w:sz="8" w:space="0" w:color="auto"/>
              <w:bottom w:val="single" w:sz="8" w:space="0" w:color="000000"/>
              <w:right w:val="single" w:sz="8" w:space="0" w:color="auto"/>
            </w:tcBorders>
            <w:vAlign w:val="center"/>
            <w:hideMark/>
          </w:tcPr>
          <w:p w14:paraId="1480CE2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E9F40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B6D233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EDFD7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FN_033</w:t>
            </w:r>
          </w:p>
        </w:tc>
        <w:tc>
          <w:tcPr>
            <w:tcW w:w="1134" w:type="dxa"/>
            <w:vMerge/>
            <w:tcBorders>
              <w:top w:val="nil"/>
              <w:left w:val="single" w:sz="8" w:space="0" w:color="auto"/>
              <w:bottom w:val="single" w:sz="8" w:space="0" w:color="000000"/>
              <w:right w:val="single" w:sz="4" w:space="0" w:color="auto"/>
            </w:tcBorders>
            <w:vAlign w:val="center"/>
            <w:hideMark/>
          </w:tcPr>
          <w:p w14:paraId="0921359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B3FAEE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A12A62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FNRQ_026</w:t>
            </w:r>
          </w:p>
        </w:tc>
        <w:tc>
          <w:tcPr>
            <w:tcW w:w="1560" w:type="dxa"/>
            <w:tcBorders>
              <w:top w:val="nil"/>
              <w:left w:val="nil"/>
              <w:bottom w:val="single" w:sz="8" w:space="0" w:color="auto"/>
              <w:right w:val="single" w:sz="8" w:space="0" w:color="auto"/>
            </w:tcBorders>
            <w:shd w:val="clear" w:color="auto" w:fill="auto"/>
            <w:noWrap/>
            <w:vAlign w:val="center"/>
            <w:hideMark/>
          </w:tcPr>
          <w:p w14:paraId="187CB8A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FN_111</w:t>
            </w:r>
          </w:p>
        </w:tc>
        <w:tc>
          <w:tcPr>
            <w:tcW w:w="1134" w:type="dxa"/>
            <w:vMerge/>
            <w:tcBorders>
              <w:top w:val="nil"/>
              <w:left w:val="single" w:sz="8" w:space="0" w:color="auto"/>
              <w:bottom w:val="single" w:sz="8" w:space="0" w:color="000000"/>
              <w:right w:val="single" w:sz="8" w:space="0" w:color="auto"/>
            </w:tcBorders>
            <w:vAlign w:val="center"/>
            <w:hideMark/>
          </w:tcPr>
          <w:p w14:paraId="03C5998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BF6C17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B8A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FNRQ_007</w:t>
            </w:r>
          </w:p>
        </w:tc>
        <w:tc>
          <w:tcPr>
            <w:tcW w:w="1560" w:type="dxa"/>
            <w:tcBorders>
              <w:top w:val="nil"/>
              <w:left w:val="nil"/>
              <w:bottom w:val="single" w:sz="8" w:space="0" w:color="auto"/>
              <w:right w:val="single" w:sz="8" w:space="0" w:color="auto"/>
            </w:tcBorders>
            <w:shd w:val="clear" w:color="auto" w:fill="auto"/>
            <w:noWrap/>
            <w:vAlign w:val="center"/>
            <w:hideMark/>
          </w:tcPr>
          <w:p w14:paraId="7481370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FN_034</w:t>
            </w:r>
          </w:p>
        </w:tc>
        <w:tc>
          <w:tcPr>
            <w:tcW w:w="1134" w:type="dxa"/>
            <w:vMerge/>
            <w:tcBorders>
              <w:top w:val="nil"/>
              <w:left w:val="single" w:sz="8" w:space="0" w:color="auto"/>
              <w:bottom w:val="single" w:sz="8" w:space="0" w:color="000000"/>
              <w:right w:val="single" w:sz="4" w:space="0" w:color="auto"/>
            </w:tcBorders>
            <w:vAlign w:val="center"/>
            <w:hideMark/>
          </w:tcPr>
          <w:p w14:paraId="1C299FE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15D2FF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03E9158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FNRQ_027</w:t>
            </w:r>
          </w:p>
        </w:tc>
        <w:tc>
          <w:tcPr>
            <w:tcW w:w="1560" w:type="dxa"/>
            <w:tcBorders>
              <w:top w:val="nil"/>
              <w:left w:val="nil"/>
              <w:bottom w:val="single" w:sz="8" w:space="0" w:color="auto"/>
              <w:right w:val="single" w:sz="8" w:space="0" w:color="auto"/>
            </w:tcBorders>
            <w:shd w:val="clear" w:color="auto" w:fill="auto"/>
            <w:noWrap/>
            <w:vAlign w:val="center"/>
            <w:hideMark/>
          </w:tcPr>
          <w:p w14:paraId="1FEC7C8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1B9E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SSYS_005</w:t>
            </w:r>
          </w:p>
        </w:tc>
      </w:tr>
      <w:tr w:rsidR="001263B0" w:rsidRPr="00AD5181" w14:paraId="61EF073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468E2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6C7F9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FN_035</w:t>
            </w:r>
          </w:p>
        </w:tc>
        <w:tc>
          <w:tcPr>
            <w:tcW w:w="1134" w:type="dxa"/>
            <w:vMerge/>
            <w:tcBorders>
              <w:top w:val="nil"/>
              <w:left w:val="single" w:sz="8" w:space="0" w:color="auto"/>
              <w:bottom w:val="single" w:sz="8" w:space="0" w:color="000000"/>
              <w:right w:val="single" w:sz="4" w:space="0" w:color="auto"/>
            </w:tcBorders>
            <w:vAlign w:val="center"/>
            <w:hideMark/>
          </w:tcPr>
          <w:p w14:paraId="40BB081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D8D961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6231AEA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706DA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FN_113</w:t>
            </w:r>
          </w:p>
        </w:tc>
        <w:tc>
          <w:tcPr>
            <w:tcW w:w="1134" w:type="dxa"/>
            <w:vMerge/>
            <w:tcBorders>
              <w:top w:val="nil"/>
              <w:left w:val="single" w:sz="8" w:space="0" w:color="auto"/>
              <w:bottom w:val="single" w:sz="8" w:space="0" w:color="000000"/>
              <w:right w:val="single" w:sz="8" w:space="0" w:color="auto"/>
            </w:tcBorders>
            <w:vAlign w:val="center"/>
            <w:hideMark/>
          </w:tcPr>
          <w:p w14:paraId="4CF158F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708AF6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9F5DD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85144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FN_036</w:t>
            </w:r>
          </w:p>
        </w:tc>
        <w:tc>
          <w:tcPr>
            <w:tcW w:w="1134" w:type="dxa"/>
            <w:vMerge/>
            <w:tcBorders>
              <w:top w:val="nil"/>
              <w:left w:val="single" w:sz="8" w:space="0" w:color="auto"/>
              <w:bottom w:val="single" w:sz="8" w:space="0" w:color="000000"/>
              <w:right w:val="single" w:sz="4" w:space="0" w:color="auto"/>
            </w:tcBorders>
            <w:vAlign w:val="center"/>
            <w:hideMark/>
          </w:tcPr>
          <w:p w14:paraId="40AB2DE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2DDF4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20C2E8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8622C2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FN_114</w:t>
            </w:r>
          </w:p>
        </w:tc>
        <w:tc>
          <w:tcPr>
            <w:tcW w:w="1134" w:type="dxa"/>
            <w:vMerge/>
            <w:tcBorders>
              <w:top w:val="nil"/>
              <w:left w:val="single" w:sz="8" w:space="0" w:color="auto"/>
              <w:bottom w:val="single" w:sz="8" w:space="0" w:color="000000"/>
              <w:right w:val="single" w:sz="8" w:space="0" w:color="auto"/>
            </w:tcBorders>
            <w:vAlign w:val="center"/>
            <w:hideMark/>
          </w:tcPr>
          <w:p w14:paraId="594429E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C9B580"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33DE18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00D89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FN_037</w:t>
            </w:r>
          </w:p>
        </w:tc>
        <w:tc>
          <w:tcPr>
            <w:tcW w:w="1134" w:type="dxa"/>
            <w:vMerge/>
            <w:tcBorders>
              <w:top w:val="nil"/>
              <w:left w:val="single" w:sz="8" w:space="0" w:color="auto"/>
              <w:bottom w:val="single" w:sz="8" w:space="0" w:color="000000"/>
              <w:right w:val="single" w:sz="4" w:space="0" w:color="auto"/>
            </w:tcBorders>
            <w:vAlign w:val="center"/>
            <w:hideMark/>
          </w:tcPr>
          <w:p w14:paraId="63822B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90E0A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3BA071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AE926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FN_115</w:t>
            </w:r>
          </w:p>
        </w:tc>
        <w:tc>
          <w:tcPr>
            <w:tcW w:w="1134" w:type="dxa"/>
            <w:vMerge/>
            <w:tcBorders>
              <w:top w:val="nil"/>
              <w:left w:val="single" w:sz="8" w:space="0" w:color="auto"/>
              <w:bottom w:val="single" w:sz="8" w:space="0" w:color="000000"/>
              <w:right w:val="single" w:sz="8" w:space="0" w:color="auto"/>
            </w:tcBorders>
            <w:vAlign w:val="center"/>
            <w:hideMark/>
          </w:tcPr>
          <w:p w14:paraId="5E33A18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36582C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E44E57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22CF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FN_038</w:t>
            </w:r>
          </w:p>
        </w:tc>
        <w:tc>
          <w:tcPr>
            <w:tcW w:w="1134" w:type="dxa"/>
            <w:vMerge/>
            <w:tcBorders>
              <w:top w:val="nil"/>
              <w:left w:val="single" w:sz="8" w:space="0" w:color="auto"/>
              <w:bottom w:val="single" w:sz="8" w:space="0" w:color="000000"/>
              <w:right w:val="single" w:sz="4" w:space="0" w:color="auto"/>
            </w:tcBorders>
            <w:vAlign w:val="center"/>
            <w:hideMark/>
          </w:tcPr>
          <w:p w14:paraId="768FB9E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31BF5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02DC7246"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FNRQ_028</w:t>
            </w:r>
          </w:p>
        </w:tc>
        <w:tc>
          <w:tcPr>
            <w:tcW w:w="1560" w:type="dxa"/>
            <w:tcBorders>
              <w:top w:val="nil"/>
              <w:left w:val="nil"/>
              <w:bottom w:val="single" w:sz="8" w:space="0" w:color="auto"/>
              <w:right w:val="single" w:sz="8" w:space="0" w:color="auto"/>
            </w:tcBorders>
            <w:shd w:val="clear" w:color="auto" w:fill="auto"/>
            <w:noWrap/>
            <w:vAlign w:val="center"/>
            <w:hideMark/>
          </w:tcPr>
          <w:p w14:paraId="5E188B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FN_116</w:t>
            </w:r>
          </w:p>
        </w:tc>
        <w:tc>
          <w:tcPr>
            <w:tcW w:w="1134" w:type="dxa"/>
            <w:vMerge/>
            <w:tcBorders>
              <w:top w:val="nil"/>
              <w:left w:val="single" w:sz="8" w:space="0" w:color="auto"/>
              <w:bottom w:val="single" w:sz="8" w:space="0" w:color="000000"/>
              <w:right w:val="single" w:sz="8" w:space="0" w:color="auto"/>
            </w:tcBorders>
            <w:vAlign w:val="center"/>
            <w:hideMark/>
          </w:tcPr>
          <w:p w14:paraId="6EA5A2D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B49F478"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56D0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FNRQ_008</w:t>
            </w:r>
          </w:p>
        </w:tc>
        <w:tc>
          <w:tcPr>
            <w:tcW w:w="1560" w:type="dxa"/>
            <w:tcBorders>
              <w:top w:val="nil"/>
              <w:left w:val="nil"/>
              <w:bottom w:val="single" w:sz="8" w:space="0" w:color="auto"/>
              <w:right w:val="single" w:sz="8" w:space="0" w:color="auto"/>
            </w:tcBorders>
            <w:shd w:val="clear" w:color="auto" w:fill="auto"/>
            <w:noWrap/>
            <w:vAlign w:val="center"/>
            <w:hideMark/>
          </w:tcPr>
          <w:p w14:paraId="45801DC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FN_039</w:t>
            </w:r>
          </w:p>
        </w:tc>
        <w:tc>
          <w:tcPr>
            <w:tcW w:w="1134" w:type="dxa"/>
            <w:vMerge/>
            <w:tcBorders>
              <w:top w:val="nil"/>
              <w:left w:val="single" w:sz="8" w:space="0" w:color="auto"/>
              <w:bottom w:val="single" w:sz="8" w:space="0" w:color="000000"/>
              <w:right w:val="single" w:sz="4" w:space="0" w:color="auto"/>
            </w:tcBorders>
            <w:vAlign w:val="center"/>
            <w:hideMark/>
          </w:tcPr>
          <w:p w14:paraId="5F038F7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DF11E4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6A4CF0F"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FNRQ_029</w:t>
            </w:r>
          </w:p>
        </w:tc>
        <w:tc>
          <w:tcPr>
            <w:tcW w:w="1560" w:type="dxa"/>
            <w:tcBorders>
              <w:top w:val="nil"/>
              <w:left w:val="nil"/>
              <w:bottom w:val="single" w:sz="8" w:space="0" w:color="auto"/>
              <w:right w:val="single" w:sz="8" w:space="0" w:color="auto"/>
            </w:tcBorders>
            <w:shd w:val="clear" w:color="auto" w:fill="auto"/>
            <w:noWrap/>
            <w:vAlign w:val="center"/>
            <w:hideMark/>
          </w:tcPr>
          <w:p w14:paraId="1BA836B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FN_117</w:t>
            </w:r>
          </w:p>
        </w:tc>
        <w:tc>
          <w:tcPr>
            <w:tcW w:w="1134" w:type="dxa"/>
            <w:vMerge/>
            <w:tcBorders>
              <w:top w:val="nil"/>
              <w:left w:val="single" w:sz="8" w:space="0" w:color="auto"/>
              <w:bottom w:val="single" w:sz="8" w:space="0" w:color="000000"/>
              <w:right w:val="single" w:sz="8" w:space="0" w:color="auto"/>
            </w:tcBorders>
            <w:vAlign w:val="center"/>
            <w:hideMark/>
          </w:tcPr>
          <w:p w14:paraId="1F47A9C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A0534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F344EA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BA12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FN_040</w:t>
            </w:r>
          </w:p>
        </w:tc>
        <w:tc>
          <w:tcPr>
            <w:tcW w:w="1134" w:type="dxa"/>
            <w:vMerge/>
            <w:tcBorders>
              <w:top w:val="nil"/>
              <w:left w:val="single" w:sz="8" w:space="0" w:color="auto"/>
              <w:bottom w:val="single" w:sz="8" w:space="0" w:color="000000"/>
              <w:right w:val="single" w:sz="4" w:space="0" w:color="auto"/>
            </w:tcBorders>
            <w:vAlign w:val="center"/>
            <w:hideMark/>
          </w:tcPr>
          <w:p w14:paraId="4171A88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C5E3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05B4EDC"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FNRQ_030</w:t>
            </w:r>
          </w:p>
        </w:tc>
        <w:tc>
          <w:tcPr>
            <w:tcW w:w="1560" w:type="dxa"/>
            <w:tcBorders>
              <w:top w:val="nil"/>
              <w:left w:val="nil"/>
              <w:bottom w:val="single" w:sz="8" w:space="0" w:color="auto"/>
              <w:right w:val="single" w:sz="8" w:space="0" w:color="auto"/>
            </w:tcBorders>
            <w:shd w:val="clear" w:color="auto" w:fill="auto"/>
            <w:noWrap/>
            <w:vAlign w:val="center"/>
            <w:hideMark/>
          </w:tcPr>
          <w:p w14:paraId="09ED258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FN_118</w:t>
            </w:r>
          </w:p>
        </w:tc>
        <w:tc>
          <w:tcPr>
            <w:tcW w:w="1134" w:type="dxa"/>
            <w:vMerge/>
            <w:tcBorders>
              <w:top w:val="nil"/>
              <w:left w:val="single" w:sz="8" w:space="0" w:color="auto"/>
              <w:bottom w:val="single" w:sz="8" w:space="0" w:color="000000"/>
              <w:right w:val="single" w:sz="8" w:space="0" w:color="auto"/>
            </w:tcBorders>
            <w:vAlign w:val="center"/>
            <w:hideMark/>
          </w:tcPr>
          <w:p w14:paraId="69C4F96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7DB9C4"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A6F4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00F7FCD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FN_075</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4AB215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c>
          <w:tcPr>
            <w:tcW w:w="1212" w:type="dxa"/>
            <w:tcBorders>
              <w:top w:val="nil"/>
              <w:left w:val="single" w:sz="4" w:space="0" w:color="auto"/>
              <w:right w:val="single" w:sz="4" w:space="0" w:color="auto"/>
            </w:tcBorders>
          </w:tcPr>
          <w:p w14:paraId="0B52F90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42AD5A7"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FNRQ_031</w:t>
            </w:r>
          </w:p>
        </w:tc>
        <w:tc>
          <w:tcPr>
            <w:tcW w:w="1560" w:type="dxa"/>
            <w:tcBorders>
              <w:top w:val="nil"/>
              <w:left w:val="nil"/>
              <w:bottom w:val="single" w:sz="8" w:space="0" w:color="auto"/>
              <w:right w:val="single" w:sz="8" w:space="0" w:color="auto"/>
            </w:tcBorders>
            <w:shd w:val="clear" w:color="auto" w:fill="auto"/>
            <w:noWrap/>
            <w:vAlign w:val="center"/>
            <w:hideMark/>
          </w:tcPr>
          <w:p w14:paraId="2A53652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5D2C6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SSYS_006</w:t>
            </w:r>
          </w:p>
        </w:tc>
      </w:tr>
      <w:tr w:rsidR="001263B0" w:rsidRPr="00AD5181" w14:paraId="3933DC2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B4C9D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44DBC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FN_076</w:t>
            </w:r>
          </w:p>
        </w:tc>
        <w:tc>
          <w:tcPr>
            <w:tcW w:w="1134" w:type="dxa"/>
            <w:vMerge/>
            <w:tcBorders>
              <w:top w:val="nil"/>
              <w:left w:val="single" w:sz="8" w:space="0" w:color="auto"/>
              <w:bottom w:val="single" w:sz="8" w:space="0" w:color="000000"/>
              <w:right w:val="single" w:sz="4" w:space="0" w:color="auto"/>
            </w:tcBorders>
            <w:vAlign w:val="center"/>
            <w:hideMark/>
          </w:tcPr>
          <w:p w14:paraId="5DAF31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244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4FA0443"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FNRQ_032</w:t>
            </w:r>
          </w:p>
        </w:tc>
        <w:tc>
          <w:tcPr>
            <w:tcW w:w="1560" w:type="dxa"/>
            <w:tcBorders>
              <w:top w:val="nil"/>
              <w:left w:val="nil"/>
              <w:bottom w:val="single" w:sz="8" w:space="0" w:color="auto"/>
              <w:right w:val="single" w:sz="8" w:space="0" w:color="auto"/>
            </w:tcBorders>
            <w:shd w:val="clear" w:color="auto" w:fill="auto"/>
            <w:noWrap/>
            <w:vAlign w:val="center"/>
            <w:hideMark/>
          </w:tcPr>
          <w:p w14:paraId="268242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FN_120</w:t>
            </w:r>
          </w:p>
        </w:tc>
        <w:tc>
          <w:tcPr>
            <w:tcW w:w="1134" w:type="dxa"/>
            <w:vMerge/>
            <w:tcBorders>
              <w:top w:val="nil"/>
              <w:left w:val="single" w:sz="8" w:space="0" w:color="auto"/>
              <w:bottom w:val="single" w:sz="8" w:space="0" w:color="000000"/>
              <w:right w:val="single" w:sz="8" w:space="0" w:color="auto"/>
            </w:tcBorders>
            <w:vAlign w:val="center"/>
            <w:hideMark/>
          </w:tcPr>
          <w:p w14:paraId="6E4A733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EE60FA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5919AB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DE90A1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FN_077</w:t>
            </w:r>
          </w:p>
        </w:tc>
        <w:tc>
          <w:tcPr>
            <w:tcW w:w="1134" w:type="dxa"/>
            <w:vMerge/>
            <w:tcBorders>
              <w:top w:val="nil"/>
              <w:left w:val="single" w:sz="8" w:space="0" w:color="auto"/>
              <w:bottom w:val="single" w:sz="8" w:space="0" w:color="000000"/>
              <w:right w:val="single" w:sz="4" w:space="0" w:color="auto"/>
            </w:tcBorders>
            <w:vAlign w:val="center"/>
            <w:hideMark/>
          </w:tcPr>
          <w:p w14:paraId="4034E34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BA0556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7FF18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FNRQ_033</w:t>
            </w:r>
          </w:p>
        </w:tc>
        <w:tc>
          <w:tcPr>
            <w:tcW w:w="1560" w:type="dxa"/>
            <w:tcBorders>
              <w:top w:val="nil"/>
              <w:left w:val="nil"/>
              <w:bottom w:val="single" w:sz="8" w:space="0" w:color="auto"/>
              <w:right w:val="single" w:sz="8" w:space="0" w:color="auto"/>
            </w:tcBorders>
            <w:shd w:val="clear" w:color="auto" w:fill="auto"/>
            <w:noWrap/>
            <w:vAlign w:val="center"/>
            <w:hideMark/>
          </w:tcPr>
          <w:p w14:paraId="206418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FN_121</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FD34F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Wspólne</w:t>
            </w:r>
          </w:p>
        </w:tc>
      </w:tr>
      <w:tr w:rsidR="001263B0" w:rsidRPr="00AD5181" w14:paraId="00F6AD93" w14:textId="77777777" w:rsidTr="0090050F">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F308F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4" w:space="0" w:color="auto"/>
              <w:right w:val="single" w:sz="8" w:space="0" w:color="auto"/>
            </w:tcBorders>
            <w:shd w:val="clear" w:color="auto" w:fill="auto"/>
            <w:noWrap/>
            <w:vAlign w:val="center"/>
            <w:hideMark/>
          </w:tcPr>
          <w:p w14:paraId="58AB54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FN_078</w:t>
            </w:r>
          </w:p>
        </w:tc>
        <w:tc>
          <w:tcPr>
            <w:tcW w:w="1134" w:type="dxa"/>
            <w:vMerge/>
            <w:tcBorders>
              <w:top w:val="nil"/>
              <w:left w:val="single" w:sz="8" w:space="0" w:color="auto"/>
              <w:bottom w:val="single" w:sz="4" w:space="0" w:color="auto"/>
              <w:right w:val="single" w:sz="4" w:space="0" w:color="auto"/>
            </w:tcBorders>
            <w:vAlign w:val="center"/>
            <w:hideMark/>
          </w:tcPr>
          <w:p w14:paraId="3FD886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00597C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0B89341"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FNRQ_034</w:t>
            </w:r>
          </w:p>
        </w:tc>
        <w:tc>
          <w:tcPr>
            <w:tcW w:w="1560" w:type="dxa"/>
            <w:tcBorders>
              <w:top w:val="nil"/>
              <w:left w:val="nil"/>
              <w:bottom w:val="single" w:sz="8" w:space="0" w:color="auto"/>
              <w:right w:val="single" w:sz="8" w:space="0" w:color="auto"/>
            </w:tcBorders>
            <w:shd w:val="clear" w:color="auto" w:fill="auto"/>
            <w:noWrap/>
            <w:vAlign w:val="center"/>
            <w:hideMark/>
          </w:tcPr>
          <w:p w14:paraId="73F61F9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FN_122</w:t>
            </w:r>
          </w:p>
        </w:tc>
        <w:tc>
          <w:tcPr>
            <w:tcW w:w="1134" w:type="dxa"/>
            <w:vMerge/>
            <w:tcBorders>
              <w:top w:val="nil"/>
              <w:left w:val="single" w:sz="8" w:space="0" w:color="auto"/>
              <w:bottom w:val="single" w:sz="8" w:space="0" w:color="000000"/>
              <w:right w:val="single" w:sz="8" w:space="0" w:color="auto"/>
            </w:tcBorders>
            <w:vAlign w:val="center"/>
            <w:hideMark/>
          </w:tcPr>
          <w:p w14:paraId="442600B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CC6841" w14:textId="77777777" w:rsidTr="0090050F">
        <w:trPr>
          <w:trHeight w:val="259"/>
        </w:trPr>
        <w:tc>
          <w:tcPr>
            <w:tcW w:w="1212" w:type="dxa"/>
            <w:tcBorders>
              <w:top w:val="nil"/>
              <w:left w:val="nil"/>
              <w:bottom w:val="nil"/>
              <w:right w:val="nil"/>
            </w:tcBorders>
            <w:shd w:val="clear" w:color="auto" w:fill="auto"/>
            <w:noWrap/>
            <w:vAlign w:val="bottom"/>
            <w:hideMark/>
          </w:tcPr>
          <w:p w14:paraId="126D97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560" w:type="dxa"/>
            <w:tcBorders>
              <w:top w:val="single" w:sz="4" w:space="0" w:color="auto"/>
              <w:left w:val="nil"/>
              <w:bottom w:val="nil"/>
              <w:right w:val="nil"/>
            </w:tcBorders>
            <w:shd w:val="clear" w:color="auto" w:fill="auto"/>
            <w:noWrap/>
            <w:vAlign w:val="bottom"/>
            <w:hideMark/>
          </w:tcPr>
          <w:p w14:paraId="11504A98"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134" w:type="dxa"/>
            <w:tcBorders>
              <w:top w:val="single" w:sz="4" w:space="0" w:color="auto"/>
              <w:left w:val="nil"/>
              <w:bottom w:val="nil"/>
            </w:tcBorders>
            <w:shd w:val="clear" w:color="auto" w:fill="auto"/>
            <w:noWrap/>
            <w:vAlign w:val="bottom"/>
            <w:hideMark/>
          </w:tcPr>
          <w:p w14:paraId="504A6E1D"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212" w:type="dxa"/>
            <w:tcBorders>
              <w:top w:val="nil"/>
              <w:left w:val="nil"/>
              <w:right w:val="single" w:sz="4" w:space="0" w:color="auto"/>
            </w:tcBorders>
          </w:tcPr>
          <w:p w14:paraId="5D76FB8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26F3C44"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FNRQ_035</w:t>
            </w:r>
          </w:p>
        </w:tc>
        <w:tc>
          <w:tcPr>
            <w:tcW w:w="1560" w:type="dxa"/>
            <w:tcBorders>
              <w:top w:val="nil"/>
              <w:left w:val="nil"/>
              <w:bottom w:val="single" w:sz="8" w:space="0" w:color="auto"/>
              <w:right w:val="single" w:sz="8" w:space="0" w:color="auto"/>
            </w:tcBorders>
            <w:shd w:val="clear" w:color="auto" w:fill="auto"/>
            <w:noWrap/>
            <w:vAlign w:val="center"/>
            <w:hideMark/>
          </w:tcPr>
          <w:p w14:paraId="1067EA4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FN_123</w:t>
            </w:r>
          </w:p>
        </w:tc>
        <w:tc>
          <w:tcPr>
            <w:tcW w:w="1134" w:type="dxa"/>
            <w:vMerge/>
            <w:tcBorders>
              <w:top w:val="nil"/>
              <w:left w:val="single" w:sz="8" w:space="0" w:color="auto"/>
              <w:bottom w:val="single" w:sz="8" w:space="0" w:color="000000"/>
              <w:right w:val="single" w:sz="8" w:space="0" w:color="auto"/>
            </w:tcBorders>
            <w:vAlign w:val="center"/>
            <w:hideMark/>
          </w:tcPr>
          <w:p w14:paraId="7D92622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bl>
    <w:p w14:paraId="20C6133E" w14:textId="5DAB36EA" w:rsidR="7311B2A5" w:rsidRDefault="7311B2A5" w:rsidP="0090050F">
      <w:pPr>
        <w:spacing w:line="360" w:lineRule="auto"/>
        <w:rPr>
          <w:rFonts w:ascii="Arial" w:hAnsi="Arial" w:cs="Arial"/>
          <w:sz w:val="20"/>
          <w:szCs w:val="20"/>
        </w:rPr>
      </w:pPr>
    </w:p>
    <w:p w14:paraId="5BCC7281" w14:textId="204B431E" w:rsidR="60549E9E" w:rsidRDefault="60549E9E" w:rsidP="0019288A">
      <w:pPr>
        <w:pStyle w:val="Nagwek3"/>
        <w:keepNext w:val="0"/>
        <w:numPr>
          <w:ilvl w:val="2"/>
          <w:numId w:val="125"/>
        </w:numPr>
      </w:pPr>
      <w:bookmarkStart w:id="226" w:name="_Toc124445030"/>
      <w:bookmarkStart w:id="227" w:name="_Toc124835708"/>
      <w:r w:rsidRPr="43175233">
        <w:lastRenderedPageBreak/>
        <w:t>Warstwy architektoniczne</w:t>
      </w:r>
      <w:bookmarkEnd w:id="226"/>
      <w:bookmarkEnd w:id="227"/>
    </w:p>
    <w:p w14:paraId="3379DE2A" w14:textId="092EFA6C"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Mając na uwadze modularność architektury, trzeba pamiętać, że każd</w:t>
      </w:r>
      <w:r w:rsidR="001263B0">
        <w:rPr>
          <w:rFonts w:ascii="Arial" w:eastAsia="Arial" w:hAnsi="Arial" w:cs="Arial"/>
          <w:color w:val="000000" w:themeColor="text1"/>
          <w:sz w:val="20"/>
          <w:szCs w:val="20"/>
        </w:rPr>
        <w: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modułów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podzi</w:t>
      </w:r>
      <w:r w:rsidR="001263B0">
        <w:rPr>
          <w:rFonts w:ascii="Arial" w:eastAsia="Arial" w:hAnsi="Arial" w:cs="Arial"/>
          <w:color w:val="000000" w:themeColor="text1"/>
          <w:sz w:val="20"/>
          <w:szCs w:val="20"/>
        </w:rPr>
        <w:t>elony</w:t>
      </w:r>
      <w:r w:rsidRPr="43175233">
        <w:rPr>
          <w:rFonts w:ascii="Arial" w:eastAsia="Arial" w:hAnsi="Arial" w:cs="Arial"/>
          <w:color w:val="000000" w:themeColor="text1"/>
          <w:sz w:val="20"/>
          <w:szCs w:val="20"/>
        </w:rPr>
        <w:t xml:space="preserve"> na poniższe warstwy:</w:t>
      </w:r>
    </w:p>
    <w:p w14:paraId="6C73FBC5" w14:textId="5DEC86B7"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prezentacji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warstwę prezentacji </w:t>
      </w:r>
      <w:r w:rsidR="7311B2A5" w:rsidRPr="7311B2A5">
        <w:rPr>
          <w:rFonts w:ascii="Arial" w:eastAsia="Arial" w:hAnsi="Arial" w:cs="Arial"/>
          <w:color w:val="000000" w:themeColor="text1"/>
          <w:sz w:val="20"/>
          <w:szCs w:val="20"/>
        </w:rPr>
        <w:t>składa</w:t>
      </w:r>
      <w:ins w:id="228" w:author="Jarosław Kuchta" w:date="2023-01-19T10:00:00Z">
        <w:r w:rsidR="006F4806">
          <w:rPr>
            <w:rFonts w:ascii="Arial" w:eastAsia="Arial" w:hAnsi="Arial" w:cs="Arial"/>
            <w:color w:val="000000" w:themeColor="text1"/>
            <w:sz w:val="20"/>
            <w:szCs w:val="20"/>
          </w:rPr>
          <w:t>ją</w:t>
        </w:r>
      </w:ins>
      <w:r w:rsidRPr="43175233">
        <w:rPr>
          <w:rFonts w:ascii="Arial" w:eastAsia="Arial" w:hAnsi="Arial" w:cs="Arial"/>
          <w:color w:val="000000" w:themeColor="text1"/>
          <w:sz w:val="20"/>
          <w:szCs w:val="20"/>
        </w:rPr>
        <w:t xml:space="preserve"> się </w:t>
      </w:r>
      <w:ins w:id="229" w:author="Jarosław Kuchta" w:date="2023-01-19T10:00:00Z">
        <w:r w:rsidR="006F4806">
          <w:rPr>
            <w:rFonts w:ascii="Arial" w:eastAsia="Arial" w:hAnsi="Arial" w:cs="Arial"/>
            <w:color w:val="000000" w:themeColor="text1"/>
            <w:sz w:val="20"/>
            <w:szCs w:val="20"/>
          </w:rPr>
          <w:t xml:space="preserve">komponenty </w:t>
        </w:r>
      </w:ins>
      <w:r w:rsidRPr="43175233">
        <w:rPr>
          <w:rFonts w:ascii="Arial" w:eastAsia="Arial" w:hAnsi="Arial" w:cs="Arial"/>
          <w:color w:val="000000" w:themeColor="text1"/>
          <w:sz w:val="20"/>
          <w:szCs w:val="20"/>
        </w:rPr>
        <w:t>interfejs</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graficzn</w:t>
      </w:r>
      <w:r w:rsidR="001263B0">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użytkownika. Założeniem przy realizowaniu warstwy prezentacji</w:t>
      </w:r>
      <w:r w:rsidR="001263B0">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trzymanie się koncepcji Model</w:t>
      </w:r>
      <w:r w:rsidR="00F65D3D">
        <w:rPr>
          <w:rFonts w:ascii="Arial" w:eastAsia="Arial" w:hAnsi="Arial" w:cs="Arial"/>
          <w:color w:val="000000" w:themeColor="text1"/>
          <w:sz w:val="20"/>
          <w:szCs w:val="20"/>
        </w:rPr>
        <w:t>–</w:t>
      </w:r>
      <w:r w:rsidR="7311B2A5" w:rsidRPr="7311B2A5">
        <w:rPr>
          <w:rFonts w:ascii="Arial" w:eastAsia="Arial" w:hAnsi="Arial" w:cs="Arial"/>
          <w:color w:val="000000" w:themeColor="text1"/>
          <w:sz w:val="20"/>
          <w:szCs w:val="20"/>
        </w:rPr>
        <w:t>Widok–Kontroler, na który składają się</w:t>
      </w:r>
      <w:r w:rsidRPr="43175233">
        <w:rPr>
          <w:rFonts w:ascii="Arial" w:eastAsia="Arial" w:hAnsi="Arial" w:cs="Arial"/>
          <w:color w:val="000000" w:themeColor="text1"/>
          <w:sz w:val="20"/>
          <w:szCs w:val="20"/>
        </w:rPr>
        <w:t xml:space="preserve"> poniższe</w:t>
      </w:r>
      <w:r w:rsidR="7311B2A5" w:rsidRPr="7311B2A5">
        <w:rPr>
          <w:rFonts w:ascii="Arial" w:eastAsia="Arial" w:hAnsi="Arial" w:cs="Arial"/>
          <w:color w:val="000000" w:themeColor="text1"/>
          <w:sz w:val="20"/>
          <w:szCs w:val="20"/>
        </w:rPr>
        <w:t xml:space="preserve"> części</w:t>
      </w:r>
      <w:r w:rsidRPr="43175233">
        <w:rPr>
          <w:rFonts w:ascii="Arial" w:eastAsia="Arial" w:hAnsi="Arial" w:cs="Arial"/>
          <w:color w:val="000000" w:themeColor="text1"/>
          <w:sz w:val="20"/>
          <w:szCs w:val="20"/>
        </w:rPr>
        <w:t>:</w:t>
      </w:r>
    </w:p>
    <w:p w14:paraId="6F6C48FA" w14:textId="7E7653E7" w:rsidR="7311B2A5"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Model – reprezentacja problemu lub logiki aplikacji</w:t>
      </w:r>
    </w:p>
    <w:p w14:paraId="4E1B4C99" w14:textId="46B4FCB8"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 xml:space="preserve">Widok – opisuje, jak wyświetlić określoną część interfejsu użytkownika, na przykład takie elementy jak narzędzia przeznaczone do budowania, formularze itp. </w:t>
      </w:r>
    </w:p>
    <w:p w14:paraId="1557301D" w14:textId="2E0E017D"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Kontroler</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komponent zajmuje się kontrolą przepływu sterowania</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przyjmuje informacje wprowadzane przez użytkownika, przekazując je do odpowiednich komponentów pozostałych warstw.</w:t>
      </w:r>
    </w:p>
    <w:p w14:paraId="477BE4BF" w14:textId="50A77F34"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usług</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tej warstwie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realizowana </w:t>
      </w:r>
      <w:r w:rsidR="7311B2A5" w:rsidRPr="7311B2A5">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 xml:space="preserve">logika biznesowa programu. </w:t>
      </w:r>
    </w:p>
    <w:p w14:paraId="12478D2E" w14:textId="41542AF0" w:rsidR="60549E9E" w:rsidRDefault="60549E9E" w:rsidP="004C4610">
      <w:pPr>
        <w:pStyle w:val="Akapitzlist"/>
        <w:numPr>
          <w:ilvl w:val="0"/>
          <w:numId w:val="8"/>
        </w:numPr>
        <w:spacing w:before="240" w:line="360" w:lineRule="auto"/>
        <w:ind w:left="426"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danych</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000A4BAC">
        <w:rPr>
          <w:rFonts w:ascii="Arial" w:eastAsia="Arial" w:hAnsi="Arial" w:cs="Arial"/>
          <w:color w:val="000000" w:themeColor="text1"/>
          <w:sz w:val="20"/>
          <w:szCs w:val="20"/>
        </w:rPr>
        <w:t>w</w:t>
      </w:r>
      <w:r w:rsidR="000A4BAC" w:rsidRPr="43175233">
        <w:rPr>
          <w:rFonts w:ascii="Arial" w:eastAsia="Arial" w:hAnsi="Arial" w:cs="Arial"/>
          <w:color w:val="000000" w:themeColor="text1"/>
          <w:sz w:val="20"/>
          <w:szCs w:val="20"/>
        </w:rPr>
        <w:t xml:space="preserve">arstwa </w:t>
      </w:r>
      <w:r w:rsidRPr="43175233">
        <w:rPr>
          <w:rFonts w:ascii="Arial" w:eastAsia="Arial" w:hAnsi="Arial" w:cs="Arial"/>
          <w:color w:val="000000" w:themeColor="text1"/>
          <w:sz w:val="20"/>
          <w:szCs w:val="20"/>
        </w:rPr>
        <w:t xml:space="preserve">danych realizowana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na kilka sposobów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przechowywania danych:</w:t>
      </w:r>
    </w:p>
    <w:p w14:paraId="05DD86BA" w14:textId="4F2F114E"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komputerze PC głównym celem </w:t>
      </w:r>
      <w:r w:rsidR="7311B2A5" w:rsidRPr="7311B2A5">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przechowywanie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aktualnym stanie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konfiguracji aplikacji</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dlatego też na HCMP_001 </w:t>
      </w:r>
      <w:r w:rsidR="7311B2A5" w:rsidRPr="7311B2A5">
        <w:rPr>
          <w:rFonts w:ascii="Arial" w:eastAsia="Arial" w:hAnsi="Arial" w:cs="Arial"/>
          <w:color w:val="000000" w:themeColor="text1"/>
          <w:sz w:val="20"/>
          <w:szCs w:val="20"/>
        </w:rPr>
        <w:t>korzysta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plików lokalnych do:</w:t>
      </w:r>
    </w:p>
    <w:p w14:paraId="1E1B15A7" w14:textId="08ED8A3A"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przechowywania konfiguracji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pliki konfiguracyjne</w:t>
      </w:r>
    </w:p>
    <w:p w14:paraId="445B8DD0" w14:textId="209F83C5"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pliki archiwalne</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zawierające zapisany stan aplikacji, który można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dowolnym momencie odtworzyć</w:t>
      </w:r>
    </w:p>
    <w:p w14:paraId="7E094DE8" w14:textId="2ECA5693"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HCMP_003 oraz HCMP_004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zdalnym serwerze przechowywane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dane związane zarówno</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informacjami na temat użytkowników (hasła, loginy, zakupione zasoby etc.)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obiektami,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które można rozszerzyć aplikację (elementy wykończenia,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dekoracji itd.).</w:t>
      </w:r>
    </w:p>
    <w:p w14:paraId="1593A68B" w14:textId="010A8D3D" w:rsidR="60549E9E" w:rsidRDefault="60549E9E" w:rsidP="0019288A">
      <w:pPr>
        <w:pStyle w:val="Nagwek3"/>
        <w:numPr>
          <w:ilvl w:val="2"/>
          <w:numId w:val="125"/>
        </w:numPr>
      </w:pPr>
      <w:bookmarkStart w:id="230" w:name="_Toc124445031"/>
      <w:bookmarkStart w:id="231" w:name="_Toc124835709"/>
      <w:r w:rsidRPr="43175233">
        <w:t>Komponenty programowe</w:t>
      </w:r>
      <w:bookmarkEnd w:id="230"/>
      <w:bookmarkEnd w:id="231"/>
    </w:p>
    <w:p w14:paraId="64560C90" w14:textId="71A597BF" w:rsidR="001C750A" w:rsidRDefault="60549E9E" w:rsidP="000B1B5F">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w:t>
      </w:r>
      <w:r w:rsidR="001A7B14">
        <w:rPr>
          <w:rFonts w:ascii="Arial" w:eastAsia="Arial" w:hAnsi="Arial" w:cs="Arial"/>
          <w:color w:val="000000" w:themeColor="text1"/>
          <w:sz w:val="20"/>
          <w:szCs w:val="20"/>
        </w:rPr>
        <w:t>składają</w:t>
      </w:r>
      <w:r w:rsidRPr="43175233">
        <w:rPr>
          <w:rFonts w:ascii="Arial" w:eastAsia="Arial" w:hAnsi="Arial" w:cs="Arial"/>
          <w:color w:val="000000" w:themeColor="text1"/>
          <w:sz w:val="20"/>
          <w:szCs w:val="20"/>
        </w:rPr>
        <w:t xml:space="preserve"> się mniejsze komponenty. Część komponentów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wspólna dla wszystkich modułów:</w:t>
      </w:r>
    </w:p>
    <w:p w14:paraId="5458F5F8" w14:textId="05CF98DF" w:rsidR="001C750A" w:rsidRPr="0019627C" w:rsidRDefault="008B3AC9" w:rsidP="004C4610">
      <w:pPr>
        <w:pStyle w:val="Akapitzlist"/>
        <w:numPr>
          <w:ilvl w:val="0"/>
          <w:numId w:val="15"/>
        </w:numPr>
        <w:spacing w:before="240" w:line="360" w:lineRule="auto"/>
        <w:ind w:left="426"/>
        <w:rPr>
          <w:rFonts w:ascii="Arial" w:hAnsi="Arial" w:cs="Arial"/>
          <w:i/>
          <w:iCs/>
          <w:color w:val="000000" w:themeColor="text1"/>
          <w:sz w:val="20"/>
          <w:szCs w:val="20"/>
        </w:rPr>
      </w:pPr>
      <w:r w:rsidRPr="001C750A">
        <w:rPr>
          <w:rFonts w:ascii="Arial" w:hAnsi="Arial" w:cs="Arial"/>
          <w:i/>
          <w:iCs/>
          <w:sz w:val="20"/>
          <w:szCs w:val="20"/>
        </w:rPr>
        <w:t>K</w:t>
      </w:r>
      <w:r w:rsidR="60549E9E" w:rsidRPr="001C750A">
        <w:rPr>
          <w:rFonts w:ascii="Arial" w:hAnsi="Arial" w:cs="Arial"/>
          <w:i/>
          <w:iCs/>
          <w:sz w:val="20"/>
          <w:szCs w:val="20"/>
        </w:rPr>
        <w:t>omponenty warstwy prezentacji</w:t>
      </w:r>
    </w:p>
    <w:p w14:paraId="028B6D0E" w14:textId="761DEABA" w:rsidR="002407E0" w:rsidRDefault="60549E9E" w:rsidP="004C4610">
      <w:pPr>
        <w:pStyle w:val="Akapitzlist"/>
        <w:numPr>
          <w:ilvl w:val="0"/>
          <w:numId w:val="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Interfejs graficzny (CMP_001)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użytkownikowi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aplikacją. Za pośrednictwem interfejsu użytkownik korzysta ze wszystkich przewidzianych</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aplikacji funkcjonalności. Po kliknięciu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ikonę interfejs wywoł</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odpowiednią funkcję lub komunik</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odpowiednim AP</w:t>
      </w:r>
      <w:bookmarkStart w:id="232" w:name="_Toc124188895"/>
      <w:bookmarkEnd w:id="232"/>
      <w:r w:rsidR="001C750A">
        <w:rPr>
          <w:rFonts w:ascii="Arial" w:eastAsia="Arial" w:hAnsi="Arial" w:cs="Arial"/>
          <w:color w:val="000000" w:themeColor="text1"/>
          <w:sz w:val="20"/>
          <w:szCs w:val="20"/>
        </w:rPr>
        <w:t>I</w:t>
      </w:r>
      <w:r w:rsidR="001263B0">
        <w:rPr>
          <w:rFonts w:ascii="Arial" w:eastAsia="Arial" w:hAnsi="Arial" w:cs="Arial"/>
          <w:color w:val="000000" w:themeColor="text1"/>
          <w:sz w:val="20"/>
          <w:szCs w:val="20"/>
        </w:rPr>
        <w:t>.</w:t>
      </w:r>
    </w:p>
    <w:p w14:paraId="662B85CC" w14:textId="16808291" w:rsidR="002407E0" w:rsidRPr="0019627C" w:rsidRDefault="008D5DEE" w:rsidP="004C4610">
      <w:pPr>
        <w:pStyle w:val="Akapitzlist"/>
        <w:numPr>
          <w:ilvl w:val="0"/>
          <w:numId w:val="15"/>
        </w:numPr>
        <w:spacing w:before="240" w:line="360" w:lineRule="auto"/>
        <w:ind w:left="426"/>
        <w:rPr>
          <w:rFonts w:ascii="Arial" w:hAnsi="Arial" w:cs="Arial"/>
          <w:i/>
          <w:iCs/>
          <w:sz w:val="20"/>
          <w:szCs w:val="20"/>
        </w:rPr>
      </w:pPr>
      <w:r>
        <w:rPr>
          <w:rFonts w:ascii="Arial" w:hAnsi="Arial" w:cs="Arial"/>
          <w:i/>
          <w:iCs/>
          <w:sz w:val="20"/>
          <w:szCs w:val="20"/>
        </w:rPr>
        <w:t>K</w:t>
      </w:r>
      <w:r w:rsidR="002407E0" w:rsidRPr="002407E0">
        <w:rPr>
          <w:rFonts w:ascii="Arial" w:hAnsi="Arial" w:cs="Arial"/>
          <w:i/>
          <w:iCs/>
          <w:sz w:val="20"/>
          <w:szCs w:val="20"/>
        </w:rPr>
        <w:t>omponenty warstwy usług:</w:t>
      </w:r>
    </w:p>
    <w:p w14:paraId="661BC1A7" w14:textId="608F862B" w:rsidR="60549E9E" w:rsidRDefault="60549E9E" w:rsidP="004C4610">
      <w:pPr>
        <w:pStyle w:val="Akapitzlist"/>
        <w:numPr>
          <w:ilvl w:val="0"/>
          <w:numId w:val="5"/>
        </w:numPr>
        <w:spacing w:line="360" w:lineRule="auto"/>
        <w:ind w:left="851"/>
        <w:jc w:val="both"/>
        <w:rPr>
          <w:rFonts w:ascii="Arial" w:eastAsia="Arial" w:hAnsi="Arial" w:cs="Arial"/>
          <w:b/>
          <w:bCs/>
          <w:color w:val="000000" w:themeColor="text1"/>
          <w:sz w:val="20"/>
          <w:szCs w:val="20"/>
        </w:rPr>
      </w:pPr>
      <w:r w:rsidRPr="43175233">
        <w:rPr>
          <w:rFonts w:ascii="Arial" w:eastAsia="Arial" w:hAnsi="Arial" w:cs="Arial"/>
          <w:color w:val="000000" w:themeColor="text1"/>
          <w:sz w:val="20"/>
          <w:szCs w:val="20"/>
        </w:rPr>
        <w:t xml:space="preserve">System </w:t>
      </w:r>
      <w:r w:rsidR="001263B0">
        <w:rPr>
          <w:rFonts w:ascii="Arial" w:eastAsia="Arial" w:hAnsi="Arial" w:cs="Arial"/>
          <w:color w:val="000000" w:themeColor="text1"/>
          <w:sz w:val="20"/>
          <w:szCs w:val="20"/>
        </w:rPr>
        <w:t>uwierzytelnienia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logowania użytkownika (CMP_003)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realiz</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w:t>
      </w:r>
      <w:r w:rsidR="51D2E67E" w:rsidRPr="51D2E67E">
        <w:rPr>
          <w:rFonts w:ascii="Arial" w:eastAsia="Arial" w:hAnsi="Arial" w:cs="Arial"/>
          <w:color w:val="000000" w:themeColor="text1"/>
          <w:sz w:val="20"/>
          <w:szCs w:val="20"/>
        </w:rPr>
        <w:t>logowanie</w:t>
      </w:r>
      <w:r w:rsidRPr="43175233">
        <w:rPr>
          <w:rFonts w:ascii="Arial" w:eastAsia="Arial" w:hAnsi="Arial" w:cs="Arial"/>
          <w:color w:val="000000" w:themeColor="text1"/>
          <w:sz w:val="20"/>
          <w:szCs w:val="20"/>
        </w:rPr>
        <w:t xml:space="preserve"> użytkownika. Po udanym logowaniu do aplikacji przypisane zostaną do użytkownika jego zasoby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oraz możliwość ich rozbudowy</w:t>
      </w:r>
      <w:r w:rsidR="001263B0">
        <w:rPr>
          <w:rFonts w:ascii="Arial" w:eastAsia="Arial" w:hAnsi="Arial" w:cs="Arial"/>
          <w:b/>
          <w:bCs/>
          <w:color w:val="000000" w:themeColor="text1"/>
          <w:sz w:val="20"/>
          <w:szCs w:val="20"/>
        </w:rPr>
        <w:t>.</w:t>
      </w:r>
    </w:p>
    <w:p w14:paraId="56F58099" w14:textId="6FD15710"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System budowania ścian (CMP_004)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dzięki </w:t>
      </w:r>
      <w:r w:rsidR="0014066E" w:rsidRPr="43175233">
        <w:rPr>
          <w:rFonts w:ascii="Arial" w:eastAsia="Arial" w:hAnsi="Arial" w:cs="Arial"/>
          <w:color w:val="000000" w:themeColor="text1"/>
          <w:sz w:val="20"/>
          <w:szCs w:val="20"/>
        </w:rPr>
        <w:t>któremu</w:t>
      </w:r>
      <w:r w:rsidRPr="43175233">
        <w:rPr>
          <w:rFonts w:ascii="Arial" w:eastAsia="Arial" w:hAnsi="Arial" w:cs="Arial"/>
          <w:color w:val="000000" w:themeColor="text1"/>
          <w:sz w:val="20"/>
          <w:szCs w:val="20"/>
        </w:rPr>
        <w:t xml:space="preserve"> wewnątrz </w:t>
      </w:r>
      <w:r w:rsidR="009452CA">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9452CA">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udowania</w:t>
      </w:r>
      <w:r w:rsidR="009452CA">
        <w:rPr>
          <w:rFonts w:ascii="Arial" w:eastAsia="Arial" w:hAnsi="Arial" w:cs="Arial"/>
          <w:color w:val="000000" w:themeColor="text1"/>
          <w:sz w:val="20"/>
          <w:szCs w:val="20"/>
        </w:rPr>
        <w:t xml:space="preserve"> (SSYS_001)</w:t>
      </w:r>
      <w:r w:rsidRPr="43175233">
        <w:rPr>
          <w:rFonts w:ascii="Arial" w:eastAsia="Arial" w:hAnsi="Arial" w:cs="Arial"/>
          <w:color w:val="000000" w:themeColor="text1"/>
          <w:sz w:val="20"/>
          <w:szCs w:val="20"/>
        </w:rPr>
        <w:t xml:space="preserve"> możliwe jest wytyczanie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budowanie dowolnego układu ścian czy to przy użyciu łuków</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czy linii prostych</w:t>
      </w:r>
      <w:r w:rsidR="001263B0">
        <w:rPr>
          <w:rFonts w:ascii="Arial" w:eastAsia="Arial" w:hAnsi="Arial" w:cs="Arial"/>
          <w:color w:val="000000" w:themeColor="text1"/>
          <w:sz w:val="20"/>
          <w:szCs w:val="20"/>
        </w:rPr>
        <w:t>.</w:t>
      </w:r>
    </w:p>
    <w:p w14:paraId="1C522E29" w14:textId="58A8478D"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elementów konstrukcyjnych (CMP_005)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umożliwia wstawianie elementów konstrukcyjnych</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takich jak na przykład antresole, schody, podłogi lub dodatkow</w:t>
      </w:r>
      <w:r w:rsidR="001263B0">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kondygnacj</w:t>
      </w:r>
      <w:r w:rsidR="001263B0">
        <w:rPr>
          <w:rFonts w:ascii="Arial" w:eastAsia="Arial" w:hAnsi="Arial" w:cs="Arial"/>
          <w:color w:val="000000" w:themeColor="text1"/>
          <w:sz w:val="20"/>
          <w:szCs w:val="20"/>
        </w:rPr>
        <w:t>e.</w:t>
      </w:r>
    </w:p>
    <w:p w14:paraId="5F6785E1" w14:textId="49C5FA6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wykańczania powierzchni (CMP_006)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ykańczania</w:t>
      </w:r>
      <w:r w:rsidR="009452CA">
        <w:rPr>
          <w:rFonts w:ascii="Arial" w:eastAsia="Arial" w:hAnsi="Arial" w:cs="Arial"/>
          <w:color w:val="000000" w:themeColor="text1"/>
          <w:sz w:val="20"/>
          <w:szCs w:val="20"/>
        </w:rPr>
        <w:t xml:space="preserve"> (SSYS_002)</w:t>
      </w:r>
      <w:r w:rsidRPr="43175233">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w:t>
      </w:r>
      <w:r w:rsidR="009452CA">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punktu widzenia aplikacji wykańczanie mieszkania sprowadza</w:t>
      </w:r>
      <w:r w:rsidR="00911D34">
        <w:rPr>
          <w:rFonts w:ascii="Arial" w:eastAsia="Arial" w:hAnsi="Arial" w:cs="Arial"/>
          <w:color w:val="000000" w:themeColor="text1"/>
          <w:sz w:val="20"/>
          <w:szCs w:val="20"/>
        </w:rPr>
        <w:t xml:space="preserve"> się</w:t>
      </w:r>
      <w:r w:rsidRPr="43175233">
        <w:rPr>
          <w:rFonts w:ascii="Arial" w:eastAsia="Arial" w:hAnsi="Arial" w:cs="Arial"/>
          <w:color w:val="000000" w:themeColor="text1"/>
          <w:sz w:val="20"/>
          <w:szCs w:val="20"/>
        </w:rPr>
        <w:t xml:space="preserve"> do nakładania odpowiednich tekstur na powierzchnię, dlatego komponent </w:t>
      </w:r>
      <w:r w:rsidR="00911D34">
        <w:rPr>
          <w:rFonts w:ascii="Arial" w:eastAsia="Arial" w:hAnsi="Arial" w:cs="Arial"/>
          <w:color w:val="000000" w:themeColor="text1"/>
          <w:sz w:val="20"/>
          <w:szCs w:val="20"/>
        </w:rPr>
        <w:t>nadaje</w:t>
      </w:r>
      <w:r w:rsidRPr="43175233">
        <w:rPr>
          <w:rFonts w:ascii="Arial" w:eastAsia="Arial" w:hAnsi="Arial" w:cs="Arial"/>
          <w:color w:val="000000" w:themeColor="text1"/>
          <w:sz w:val="20"/>
          <w:szCs w:val="20"/>
        </w:rPr>
        <w:t xml:space="preserve"> wybranemu elementowi zadaną teksturę.</w:t>
      </w:r>
    </w:p>
    <w:p w14:paraId="6E65CE05" w14:textId="0492EA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wstawiania elementów wykończeniowych (CMP_007)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wykończenia takich jak okna czy drzwi</w:t>
      </w:r>
    </w:p>
    <w:p w14:paraId="169C9640" w14:textId="4BB357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dekoracji (CMP_008)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dekoracyjnych takich jak meble czy elementy dekoracyjne takie jak obrazy, kwiaty itd.</w:t>
      </w:r>
    </w:p>
    <w:p w14:paraId="1D314360" w14:textId="1A42956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worzenia </w:t>
      </w:r>
      <w:r w:rsidR="001263B0">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personalizowanych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ebli (CMP_009)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dostarcza</w:t>
      </w:r>
      <w:r w:rsidR="001263B0">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możliwość tworzenia swoich autorskich mebli. Po stworzeniu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możliwość dodania ich jako element dekoracyjny zaprojektowanego mieszkania. Możliwe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tworzenie mebli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predefiniowanych kształtów oraz ich edycja</w:t>
      </w:r>
    </w:p>
    <w:p w14:paraId="5F7C1434" w14:textId="5F24545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poruszania się po mieszkaniu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 (CMP_010)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zwiedzania zaprojektowanego mieszkania oraz za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w:t>
      </w:r>
    </w:p>
    <w:p w14:paraId="549CA79B" w14:textId="47695CC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nalizy (CMP_014)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przeprowadza kalkulacje na podstawie użytych materiałów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projektowania mieszkania do obliczenia szacowanych kosztów materiałów oraz robocizny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chęci realizacji projektu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w:t>
      </w:r>
    </w:p>
    <w:p w14:paraId="1572FD29" w14:textId="1A135C8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Menedżer </w:t>
      </w:r>
      <w:r w:rsidR="001263B0">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asobów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(CMP_015)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w:t>
      </w:r>
      <w:r w:rsidR="001263B0">
        <w:rPr>
          <w:rFonts w:ascii="Arial" w:eastAsia="Arial" w:hAnsi="Arial" w:cs="Arial"/>
          <w:color w:val="000000" w:themeColor="text1"/>
          <w:sz w:val="20"/>
          <w:szCs w:val="20"/>
        </w:rPr>
        <w:t>umożliwia</w:t>
      </w:r>
      <w:r w:rsidRPr="43175233">
        <w:rPr>
          <w:rFonts w:ascii="Arial" w:eastAsia="Arial" w:hAnsi="Arial" w:cs="Arial"/>
          <w:color w:val="000000" w:themeColor="text1"/>
          <w:sz w:val="20"/>
          <w:szCs w:val="20"/>
        </w:rPr>
        <w:t xml:space="preserve"> zarządzanie zasobami przypisanymi do danego użytkownika.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pośrednikiem przy komunikacji ze zdalnym serwerem przy zapytaniach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dodatkowe zasoby lub logowanie użytkownika</w:t>
      </w:r>
    </w:p>
    <w:p w14:paraId="1CA59845" w14:textId="62795CDC"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WWW (CMP_011)</w:t>
      </w:r>
      <w:r w:rsidR="00FA65DA">
        <w:rPr>
          <w:rFonts w:ascii="Arial" w:eastAsia="Arial" w:hAnsi="Arial" w:cs="Arial"/>
          <w:color w:val="000000" w:themeColor="text1"/>
          <w:sz w:val="20"/>
          <w:szCs w:val="20"/>
        </w:rPr>
        <w:t xml:space="preserve"> – </w:t>
      </w:r>
      <w:r w:rsidRPr="001263B0">
        <w:rPr>
          <w:rFonts w:ascii="Arial" w:eastAsia="Arial" w:hAnsi="Arial" w:cs="Arial"/>
          <w:i/>
          <w:iCs/>
          <w:color w:val="000000" w:themeColor="text1"/>
          <w:sz w:val="20"/>
          <w:szCs w:val="20"/>
        </w:rPr>
        <w:t>front end</w:t>
      </w:r>
      <w:r w:rsidRPr="43175233">
        <w:rPr>
          <w:rFonts w:ascii="Arial" w:eastAsia="Arial" w:hAnsi="Arial" w:cs="Arial"/>
          <w:color w:val="000000" w:themeColor="text1"/>
          <w:sz w:val="20"/>
          <w:szCs w:val="20"/>
        </w:rPr>
        <w:t xml:space="preserve"> zdalnej części aplikacji 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serwerze. Obsługiwany za pomocą interfejsu wystawionego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stronę klienta opartego</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REST A</w:t>
      </w:r>
      <w:r w:rsidR="0014066E">
        <w:rPr>
          <w:rFonts w:ascii="Arial" w:eastAsia="Arial" w:hAnsi="Arial" w:cs="Arial"/>
          <w:color w:val="000000" w:themeColor="text1"/>
          <w:sz w:val="20"/>
          <w:szCs w:val="20"/>
        </w:rPr>
        <w:t>PI</w:t>
      </w:r>
      <w:r w:rsidRPr="43175233">
        <w:rPr>
          <w:rFonts w:ascii="Arial" w:eastAsia="Arial" w:hAnsi="Arial" w:cs="Arial"/>
          <w:color w:val="000000" w:themeColor="text1"/>
          <w:sz w:val="20"/>
          <w:szCs w:val="20"/>
        </w:rPr>
        <w:t xml:space="preserve">. </w:t>
      </w:r>
    </w:p>
    <w:p w14:paraId="609BEAAC" w14:textId="5D8F2235"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Serwer </w:t>
      </w:r>
      <w:r w:rsidR="0014066E">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zapewnia bezpieczn</w:t>
      </w:r>
      <w:r w:rsidR="0014066E">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w:t>
      </w:r>
      <w:r w:rsidR="0014066E">
        <w:rPr>
          <w:rFonts w:ascii="Arial" w:eastAsia="Arial" w:hAnsi="Arial" w:cs="Arial"/>
          <w:color w:val="000000" w:themeColor="text1"/>
          <w:sz w:val="20"/>
          <w:szCs w:val="20"/>
        </w:rPr>
        <w:t>uwierzytelnianie</w:t>
      </w:r>
      <w:r w:rsidRPr="43175233">
        <w:rPr>
          <w:rFonts w:ascii="Arial" w:eastAsia="Arial" w:hAnsi="Arial" w:cs="Arial"/>
          <w:color w:val="000000" w:themeColor="text1"/>
          <w:sz w:val="20"/>
          <w:szCs w:val="20"/>
        </w:rPr>
        <w:t xml:space="preserve"> użytkowników komunikując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serwerem WWW. Komunikacja oparta </w:t>
      </w:r>
      <w:r w:rsidR="001263B0">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protokół LDAPS. </w:t>
      </w:r>
    </w:p>
    <w:p w14:paraId="5D37C16E" w14:textId="79A74574" w:rsidR="001331F2" w:rsidRDefault="60549E9E" w:rsidP="00E95B3E">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zapisu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odczytu zapisanego stanu aplikacji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który umożliwia zapisanie stanu aplikacji do pliku oraz jego późniejszy odczyt.</w:t>
      </w:r>
    </w:p>
    <w:p w14:paraId="21207E82" w14:textId="77777777" w:rsidR="001331F2" w:rsidRDefault="001331F2">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6EBD49E8" w14:textId="231C3A8A" w:rsidR="001C750A" w:rsidRPr="008D5DEE" w:rsidRDefault="008D5DEE" w:rsidP="004C4610">
      <w:pPr>
        <w:pStyle w:val="Akapitzlist"/>
        <w:numPr>
          <w:ilvl w:val="0"/>
          <w:numId w:val="15"/>
        </w:numPr>
        <w:spacing w:before="240" w:line="360" w:lineRule="auto"/>
        <w:ind w:left="426"/>
        <w:rPr>
          <w:rFonts w:ascii="Arial" w:hAnsi="Arial" w:cs="Arial"/>
          <w:i/>
          <w:iCs/>
          <w:sz w:val="20"/>
          <w:szCs w:val="20"/>
        </w:rPr>
      </w:pPr>
      <w:bookmarkStart w:id="233" w:name="_Toc124188902"/>
      <w:bookmarkStart w:id="234" w:name="_Toc124193797"/>
      <w:bookmarkStart w:id="235" w:name="_Toc124199663"/>
      <w:bookmarkStart w:id="236" w:name="_Toc124199761"/>
      <w:bookmarkStart w:id="237" w:name="_Toc124356912"/>
      <w:bookmarkStart w:id="238" w:name="_Toc124357009"/>
      <w:bookmarkStart w:id="239" w:name="_Toc124358130"/>
      <w:bookmarkStart w:id="240" w:name="_Toc124369634"/>
      <w:bookmarkStart w:id="241" w:name="_Toc124369854"/>
      <w:bookmarkStart w:id="242" w:name="_Toc124370064"/>
      <w:bookmarkStart w:id="243" w:name="_Toc124370189"/>
      <w:bookmarkStart w:id="244" w:name="_Toc124370428"/>
      <w:bookmarkStart w:id="245" w:name="_Toc124370709"/>
      <w:bookmarkStart w:id="246" w:name="_Toc124371145"/>
      <w:bookmarkStart w:id="247" w:name="_Toc124371269"/>
      <w:bookmarkStart w:id="248" w:name="_Toc124371399"/>
      <w:bookmarkStart w:id="249" w:name="_Toc124444535"/>
      <w:bookmarkStart w:id="250" w:name="_Toc124444661"/>
      <w:bookmarkStart w:id="251" w:name="_Toc124444786"/>
      <w:bookmarkStart w:id="252" w:name="_Toc124444911"/>
      <w:bookmarkStart w:id="253" w:name="_Toc124445035"/>
      <w:bookmarkStart w:id="254" w:name="_Toc124446089"/>
      <w:bookmarkStart w:id="255" w:name="_Toc124507365"/>
      <w:bookmarkStart w:id="256" w:name="_Toc124507518"/>
      <w:bookmarkStart w:id="257" w:name="_Toc124507643"/>
      <w:bookmarkStart w:id="258" w:name="_Toc124507767"/>
      <w:bookmarkStart w:id="259" w:name="_Toc124507908"/>
      <w:bookmarkStart w:id="260" w:name="_Toc124537645"/>
      <w:bookmarkStart w:id="261" w:name="_Toc124802311"/>
      <w:bookmarkStart w:id="262" w:name="_Toc124834861"/>
      <w:bookmarkStart w:id="263" w:name="_Toc124835130"/>
      <w:bookmarkStart w:id="264" w:name="_Toc124835248"/>
      <w:bookmarkStart w:id="265" w:name="_Toc124835460"/>
      <w:bookmarkStart w:id="266" w:name="_Toc124835576"/>
      <w:bookmarkStart w:id="267" w:name="_Toc12483571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8D5DEE">
        <w:rPr>
          <w:rFonts w:ascii="Arial" w:hAnsi="Arial" w:cs="Arial"/>
          <w:i/>
          <w:iCs/>
          <w:sz w:val="20"/>
          <w:szCs w:val="20"/>
        </w:rPr>
        <w:lastRenderedPageBreak/>
        <w:t>K</w:t>
      </w:r>
      <w:r w:rsidR="60549E9E" w:rsidRPr="008D5DEE">
        <w:rPr>
          <w:rFonts w:ascii="Arial" w:hAnsi="Arial" w:cs="Arial"/>
          <w:i/>
          <w:iCs/>
          <w:sz w:val="20"/>
          <w:szCs w:val="20"/>
        </w:rPr>
        <w:t>omponenty warstwy danych</w:t>
      </w:r>
    </w:p>
    <w:p w14:paraId="4E99CE9A" w14:textId="7C4D2D0F" w:rsidR="60549E9E" w:rsidRDefault="60549E9E" w:rsidP="004C4610">
      <w:pPr>
        <w:pStyle w:val="Akapitzlist"/>
        <w:numPr>
          <w:ilvl w:val="0"/>
          <w:numId w:val="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anych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(CMP_016)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relacyjna baza danych przeznaczona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do przechowywania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konkretnych użytkownikach.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Podstawowymi </w:t>
      </w:r>
      <w:r w:rsidR="00BA1550">
        <w:rPr>
          <w:rFonts w:ascii="Arial" w:eastAsia="Arial" w:hAnsi="Arial" w:cs="Arial"/>
          <w:color w:val="000000" w:themeColor="text1"/>
          <w:sz w:val="20"/>
          <w:szCs w:val="20"/>
        </w:rPr>
        <w:t>polami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omawianej </w:t>
      </w:r>
      <w:r w:rsidR="005476D2">
        <w:rPr>
          <w:rFonts w:ascii="Arial" w:eastAsia="Arial" w:hAnsi="Arial" w:cs="Arial"/>
          <w:color w:val="000000" w:themeColor="text1"/>
          <w:sz w:val="20"/>
          <w:szCs w:val="20"/>
        </w:rPr>
        <w:t>tabeli</w:t>
      </w:r>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w:t>
      </w:r>
    </w:p>
    <w:p w14:paraId="02571DEF" w14:textId="0F13A441"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imię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nazwisko użytkownika</w:t>
      </w:r>
    </w:p>
    <w:p w14:paraId="6E23E173" w14:textId="0B953F5F"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email</w:t>
      </w:r>
    </w:p>
    <w:p w14:paraId="5011A807" w14:textId="1A5080B6"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rola użytkownika </w:t>
      </w:r>
    </w:p>
    <w:p w14:paraId="2780D1D9" w14:textId="64206EAD"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dostępne zasoby</w:t>
      </w:r>
    </w:p>
    <w:p w14:paraId="3B891EB2" w14:textId="206CF7FD" w:rsidR="00C176A8" w:rsidRDefault="00C176A8"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data ważności subskrypcji</w:t>
      </w:r>
    </w:p>
    <w:p w14:paraId="1D40514D" w14:textId="471CF553" w:rsidR="60549E9E" w:rsidRDefault="60549E9E" w:rsidP="0004291A">
      <w:p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oparta </w:t>
      </w:r>
      <w:r w:rsidR="00A51789">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standard SQL. </w:t>
      </w:r>
      <w:r w:rsidR="00DA26B1">
        <w:rPr>
          <w:rFonts w:ascii="Arial" w:eastAsia="Arial" w:hAnsi="Arial" w:cs="Arial"/>
          <w:color w:val="000000" w:themeColor="text1"/>
          <w:sz w:val="20"/>
          <w:szCs w:val="20"/>
        </w:rPr>
        <w:t>Baza</w:t>
      </w:r>
      <w:r w:rsidRPr="43175233">
        <w:rPr>
          <w:rFonts w:ascii="Arial" w:eastAsia="Arial" w:hAnsi="Arial" w:cs="Arial"/>
          <w:color w:val="000000" w:themeColor="text1"/>
          <w:sz w:val="20"/>
          <w:szCs w:val="20"/>
        </w:rPr>
        <w:t xml:space="preserve"> danych </w:t>
      </w:r>
      <w:r w:rsidR="00DA26B1">
        <w:rPr>
          <w:rFonts w:ascii="Arial" w:eastAsia="Arial" w:hAnsi="Arial" w:cs="Arial"/>
          <w:color w:val="000000" w:themeColor="text1"/>
          <w:sz w:val="20"/>
          <w:szCs w:val="20"/>
        </w:rPr>
        <w:t>znajduje się na zdalnym serwerze</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EE4F8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zabezpieczenia programu przed utratą danych regularnie tworzona </w:t>
      </w:r>
      <w:r w:rsidR="00DA26B1">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kopia zapasowa. </w:t>
      </w:r>
    </w:p>
    <w:p w14:paraId="09D766E7" w14:textId="2FD4C022" w:rsidR="60549E9E" w:rsidRDefault="5D273F0A" w:rsidP="004C4610">
      <w:pPr>
        <w:pStyle w:val="Akapitzlist"/>
        <w:numPr>
          <w:ilvl w:val="0"/>
          <w:numId w:val="3"/>
        </w:numPr>
        <w:spacing w:line="360" w:lineRule="auto"/>
        <w:ind w:left="851"/>
        <w:jc w:val="both"/>
        <w:rPr>
          <w:rFonts w:ascii="Arial" w:eastAsia="Arial" w:hAnsi="Arial" w:cs="Arial"/>
          <w:color w:val="000000" w:themeColor="text1"/>
          <w:sz w:val="20"/>
          <w:szCs w:val="20"/>
        </w:rPr>
      </w:pPr>
      <w:r w:rsidRPr="5D273F0A">
        <w:rPr>
          <w:rFonts w:ascii="Arial" w:eastAsia="Arial" w:hAnsi="Arial" w:cs="Arial"/>
          <w:color w:val="000000" w:themeColor="text1"/>
          <w:sz w:val="20"/>
          <w:szCs w:val="20"/>
        </w:rPr>
        <w:t xml:space="preserve">Baza danych przechowująca projekty użytkownika </w:t>
      </w:r>
      <w:r w:rsidR="60549E9E" w:rsidRPr="43175233">
        <w:rPr>
          <w:rFonts w:ascii="Arial" w:eastAsia="Arial" w:hAnsi="Arial" w:cs="Arial"/>
          <w:color w:val="000000" w:themeColor="text1"/>
          <w:sz w:val="20"/>
          <w:szCs w:val="20"/>
        </w:rPr>
        <w:t>(CMP_017)</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 xml:space="preserve">relacyjna baza danych </w:t>
      </w:r>
      <w:r w:rsidR="006B1E0D">
        <w:rPr>
          <w:rFonts w:ascii="Arial" w:eastAsia="Arial" w:hAnsi="Arial" w:cs="Arial"/>
          <w:color w:val="000000" w:themeColor="text1"/>
          <w:sz w:val="20"/>
          <w:szCs w:val="20"/>
        </w:rPr>
        <w:t>przechowuje</w:t>
      </w:r>
      <w:r w:rsidR="60549E9E" w:rsidRPr="43175233">
        <w:rPr>
          <w:rFonts w:ascii="Arial" w:eastAsia="Arial" w:hAnsi="Arial" w:cs="Arial"/>
          <w:color w:val="000000" w:themeColor="text1"/>
          <w:sz w:val="20"/>
          <w:szCs w:val="20"/>
        </w:rPr>
        <w:t xml:space="preserve"> listę użytkowników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przypisanymi do nich projektami. Baza danych oparta </w:t>
      </w:r>
      <w:r w:rsidR="006B1E0D">
        <w:rPr>
          <w:rFonts w:ascii="Arial" w:eastAsia="Arial" w:hAnsi="Arial" w:cs="Arial"/>
          <w:color w:val="000000" w:themeColor="text1"/>
          <w:sz w:val="20"/>
          <w:szCs w:val="20"/>
        </w:rPr>
        <w:t>jest</w:t>
      </w:r>
      <w:r w:rsidR="60549E9E" w:rsidRPr="43175233">
        <w:rPr>
          <w:rFonts w:ascii="Arial" w:eastAsia="Arial" w:hAnsi="Arial" w:cs="Arial"/>
          <w:color w:val="000000" w:themeColor="text1"/>
          <w:sz w:val="20"/>
          <w:szCs w:val="20"/>
        </w:rPr>
        <w:t xml:space="preserve"> to standard SQL</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zbudowana </w:t>
      </w:r>
      <w:r w:rsidR="006B1E0D">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dwóch głównych tabel:</w:t>
      </w:r>
    </w:p>
    <w:p w14:paraId="3A858A7B" w14:textId="2643685C"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użytkownik </w:t>
      </w:r>
    </w:p>
    <w:p w14:paraId="0CB78383" w14:textId="0BCCC80E"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projekt </w:t>
      </w:r>
    </w:p>
    <w:p w14:paraId="5A8190B0" w14:textId="451E49B0" w:rsidR="60549E9E" w:rsidRDefault="60549E9E" w:rsidP="00170389">
      <w:pPr>
        <w:spacing w:line="360" w:lineRule="auto"/>
        <w:ind w:left="83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przechowywana </w:t>
      </w:r>
      <w:r w:rsidR="00453188">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lokalnie na komputerze PC</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eksportu projektów na zdalny serwer. </w:t>
      </w:r>
    </w:p>
    <w:p w14:paraId="15D056A1" w14:textId="3D354DEE" w:rsidR="60549E9E" w:rsidRPr="00170389" w:rsidRDefault="60549E9E" w:rsidP="0019288A">
      <w:pPr>
        <w:pStyle w:val="Akapitzlist"/>
        <w:numPr>
          <w:ilvl w:val="0"/>
          <w:numId w:val="140"/>
        </w:numPr>
        <w:spacing w:line="360" w:lineRule="auto"/>
        <w:ind w:left="851"/>
        <w:jc w:val="both"/>
        <w:rPr>
          <w:rFonts w:ascii="Arial" w:eastAsia="Arial" w:hAnsi="Arial" w:cs="Arial"/>
          <w:color w:val="000000" w:themeColor="text1"/>
          <w:sz w:val="20"/>
          <w:szCs w:val="20"/>
        </w:rPr>
      </w:pPr>
      <w:r w:rsidRPr="00170389">
        <w:rPr>
          <w:rFonts w:ascii="Arial" w:eastAsia="Arial" w:hAnsi="Arial" w:cs="Arial"/>
          <w:color w:val="000000" w:themeColor="text1"/>
          <w:sz w:val="20"/>
          <w:szCs w:val="20"/>
        </w:rPr>
        <w:t xml:space="preserve">Baza </w:t>
      </w:r>
      <w:r w:rsidR="5D273F0A" w:rsidRPr="5D273F0A">
        <w:rPr>
          <w:rFonts w:ascii="Arial" w:eastAsia="Arial" w:hAnsi="Arial" w:cs="Arial"/>
          <w:color w:val="000000" w:themeColor="text1"/>
          <w:sz w:val="20"/>
          <w:szCs w:val="20"/>
        </w:rPr>
        <w:t xml:space="preserve">danych </w:t>
      </w:r>
      <w:r w:rsidR="008D36F2" w:rsidRPr="00170389">
        <w:rPr>
          <w:rFonts w:ascii="Arial" w:eastAsia="Arial" w:hAnsi="Arial" w:cs="Arial"/>
          <w:color w:val="000000" w:themeColor="text1"/>
          <w:sz w:val="20"/>
          <w:szCs w:val="20"/>
        </w:rPr>
        <w:t>z</w:t>
      </w:r>
      <w:r w:rsidR="004A3D0A" w:rsidRPr="00170389">
        <w:rPr>
          <w:rFonts w:ascii="Arial" w:eastAsia="Arial" w:hAnsi="Arial" w:cs="Arial"/>
          <w:color w:val="000000" w:themeColor="text1"/>
          <w:sz w:val="20"/>
          <w:szCs w:val="20"/>
        </w:rPr>
        <w:t xml:space="preserve"> </w:t>
      </w:r>
      <w:r w:rsidR="5D273F0A" w:rsidRPr="5D273F0A">
        <w:rPr>
          <w:rFonts w:ascii="Arial" w:eastAsia="Arial" w:hAnsi="Arial" w:cs="Arial"/>
          <w:color w:val="000000" w:themeColor="text1"/>
          <w:sz w:val="20"/>
          <w:szCs w:val="20"/>
        </w:rPr>
        <w:t>zasobami do pobrania</w:t>
      </w:r>
      <w:r w:rsidRPr="00170389">
        <w:rPr>
          <w:rFonts w:ascii="Arial" w:eastAsia="Arial" w:hAnsi="Arial" w:cs="Arial"/>
          <w:color w:val="000000" w:themeColor="text1"/>
          <w:sz w:val="20"/>
          <w:szCs w:val="20"/>
        </w:rPr>
        <w:t xml:space="preserve"> (CMP_018)</w:t>
      </w:r>
      <w:r w:rsidR="00FA65DA" w:rsidRPr="00170389">
        <w:rPr>
          <w:rFonts w:ascii="Arial" w:eastAsia="Arial" w:hAnsi="Arial" w:cs="Arial"/>
          <w:color w:val="000000" w:themeColor="text1"/>
          <w:sz w:val="20"/>
          <w:szCs w:val="20"/>
        </w:rPr>
        <w:t xml:space="preserve"> – </w:t>
      </w:r>
      <w:r w:rsidRPr="00170389">
        <w:rPr>
          <w:rFonts w:ascii="Arial" w:eastAsia="Arial" w:hAnsi="Arial" w:cs="Arial"/>
          <w:color w:val="000000" w:themeColor="text1"/>
          <w:sz w:val="20"/>
          <w:szCs w:val="20"/>
        </w:rPr>
        <w:t>relacyjna baza danych zawiera wszystkie możliwe do pobrania zasoby</w:t>
      </w:r>
      <w:r w:rsidR="008D36F2" w:rsidRPr="00170389">
        <w:rPr>
          <w:rFonts w:ascii="Arial" w:eastAsia="Arial" w:hAnsi="Arial" w:cs="Arial"/>
          <w:color w:val="000000" w:themeColor="text1"/>
          <w:sz w:val="20"/>
          <w:szCs w:val="20"/>
        </w:rPr>
        <w:t xml:space="preserve"> i</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 xml:space="preserve">oparta </w:t>
      </w:r>
      <w:r w:rsidR="00885737">
        <w:rPr>
          <w:rFonts w:ascii="Arial" w:eastAsia="Arial" w:hAnsi="Arial" w:cs="Arial"/>
          <w:color w:val="000000" w:themeColor="text1"/>
          <w:sz w:val="20"/>
          <w:szCs w:val="20"/>
        </w:rPr>
        <w:t>jest</w:t>
      </w:r>
      <w:r w:rsidR="008D36F2" w:rsidRPr="00170389">
        <w:rPr>
          <w:rFonts w:ascii="Arial" w:eastAsia="Arial" w:hAnsi="Arial" w:cs="Arial"/>
          <w:color w:val="000000" w:themeColor="text1"/>
          <w:sz w:val="20"/>
          <w:szCs w:val="20"/>
        </w:rPr>
        <w:t xml:space="preserve"> o</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standard SQL.</w:t>
      </w:r>
      <w:r w:rsidR="00FA65D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Przechowywana na zdalnym serwerze.</w:t>
      </w:r>
      <w:r w:rsidR="00FA65DA" w:rsidRPr="00170389">
        <w:rPr>
          <w:rFonts w:ascii="Arial" w:eastAsia="Arial" w:hAnsi="Arial" w:cs="Arial"/>
          <w:color w:val="000000" w:themeColor="text1"/>
          <w:sz w:val="20"/>
          <w:szCs w:val="20"/>
        </w:rPr>
        <w:t xml:space="preserve"> </w:t>
      </w:r>
      <w:r w:rsidR="00885737">
        <w:rPr>
          <w:rFonts w:ascii="Arial" w:eastAsia="Arial" w:hAnsi="Arial" w:cs="Arial"/>
          <w:color w:val="000000" w:themeColor="text1"/>
          <w:sz w:val="20"/>
          <w:szCs w:val="20"/>
        </w:rPr>
        <w:t>Pola w omawianej tabeli to</w:t>
      </w:r>
      <w:r w:rsidRPr="00170389">
        <w:rPr>
          <w:rFonts w:ascii="Arial" w:eastAsia="Arial" w:hAnsi="Arial" w:cs="Arial"/>
          <w:color w:val="000000" w:themeColor="text1"/>
          <w:sz w:val="20"/>
          <w:szCs w:val="20"/>
        </w:rPr>
        <w:t>:</w:t>
      </w:r>
    </w:p>
    <w:p w14:paraId="535076DF" w14:textId="3C7E451A"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rodzaj zasobu (mebel, element wykończenia, rodzaj dachówki itp.)</w:t>
      </w:r>
    </w:p>
    <w:p w14:paraId="6364E339" w14:textId="154DD792"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 zasobu</w:t>
      </w:r>
    </w:p>
    <w:p w14:paraId="7726F86A" w14:textId="404158B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zasobu (płatna, darmowa, abonament itp.)</w:t>
      </w:r>
    </w:p>
    <w:p w14:paraId="3DAF449F" w14:textId="19E409C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twórca</w:t>
      </w:r>
    </w:p>
    <w:p w14:paraId="596B6A84" w14:textId="6522DAA9"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ocena</w:t>
      </w:r>
    </w:p>
    <w:p w14:paraId="3C658098" w14:textId="3C2F40A8" w:rsidR="00721B31" w:rsidRDefault="60549E9E" w:rsidP="00721B31">
      <w:pPr>
        <w:spacing w:line="360" w:lineRule="auto"/>
        <w:ind w:firstLine="555"/>
        <w:jc w:val="both"/>
        <w:rPr>
          <w:rFonts w:ascii="Arial" w:eastAsia="Times New Roman" w:hAnsi="Arial"/>
          <w:i/>
          <w:iCs/>
          <w:sz w:val="20"/>
          <w:szCs w:val="20"/>
        </w:rPr>
      </w:pPr>
      <w:r w:rsidRPr="43175233">
        <w:rPr>
          <w:rFonts w:ascii="Arial" w:eastAsia="Arial" w:hAnsi="Arial" w:cs="Arial"/>
          <w:color w:val="000000" w:themeColor="text1"/>
          <w:sz w:val="20"/>
          <w:szCs w:val="20"/>
        </w:rPr>
        <w:t xml:space="preserve">W celu zabezpieczenia programu przed utratą danych regularnie tworzona </w:t>
      </w:r>
      <w:r w:rsidR="00C660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kopia zapasowa. Jednocześnie system zapewni nadmiarowość opartą</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jednoczesne działanie zdalnych baz danych na kilku serwerach jednocześnie (zastosowan</w:t>
      </w:r>
      <w:r w:rsidR="001A7B14">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 metody równoważenia obciążenia między serwerami). Dane na wielu serwerach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same dzięki automatycznej propagacji zmian między instancjami bazy danych. </w:t>
      </w:r>
    </w:p>
    <w:p w14:paraId="0CDC48E8" w14:textId="250C314C" w:rsidR="00040E7C" w:rsidRPr="002407E0" w:rsidRDefault="00776443" w:rsidP="0019288A">
      <w:pPr>
        <w:pStyle w:val="Nagwek3"/>
        <w:numPr>
          <w:ilvl w:val="2"/>
          <w:numId w:val="125"/>
        </w:numPr>
        <w:rPr>
          <w:rFonts w:eastAsia="Arial" w:cs="Arial"/>
        </w:rPr>
      </w:pPr>
      <w:bookmarkStart w:id="268" w:name="_Toc124835711"/>
      <w:r>
        <w:t xml:space="preserve">Sposoby </w:t>
      </w:r>
      <w:r w:rsidR="00020350">
        <w:t>realizacji wymagań jakościowych</w:t>
      </w:r>
      <w:bookmarkEnd w:id="268"/>
    </w:p>
    <w:p w14:paraId="2D9186A8" w14:textId="05736B28" w:rsidR="002407E0" w:rsidRPr="002407E0" w:rsidRDefault="60549E9E"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zakresie wiarygodności</w:t>
      </w:r>
    </w:p>
    <w:p w14:paraId="44DC2EA3" w14:textId="62DA4165" w:rsidR="00B94C5D"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danych klienta (RLRQ_001)</w:t>
      </w:r>
      <w:r w:rsidR="00E9679F" w:rsidRPr="00E9679F">
        <w:rPr>
          <w:rFonts w:ascii="Arial" w:eastAsia="Arial" w:hAnsi="Arial" w:cs="Arial"/>
          <w:color w:val="000000" w:themeColor="text1"/>
          <w:sz w:val="20"/>
          <w:szCs w:val="20"/>
        </w:rPr>
        <w:t xml:space="preserve"> </w:t>
      </w:r>
      <w:r w:rsidR="00937CDA">
        <w:rPr>
          <w:rFonts w:ascii="Arial" w:eastAsia="Arial" w:hAnsi="Arial" w:cs="Arial"/>
          <w:color w:val="000000" w:themeColor="text1"/>
          <w:sz w:val="20"/>
          <w:szCs w:val="20"/>
        </w:rPr>
        <w:t xml:space="preserve">– </w:t>
      </w:r>
      <w:r w:rsidR="00E9679F" w:rsidRPr="003D2DE2">
        <w:rPr>
          <w:rFonts w:ascii="Arial" w:eastAsia="Arial" w:hAnsi="Arial" w:cs="Arial"/>
          <w:color w:val="000000" w:themeColor="text1"/>
          <w:sz w:val="20"/>
          <w:szCs w:val="20"/>
        </w:rPr>
        <w:t>p</w:t>
      </w:r>
      <w:r w:rsidRPr="003D2DE2">
        <w:rPr>
          <w:rFonts w:ascii="Arial" w:eastAsia="Arial" w:hAnsi="Arial" w:cs="Arial"/>
          <w:color w:val="000000" w:themeColor="text1"/>
          <w:sz w:val="20"/>
          <w:szCs w:val="20"/>
        </w:rPr>
        <w:t xml:space="preserve">rojekty zapisywane </w:t>
      </w:r>
      <w:r w:rsidR="004542A3">
        <w:rPr>
          <w:rFonts w:ascii="Arial" w:eastAsia="Arial" w:hAnsi="Arial" w:cs="Arial"/>
          <w:color w:val="000000" w:themeColor="text1"/>
          <w:sz w:val="20"/>
          <w:szCs w:val="20"/>
        </w:rPr>
        <w:t>są</w:t>
      </w:r>
      <w:r w:rsidRPr="003D2DE2">
        <w:rPr>
          <w:rFonts w:ascii="Arial" w:eastAsia="Arial" w:hAnsi="Arial" w:cs="Arial"/>
          <w:color w:val="000000" w:themeColor="text1"/>
          <w:sz w:val="20"/>
          <w:szCs w:val="20"/>
        </w:rPr>
        <w:t xml:space="preserve"> na dysku lokalnym</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podstawowej wersji. Dodatkową opcją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zapisywanie projektu</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chmurze.</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momencie instalacji wymagana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akceptacja regulaminu.</w:t>
      </w:r>
      <w:r w:rsidR="00E9679F" w:rsidRPr="003D2DE2">
        <w:rPr>
          <w:rFonts w:ascii="Arial" w:eastAsia="Arial" w:hAnsi="Arial" w:cs="Arial"/>
          <w:color w:val="000000" w:themeColor="text1"/>
          <w:sz w:val="20"/>
          <w:szCs w:val="20"/>
        </w:rPr>
        <w:t xml:space="preserve"> </w:t>
      </w:r>
    </w:p>
    <w:p w14:paraId="4BD8573C" w14:textId="254AA631" w:rsidR="43175233" w:rsidRPr="00B94C5D" w:rsidRDefault="008D5DEE" w:rsidP="008D5DEE">
      <w:pPr>
        <w:spacing w:line="360" w:lineRule="auto"/>
        <w:ind w:left="851"/>
        <w:jc w:val="both"/>
        <w:rPr>
          <w:rFonts w:ascii="Arial" w:eastAsia="Arial" w:hAnsi="Arial" w:cs="Arial"/>
          <w:color w:val="000000" w:themeColor="text1"/>
          <w:sz w:val="20"/>
          <w:szCs w:val="20"/>
        </w:rPr>
        <w:pPrChange w:id="269" w:author="Jarosław Kuchta" w:date="2023-01-19T10:05:00Z">
          <w:pPr>
            <w:spacing w:line="360" w:lineRule="auto"/>
            <w:ind w:left="851" w:firstLine="709"/>
            <w:jc w:val="both"/>
          </w:pPr>
        </w:pPrChange>
      </w:pPr>
      <w:ins w:id="270" w:author="Jarosław Kuchta" w:date="2023-01-19T10:05:00Z">
        <w:r w:rsidRPr="008D5DEE">
          <w:rPr>
            <w:rFonts w:ascii="Arial" w:eastAsia="Arial" w:hAnsi="Arial" w:cs="Arial"/>
            <w:i/>
            <w:iCs/>
            <w:color w:val="000000" w:themeColor="text1"/>
            <w:sz w:val="20"/>
            <w:szCs w:val="20"/>
            <w:rPrChange w:id="271" w:author="Jarosław Kuchta" w:date="2023-01-19T10:05:00Z">
              <w:rPr>
                <w:rFonts w:ascii="Arial" w:eastAsia="Arial" w:hAnsi="Arial" w:cs="Arial"/>
                <w:color w:val="000000" w:themeColor="text1"/>
                <w:sz w:val="20"/>
                <w:szCs w:val="20"/>
              </w:rPr>
            </w:rPrChange>
          </w:rPr>
          <w:t xml:space="preserve">Realizacja: </w:t>
        </w:r>
      </w:ins>
      <w:r w:rsidR="60549E9E" w:rsidRPr="00B94C5D">
        <w:rPr>
          <w:rFonts w:ascii="Arial" w:eastAsia="Arial" w:hAnsi="Arial" w:cs="Arial"/>
          <w:color w:val="000000" w:themeColor="text1"/>
          <w:sz w:val="20"/>
          <w:szCs w:val="20"/>
        </w:rPr>
        <w:t>Komunikacja między aplikacją</w:t>
      </w:r>
      <w:r w:rsidR="008D36F2" w:rsidRPr="00B94C5D">
        <w:rPr>
          <w:rFonts w:ascii="Arial" w:eastAsia="Arial" w:hAnsi="Arial" w:cs="Arial"/>
          <w:color w:val="000000" w:themeColor="text1"/>
          <w:sz w:val="20"/>
          <w:szCs w:val="20"/>
        </w:rPr>
        <w:t xml:space="preserve"> a</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zdalnym serwerem </w:t>
      </w:r>
      <w:r w:rsidR="00BD4EDB">
        <w:rPr>
          <w:rFonts w:ascii="Arial" w:eastAsia="Arial" w:hAnsi="Arial" w:cs="Arial"/>
          <w:color w:val="000000" w:themeColor="text1"/>
          <w:sz w:val="20"/>
          <w:szCs w:val="20"/>
        </w:rPr>
        <w:t>jest</w:t>
      </w:r>
      <w:r w:rsidR="60549E9E" w:rsidRPr="00B94C5D">
        <w:rPr>
          <w:rFonts w:ascii="Arial" w:eastAsia="Arial" w:hAnsi="Arial" w:cs="Arial"/>
          <w:color w:val="000000" w:themeColor="text1"/>
          <w:sz w:val="20"/>
          <w:szCs w:val="20"/>
        </w:rPr>
        <w:t xml:space="preserve"> zaszyfrowana za pomocą kryptografii asymetrycznej</w:t>
      </w:r>
      <w:r w:rsidR="008D36F2" w:rsidRPr="00B94C5D">
        <w:rPr>
          <w:rFonts w:ascii="Arial" w:eastAsia="Arial" w:hAnsi="Arial" w:cs="Arial"/>
          <w:color w:val="000000" w:themeColor="text1"/>
          <w:sz w:val="20"/>
          <w:szCs w:val="20"/>
        </w:rPr>
        <w:t xml:space="preserve"> z</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użyciem klucza publicznego</w:t>
      </w:r>
      <w:r w:rsidR="008D36F2" w:rsidRPr="00B94C5D">
        <w:rPr>
          <w:rFonts w:ascii="Arial" w:eastAsia="Arial" w:hAnsi="Arial" w:cs="Arial"/>
          <w:color w:val="000000" w:themeColor="text1"/>
          <w:sz w:val="20"/>
          <w:szCs w:val="20"/>
        </w:rPr>
        <w:t xml:space="preserve"> i</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prywatnego </w:t>
      </w:r>
      <w:r w:rsidR="60549E9E" w:rsidRPr="00B94C5D">
        <w:rPr>
          <w:rFonts w:ascii="Arial" w:eastAsia="Arial" w:hAnsi="Arial" w:cs="Arial"/>
          <w:color w:val="000000" w:themeColor="text1"/>
          <w:sz w:val="20"/>
          <w:szCs w:val="20"/>
        </w:rPr>
        <w:lastRenderedPageBreak/>
        <w:t>przechowywanego</w:t>
      </w:r>
      <w:r w:rsidR="008D36F2" w:rsidRPr="00B94C5D">
        <w:rPr>
          <w:rFonts w:ascii="Arial" w:eastAsia="Arial" w:hAnsi="Arial" w:cs="Arial"/>
          <w:color w:val="000000" w:themeColor="text1"/>
          <w:sz w:val="20"/>
          <w:szCs w:val="20"/>
        </w:rPr>
        <w:t xml:space="preserve"> 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na serwerze. Pliki lokalne </w:t>
      </w:r>
      <w:r w:rsidR="004D1C6E">
        <w:rPr>
          <w:rFonts w:ascii="Arial" w:eastAsia="Arial" w:hAnsi="Arial" w:cs="Arial"/>
          <w:color w:val="000000" w:themeColor="text1"/>
          <w:sz w:val="20"/>
          <w:szCs w:val="20"/>
        </w:rPr>
        <w:t>są</w:t>
      </w:r>
      <w:r w:rsidR="60549E9E" w:rsidRPr="00B94C5D">
        <w:rPr>
          <w:rFonts w:ascii="Arial" w:eastAsia="Arial" w:hAnsi="Arial" w:cs="Arial"/>
          <w:color w:val="000000" w:themeColor="text1"/>
          <w:sz w:val="20"/>
          <w:szCs w:val="20"/>
        </w:rPr>
        <w:t xml:space="preserve"> zaszyfrowane. Hasła użytkowników przechowywane</w:t>
      </w:r>
      <w:r w:rsidR="008D36F2" w:rsidRPr="00B94C5D">
        <w:rPr>
          <w:rFonts w:ascii="Arial" w:eastAsia="Arial" w:hAnsi="Arial" w:cs="Arial"/>
          <w:color w:val="000000" w:themeColor="text1"/>
          <w:sz w:val="20"/>
          <w:szCs w:val="20"/>
        </w:rPr>
        <w:t xml:space="preserve"> </w:t>
      </w:r>
      <w:r w:rsidR="004D1C6E">
        <w:rPr>
          <w:rFonts w:ascii="Arial" w:eastAsia="Arial" w:hAnsi="Arial" w:cs="Arial"/>
          <w:color w:val="000000" w:themeColor="text1"/>
          <w:sz w:val="20"/>
          <w:szCs w:val="20"/>
        </w:rPr>
        <w:t>są</w:t>
      </w:r>
      <w:r w:rsidR="008D36F2">
        <w:rPr>
          <w:rFonts w:ascii="Arial" w:eastAsia="Arial" w:hAnsi="Arial" w:cs="Arial"/>
          <w:color w:val="000000" w:themeColor="text1"/>
          <w:sz w:val="20"/>
          <w:szCs w:val="20"/>
        </w:rPr>
        <w:t xml:space="preserve"> </w:t>
      </w:r>
      <w:r w:rsidR="008D36F2" w:rsidRPr="00B94C5D">
        <w:rPr>
          <w:rFonts w:ascii="Arial" w:eastAsia="Arial" w:hAnsi="Arial" w:cs="Arial"/>
          <w:color w:val="000000" w:themeColor="text1"/>
          <w:sz w:val="20"/>
          <w:szCs w:val="20"/>
        </w:rPr>
        <w:t>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transferowane pomiędzy komponentami. </w:t>
      </w:r>
    </w:p>
    <w:p w14:paraId="034622F8" w14:textId="6BBBE11C" w:rsidR="43175233" w:rsidRPr="00C5459A"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dostępu do aplikacji (RLRQ_002)</w:t>
      </w:r>
      <w:r w:rsidR="00E9679F">
        <w:rPr>
          <w:rFonts w:ascii="Arial" w:eastAsia="Arial" w:hAnsi="Arial" w:cs="Arial"/>
          <w:color w:val="000000" w:themeColor="text1"/>
          <w:sz w:val="20"/>
          <w:szCs w:val="20"/>
        </w:rPr>
        <w:t xml:space="preserve"> </w:t>
      </w:r>
      <w:r w:rsidR="00244BBA">
        <w:rPr>
          <w:rFonts w:ascii="Arial" w:eastAsia="Arial" w:hAnsi="Arial" w:cs="Arial"/>
          <w:color w:val="000000" w:themeColor="text1"/>
          <w:sz w:val="20"/>
          <w:szCs w:val="20"/>
        </w:rPr>
        <w:t xml:space="preserve">– </w:t>
      </w:r>
      <w:r w:rsidR="00E9679F" w:rsidRPr="00C5459A">
        <w:rPr>
          <w:rFonts w:ascii="Arial" w:eastAsia="Arial" w:hAnsi="Arial" w:cs="Arial"/>
          <w:color w:val="000000" w:themeColor="text1"/>
          <w:sz w:val="20"/>
          <w:szCs w:val="20"/>
        </w:rPr>
        <w:t>u</w:t>
      </w:r>
      <w:r w:rsidRPr="00C5459A">
        <w:rPr>
          <w:rFonts w:ascii="Arial" w:eastAsia="Arial" w:hAnsi="Arial" w:cs="Arial"/>
          <w:color w:val="000000" w:themeColor="text1"/>
          <w:sz w:val="20"/>
          <w:szCs w:val="20"/>
        </w:rPr>
        <w:t>żytkownik</w:t>
      </w:r>
      <w:ins w:id="272"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aby mieć dostęp do aplikacji</w:t>
      </w:r>
      <w:r w:rsidR="008D36F2" w:rsidRPr="00C5459A">
        <w:rPr>
          <w:rFonts w:ascii="Arial" w:eastAsia="Arial" w:hAnsi="Arial" w:cs="Arial"/>
          <w:color w:val="000000" w:themeColor="text1"/>
          <w:sz w:val="20"/>
          <w:szCs w:val="20"/>
        </w:rPr>
        <w:t xml:space="preserve"> i</w:t>
      </w:r>
      <w:r w:rsidR="004A3D0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jej</w:t>
      </w:r>
      <w:r w:rsidR="00FA65D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zasobów</w:t>
      </w:r>
      <w:ins w:id="273"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w:t>
      </w:r>
      <w:r w:rsidR="00BD4EDB">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się zalogować do aplikacji. Aby tego dokonać </w:t>
      </w:r>
      <w:r w:rsidRPr="00E9679F">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podać login lub adres email oraz hasło. </w:t>
      </w:r>
    </w:p>
    <w:p w14:paraId="12610300" w14:textId="7943EFDC" w:rsidR="00020350" w:rsidRPr="00244BBA" w:rsidRDefault="008D5DEE" w:rsidP="008D5DEE">
      <w:pPr>
        <w:spacing w:line="360" w:lineRule="auto"/>
        <w:ind w:left="851"/>
        <w:jc w:val="both"/>
        <w:rPr>
          <w:rFonts w:ascii="Arial" w:eastAsia="Arial" w:hAnsi="Arial" w:cs="Arial"/>
          <w:color w:val="000000" w:themeColor="text1"/>
          <w:sz w:val="20"/>
          <w:szCs w:val="20"/>
        </w:rPr>
        <w:pPrChange w:id="274" w:author="Jarosław Kuchta" w:date="2023-01-19T10:05:00Z">
          <w:pPr>
            <w:spacing w:line="360" w:lineRule="auto"/>
            <w:ind w:left="851" w:firstLine="709"/>
            <w:jc w:val="both"/>
          </w:pPr>
        </w:pPrChange>
      </w:pPr>
      <w:ins w:id="275" w:author="Jarosław Kuchta" w:date="2023-01-19T10:05:00Z">
        <w:r w:rsidRPr="008D5DEE">
          <w:rPr>
            <w:rFonts w:ascii="Arial" w:eastAsia="Arial" w:hAnsi="Arial" w:cs="Arial"/>
            <w:i/>
            <w:iCs/>
            <w:color w:val="000000" w:themeColor="text1"/>
            <w:sz w:val="20"/>
            <w:szCs w:val="20"/>
            <w:rPrChange w:id="276" w:author="Jarosław Kuchta" w:date="2023-01-19T10:05:00Z">
              <w:rPr>
                <w:rFonts w:ascii="Arial" w:eastAsia="Arial" w:hAnsi="Arial" w:cs="Arial"/>
                <w:color w:val="000000" w:themeColor="text1"/>
                <w:sz w:val="20"/>
                <w:szCs w:val="20"/>
              </w:rPr>
            </w:rPrChange>
          </w:rPr>
          <w:t xml:space="preserve">Realizacja: </w:t>
        </w:r>
      </w:ins>
      <w:r w:rsidR="60549E9E" w:rsidRPr="00244BBA">
        <w:rPr>
          <w:rFonts w:ascii="Arial" w:eastAsia="Arial" w:hAnsi="Arial" w:cs="Arial"/>
          <w:color w:val="000000" w:themeColor="text1"/>
          <w:sz w:val="20"/>
          <w:szCs w:val="20"/>
        </w:rPr>
        <w:t xml:space="preserve">Aplikacja </w:t>
      </w:r>
      <w:r w:rsidR="60549E9E" w:rsidRPr="00861381">
        <w:rPr>
          <w:rFonts w:ascii="Arial" w:eastAsia="Arial" w:hAnsi="Arial" w:cs="Arial"/>
          <w:color w:val="000000" w:themeColor="text1"/>
          <w:sz w:val="20"/>
          <w:szCs w:val="20"/>
        </w:rPr>
        <w:t>wymaga</w:t>
      </w:r>
      <w:r w:rsidR="60549E9E" w:rsidRPr="00244BBA">
        <w:rPr>
          <w:rFonts w:ascii="Arial" w:eastAsia="Arial" w:hAnsi="Arial" w:cs="Arial"/>
          <w:color w:val="000000" w:themeColor="text1"/>
          <w:sz w:val="20"/>
          <w:szCs w:val="20"/>
        </w:rPr>
        <w:t xml:space="preserve"> dostępu do </w:t>
      </w:r>
      <w:r w:rsidR="008D36F2" w:rsidRPr="00244BBA">
        <w:rPr>
          <w:rFonts w:ascii="Arial" w:eastAsia="Arial" w:hAnsi="Arial" w:cs="Arial"/>
          <w:color w:val="000000" w:themeColor="text1"/>
          <w:sz w:val="20"/>
          <w:szCs w:val="20"/>
        </w:rPr>
        <w:t>Internetu</w:t>
      </w:r>
      <w:r w:rsidR="00776443" w:rsidRPr="00244BBA">
        <w:rPr>
          <w:rFonts w:ascii="Arial" w:eastAsia="Arial" w:hAnsi="Arial" w:cs="Arial"/>
          <w:color w:val="000000" w:themeColor="text1"/>
          <w:sz w:val="20"/>
          <w:szCs w:val="20"/>
        </w:rPr>
        <w:t>,</w:t>
      </w:r>
      <w:r w:rsidR="60549E9E" w:rsidRPr="00244BBA">
        <w:rPr>
          <w:rFonts w:ascii="Arial" w:eastAsia="Arial" w:hAnsi="Arial" w:cs="Arial"/>
          <w:color w:val="000000" w:themeColor="text1"/>
          <w:sz w:val="20"/>
          <w:szCs w:val="20"/>
        </w:rPr>
        <w:t xml:space="preserve"> aby odpytać zdalny serwer </w:t>
      </w:r>
      <w:r w:rsidR="0014066E" w:rsidRPr="00244BBA">
        <w:rPr>
          <w:rFonts w:ascii="Arial" w:eastAsia="Arial" w:hAnsi="Arial" w:cs="Arial"/>
          <w:color w:val="000000" w:themeColor="text1"/>
          <w:sz w:val="20"/>
          <w:szCs w:val="20"/>
        </w:rPr>
        <w:t>uwierzytelniający</w:t>
      </w:r>
      <w:r w:rsidR="60549E9E" w:rsidRPr="00244BBA">
        <w:rPr>
          <w:rFonts w:ascii="Arial" w:eastAsia="Arial" w:hAnsi="Arial" w:cs="Arial"/>
          <w:color w:val="000000" w:themeColor="text1"/>
          <w:sz w:val="20"/>
          <w:szCs w:val="20"/>
        </w:rPr>
        <w:t>. Komunikacja między aplikacją</w:t>
      </w:r>
      <w:r w:rsidR="008D36F2" w:rsidRPr="00244BBA">
        <w:rPr>
          <w:rFonts w:ascii="Arial" w:eastAsia="Arial" w:hAnsi="Arial" w:cs="Arial"/>
          <w:color w:val="000000" w:themeColor="text1"/>
          <w:sz w:val="20"/>
          <w:szCs w:val="20"/>
        </w:rPr>
        <w:t xml:space="preserve"> a</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 xml:space="preserve">zdalnym serwerem </w:t>
      </w:r>
      <w:r w:rsidR="0014066E" w:rsidRPr="00244BBA">
        <w:rPr>
          <w:rFonts w:ascii="Arial" w:eastAsia="Arial" w:hAnsi="Arial" w:cs="Arial"/>
          <w:color w:val="000000" w:themeColor="text1"/>
          <w:sz w:val="20"/>
          <w:szCs w:val="20"/>
        </w:rPr>
        <w:t>uwierzytelniającym</w:t>
      </w:r>
      <w:r w:rsidR="60549E9E" w:rsidRPr="00244BBA">
        <w:rPr>
          <w:rFonts w:ascii="Arial" w:eastAsia="Arial" w:hAnsi="Arial" w:cs="Arial"/>
          <w:color w:val="000000" w:themeColor="text1"/>
          <w:sz w:val="20"/>
          <w:szCs w:val="20"/>
        </w:rPr>
        <w:t xml:space="preserve"> zaszyfrowana </w:t>
      </w:r>
      <w:r w:rsidR="00621084">
        <w:rPr>
          <w:rFonts w:ascii="Arial" w:eastAsia="Arial" w:hAnsi="Arial" w:cs="Arial"/>
          <w:color w:val="000000" w:themeColor="text1"/>
          <w:sz w:val="20"/>
          <w:szCs w:val="20"/>
        </w:rPr>
        <w:t xml:space="preserve">jest </w:t>
      </w:r>
      <w:r w:rsidR="60549E9E" w:rsidRPr="00244BBA">
        <w:rPr>
          <w:rFonts w:ascii="Arial" w:eastAsia="Arial" w:hAnsi="Arial" w:cs="Arial"/>
          <w:color w:val="000000" w:themeColor="text1"/>
          <w:sz w:val="20"/>
          <w:szCs w:val="20"/>
        </w:rPr>
        <w:t>za pomocą kryptografii asymetrycznej</w:t>
      </w:r>
      <w:r w:rsidR="008D36F2" w:rsidRPr="00244BBA">
        <w:rPr>
          <w:rFonts w:ascii="Arial" w:eastAsia="Arial" w:hAnsi="Arial" w:cs="Arial"/>
          <w:color w:val="000000" w:themeColor="text1"/>
          <w:sz w:val="20"/>
          <w:szCs w:val="20"/>
        </w:rPr>
        <w:t xml:space="preserve"> z</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użyciem klucza publicznego</w:t>
      </w:r>
      <w:r w:rsidR="008D36F2" w:rsidRPr="00244BBA">
        <w:rPr>
          <w:rFonts w:ascii="Arial" w:eastAsia="Arial" w:hAnsi="Arial" w:cs="Arial"/>
          <w:color w:val="000000" w:themeColor="text1"/>
          <w:sz w:val="20"/>
          <w:szCs w:val="20"/>
        </w:rPr>
        <w:t xml:space="preserve"> i</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prywatnego przechowywanego</w:t>
      </w:r>
      <w:r w:rsidR="008D36F2" w:rsidRPr="00244BBA">
        <w:rPr>
          <w:rFonts w:ascii="Arial" w:eastAsia="Arial" w:hAnsi="Arial" w:cs="Arial"/>
          <w:color w:val="000000" w:themeColor="text1"/>
          <w:sz w:val="20"/>
          <w:szCs w:val="20"/>
        </w:rPr>
        <w:t xml:space="preserve"> w</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bezpieczny sposób na serwerze.</w:t>
      </w:r>
    </w:p>
    <w:p w14:paraId="3DD8AA64" w14:textId="62DF8D18" w:rsidR="00020350" w:rsidRPr="002407E0" w:rsidRDefault="00020350"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w:t>
      </w:r>
      <w:r w:rsidR="0014066E">
        <w:rPr>
          <w:rFonts w:ascii="Arial" w:hAnsi="Arial" w:cs="Arial"/>
          <w:i/>
          <w:iCs/>
          <w:sz w:val="20"/>
          <w:szCs w:val="20"/>
        </w:rPr>
        <w:t>k</w:t>
      </w:r>
      <w:r w:rsidRPr="002407E0">
        <w:rPr>
          <w:rFonts w:ascii="Arial" w:hAnsi="Arial" w:cs="Arial"/>
          <w:i/>
          <w:iCs/>
          <w:sz w:val="20"/>
          <w:szCs w:val="20"/>
        </w:rPr>
        <w:t>resie wydajno</w:t>
      </w:r>
      <w:r w:rsidR="0014066E">
        <w:rPr>
          <w:rFonts w:ascii="Arial" w:hAnsi="Arial" w:cs="Arial"/>
          <w:i/>
          <w:iCs/>
          <w:sz w:val="20"/>
          <w:szCs w:val="20"/>
        </w:rPr>
        <w:t>ś</w:t>
      </w:r>
      <w:r w:rsidRPr="002407E0">
        <w:rPr>
          <w:rFonts w:ascii="Arial" w:hAnsi="Arial" w:cs="Arial"/>
          <w:i/>
          <w:iCs/>
          <w:sz w:val="20"/>
          <w:szCs w:val="20"/>
        </w:rPr>
        <w:t>ci</w:t>
      </w:r>
    </w:p>
    <w:p w14:paraId="71EB436D" w14:textId="431146B8" w:rsidR="60549E9E" w:rsidRPr="001A2E36" w:rsidRDefault="00020350" w:rsidP="004C4610">
      <w:pPr>
        <w:pStyle w:val="Akapitzlist"/>
        <w:numPr>
          <w:ilvl w:val="0"/>
          <w:numId w:val="11"/>
        </w:numPr>
        <w:spacing w:line="360" w:lineRule="auto"/>
        <w:ind w:left="851"/>
        <w:rPr>
          <w:rFonts w:ascii="Arial" w:hAnsi="Arial" w:cs="Arial"/>
          <w:i/>
          <w:iCs/>
          <w:sz w:val="20"/>
          <w:szCs w:val="20"/>
        </w:rPr>
      </w:pPr>
      <w:r w:rsidRPr="00020350">
        <w:rPr>
          <w:rFonts w:ascii="Arial" w:eastAsia="Arial" w:hAnsi="Arial" w:cs="Arial"/>
          <w:color w:val="000000" w:themeColor="text1"/>
          <w:sz w:val="20"/>
          <w:szCs w:val="20"/>
        </w:rPr>
        <w:t>Wymagania lokalne (komputer PC użytkownika) (PFRQ_001)</w:t>
      </w:r>
      <w:r w:rsidR="00DD1D8C">
        <w:rPr>
          <w:rFonts w:ascii="Arial" w:eastAsia="Arial" w:hAnsi="Arial" w:cs="Arial"/>
          <w:color w:val="000000" w:themeColor="text1"/>
          <w:sz w:val="20"/>
          <w:szCs w:val="20"/>
        </w:rPr>
        <w:t xml:space="preserve"> – a</w:t>
      </w:r>
      <w:r w:rsidR="60549E9E" w:rsidRPr="001A2E36">
        <w:rPr>
          <w:rFonts w:ascii="Arial" w:eastAsia="Arial" w:hAnsi="Arial" w:cs="Arial"/>
          <w:color w:val="000000" w:themeColor="text1"/>
          <w:sz w:val="20"/>
          <w:szCs w:val="20"/>
        </w:rPr>
        <w:t xml:space="preserve">plikacja zależna </w:t>
      </w:r>
      <w:r w:rsidR="00621084">
        <w:rPr>
          <w:rFonts w:ascii="Arial" w:eastAsia="Arial" w:hAnsi="Arial" w:cs="Arial"/>
          <w:color w:val="000000" w:themeColor="text1"/>
          <w:sz w:val="20"/>
          <w:szCs w:val="20"/>
        </w:rPr>
        <w:t xml:space="preserve">jest </w:t>
      </w:r>
      <w:r w:rsidR="60549E9E" w:rsidRPr="00A2721A">
        <w:rPr>
          <w:rFonts w:ascii="Arial" w:eastAsia="Arial" w:hAnsi="Arial" w:cs="Arial"/>
          <w:color w:val="000000" w:themeColor="text1"/>
          <w:sz w:val="20"/>
          <w:szCs w:val="20"/>
        </w:rPr>
        <w:t xml:space="preserve">od </w:t>
      </w:r>
      <w:r w:rsidR="00621084">
        <w:rPr>
          <w:rFonts w:ascii="Arial" w:eastAsia="Arial" w:hAnsi="Arial" w:cs="Arial"/>
          <w:color w:val="000000" w:themeColor="text1"/>
          <w:sz w:val="20"/>
          <w:szCs w:val="20"/>
        </w:rPr>
        <w:t>parametrów technicznych</w:t>
      </w:r>
      <w:r w:rsidR="60549E9E" w:rsidRPr="001A2E36">
        <w:rPr>
          <w:rFonts w:ascii="Arial" w:eastAsia="Arial" w:hAnsi="Arial" w:cs="Arial"/>
          <w:color w:val="000000" w:themeColor="text1"/>
          <w:sz w:val="20"/>
          <w:szCs w:val="20"/>
        </w:rPr>
        <w:t xml:space="preserve"> sprzętu</w:t>
      </w:r>
      <w:r w:rsidR="00776443" w:rsidRPr="001A2E36">
        <w:rPr>
          <w:rFonts w:ascii="Arial" w:eastAsia="Arial" w:hAnsi="Arial" w:cs="Arial"/>
          <w:color w:val="000000" w:themeColor="text1"/>
          <w:sz w:val="20"/>
          <w:szCs w:val="20"/>
        </w:rPr>
        <w:t>,</w:t>
      </w:r>
      <w:r w:rsidR="60549E9E" w:rsidRPr="001A2E36">
        <w:rPr>
          <w:rFonts w:ascii="Arial" w:eastAsia="Arial" w:hAnsi="Arial" w:cs="Arial"/>
          <w:color w:val="000000" w:themeColor="text1"/>
          <w:sz w:val="20"/>
          <w:szCs w:val="20"/>
        </w:rPr>
        <w:t xml:space="preserve"> jaki posiada użytkownik. Minimalne wymagania zostały określone</w:t>
      </w:r>
      <w:r w:rsidR="008D36F2" w:rsidRPr="001A2E36">
        <w:rPr>
          <w:rFonts w:ascii="Arial" w:eastAsia="Arial" w:hAnsi="Arial" w:cs="Arial"/>
          <w:color w:val="000000" w:themeColor="text1"/>
          <w:sz w:val="20"/>
          <w:szCs w:val="20"/>
        </w:rPr>
        <w:t xml:space="preserve"> w</w:t>
      </w:r>
      <w:r w:rsidR="004A3D0A" w:rsidRPr="001A2E36">
        <w:rPr>
          <w:rFonts w:ascii="Arial" w:eastAsia="Arial" w:hAnsi="Arial" w:cs="Arial"/>
          <w:color w:val="000000" w:themeColor="text1"/>
          <w:sz w:val="20"/>
          <w:szCs w:val="20"/>
        </w:rPr>
        <w:t xml:space="preserve"> </w:t>
      </w:r>
      <w:r w:rsidR="60549E9E" w:rsidRPr="001A2E36">
        <w:rPr>
          <w:rFonts w:ascii="Arial" w:eastAsia="Arial" w:hAnsi="Arial" w:cs="Arial"/>
          <w:color w:val="000000" w:themeColor="text1"/>
          <w:sz w:val="20"/>
          <w:szCs w:val="20"/>
        </w:rPr>
        <w:t>kolejnych punktach.</w:t>
      </w:r>
    </w:p>
    <w:p w14:paraId="3DD51175" w14:textId="2FDA4386" w:rsidR="60549E9E" w:rsidRPr="00472940" w:rsidRDefault="008D5DEE" w:rsidP="008D5DEE">
      <w:pPr>
        <w:spacing w:line="360" w:lineRule="auto"/>
        <w:ind w:left="851"/>
        <w:jc w:val="both"/>
        <w:rPr>
          <w:rFonts w:ascii="Arial" w:eastAsia="Arial" w:hAnsi="Arial" w:cs="Arial"/>
          <w:color w:val="000000" w:themeColor="text1"/>
          <w:sz w:val="20"/>
          <w:szCs w:val="20"/>
        </w:rPr>
        <w:pPrChange w:id="277" w:author="Jarosław Kuchta" w:date="2023-01-19T10:05:00Z">
          <w:pPr>
            <w:spacing w:line="360" w:lineRule="auto"/>
            <w:ind w:left="851" w:firstLine="709"/>
            <w:jc w:val="both"/>
          </w:pPr>
        </w:pPrChange>
      </w:pPr>
      <w:ins w:id="278" w:author="Jarosław Kuchta" w:date="2023-01-19T10:05:00Z">
        <w:r w:rsidRPr="00D936FE">
          <w:rPr>
            <w:rFonts w:ascii="Arial" w:eastAsia="Arial" w:hAnsi="Arial" w:cs="Arial"/>
            <w:i/>
            <w:iCs/>
            <w:color w:val="000000" w:themeColor="text1"/>
            <w:sz w:val="20"/>
            <w:szCs w:val="20"/>
          </w:rPr>
          <w:t xml:space="preserve">Realizacja: </w:t>
        </w:r>
      </w:ins>
      <w:r w:rsidR="60549E9E" w:rsidRPr="00472940">
        <w:rPr>
          <w:rFonts w:ascii="Arial" w:eastAsia="Arial" w:hAnsi="Arial" w:cs="Arial"/>
          <w:color w:val="000000" w:themeColor="text1"/>
          <w:sz w:val="20"/>
          <w:szCs w:val="20"/>
        </w:rPr>
        <w:t>Aby aplikacja działała poprawnie na komputerze użytkownika spełnione muszą być głównie wymagania związane</w:t>
      </w:r>
      <w:r w:rsidR="008D36F2" w:rsidRPr="00472940">
        <w:rPr>
          <w:rFonts w:ascii="Arial" w:eastAsia="Arial" w:hAnsi="Arial" w:cs="Arial"/>
          <w:color w:val="000000" w:themeColor="text1"/>
          <w:sz w:val="20"/>
          <w:szCs w:val="20"/>
        </w:rPr>
        <w:t xml:space="preserve"> z</w:t>
      </w:r>
      <w:r w:rsidR="004A3D0A" w:rsidRPr="00472940">
        <w:rPr>
          <w:rFonts w:ascii="Arial" w:eastAsia="Arial" w:hAnsi="Arial" w:cs="Arial"/>
          <w:color w:val="000000" w:themeColor="text1"/>
          <w:sz w:val="20"/>
          <w:szCs w:val="20"/>
        </w:rPr>
        <w:t xml:space="preserve"> </w:t>
      </w:r>
      <w:r w:rsidR="60549E9E" w:rsidRPr="00472940">
        <w:rPr>
          <w:rFonts w:ascii="Arial" w:eastAsia="Arial" w:hAnsi="Arial" w:cs="Arial"/>
          <w:color w:val="000000" w:themeColor="text1"/>
          <w:sz w:val="20"/>
          <w:szCs w:val="20"/>
        </w:rPr>
        <w:t>obsługą zestawu do wirtualnej rzeczywistości. Takie wymagania szacowane są na:</w:t>
      </w:r>
    </w:p>
    <w:p w14:paraId="64014D7E" w14:textId="29434382" w:rsidR="0002035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procesor: Intel Core i5</w:t>
      </w:r>
      <w:r w:rsidR="00F65D3D" w:rsidRPr="002D0243">
        <w:rPr>
          <w:rFonts w:ascii="Arial" w:eastAsia="Arial" w:hAnsi="Arial" w:cs="Arial"/>
          <w:color w:val="000000" w:themeColor="text1"/>
          <w:sz w:val="20"/>
          <w:szCs w:val="20"/>
        </w:rPr>
        <w:t>–</w:t>
      </w:r>
      <w:r w:rsidRPr="002D0243">
        <w:rPr>
          <w:rFonts w:ascii="Arial" w:eastAsia="Arial" w:hAnsi="Arial" w:cs="Arial"/>
          <w:color w:val="000000" w:themeColor="text1"/>
          <w:sz w:val="20"/>
          <w:szCs w:val="20"/>
        </w:rPr>
        <w:t>4590/AMD FX 8350 (równoważny lub lepszy)</w:t>
      </w:r>
    </w:p>
    <w:p w14:paraId="35F58E28" w14:textId="49A248AA" w:rsidR="006525F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pamięć: 4 GB RAM</w:t>
      </w:r>
    </w:p>
    <w:p w14:paraId="379C4AE3" w14:textId="7F3C7687"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karta graficzna: NVIDIA </w:t>
      </w:r>
      <w:proofErr w:type="spellStart"/>
      <w:r w:rsidRPr="002D0243">
        <w:rPr>
          <w:rFonts w:ascii="Arial" w:eastAsia="Arial" w:hAnsi="Arial" w:cs="Arial"/>
          <w:color w:val="000000" w:themeColor="text1"/>
          <w:sz w:val="20"/>
          <w:szCs w:val="20"/>
        </w:rPr>
        <w:t>GeForce</w:t>
      </w:r>
      <w:proofErr w:type="spellEnd"/>
      <w:r w:rsidRPr="002D0243">
        <w:rPr>
          <w:rFonts w:ascii="Arial" w:eastAsia="Arial" w:hAnsi="Arial" w:cs="Arial"/>
          <w:color w:val="000000" w:themeColor="text1"/>
          <w:sz w:val="20"/>
          <w:szCs w:val="20"/>
        </w:rPr>
        <w:t xml:space="preserve"> GTX 970, AMD </w:t>
      </w:r>
      <w:proofErr w:type="spellStart"/>
      <w:r w:rsidRPr="002D0243">
        <w:rPr>
          <w:rFonts w:ascii="Arial" w:eastAsia="Arial" w:hAnsi="Arial" w:cs="Arial"/>
          <w:color w:val="000000" w:themeColor="text1"/>
          <w:sz w:val="20"/>
          <w:szCs w:val="20"/>
        </w:rPr>
        <w:t>Radeon</w:t>
      </w:r>
      <w:proofErr w:type="spellEnd"/>
      <w:r w:rsidRPr="002D0243">
        <w:rPr>
          <w:rFonts w:ascii="Arial" w:eastAsia="Arial" w:hAnsi="Arial" w:cs="Arial"/>
          <w:color w:val="000000" w:themeColor="text1"/>
          <w:sz w:val="20"/>
          <w:szCs w:val="20"/>
        </w:rPr>
        <w:t xml:space="preserve"> R9 290 6GB RAM</w:t>
      </w:r>
      <w:r w:rsidR="00FA65DA" w:rsidRPr="002D0243">
        <w:rPr>
          <w:rFonts w:ascii="Arial" w:eastAsia="Arial" w:hAnsi="Arial" w:cs="Arial"/>
          <w:color w:val="000000" w:themeColor="text1"/>
          <w:sz w:val="20"/>
          <w:szCs w:val="20"/>
        </w:rPr>
        <w:t xml:space="preserve"> </w:t>
      </w:r>
      <w:r w:rsidRPr="002D0243">
        <w:rPr>
          <w:rFonts w:ascii="Arial" w:eastAsia="Arial" w:hAnsi="Arial" w:cs="Arial"/>
          <w:color w:val="000000" w:themeColor="text1"/>
          <w:sz w:val="20"/>
          <w:szCs w:val="20"/>
        </w:rPr>
        <w:t xml:space="preserve">(równoważna lub lepsza) </w:t>
      </w:r>
    </w:p>
    <w:p w14:paraId="16161FD0" w14:textId="77BDE06D"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dostęp do łącza szerokopasmowego </w:t>
      </w:r>
    </w:p>
    <w:p w14:paraId="751228F7" w14:textId="221A8B8C" w:rsidR="00327CBB" w:rsidRPr="00A2721A" w:rsidRDefault="60549E9E" w:rsidP="00327CBB">
      <w:pPr>
        <w:spacing w:line="360" w:lineRule="auto"/>
        <w:ind w:left="34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Szacunki przeprowadzono na podstawie dokumentacji producenta dostarczającego rozwiązanie, którym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tym przypadku jest </w:t>
      </w:r>
      <w:proofErr w:type="spellStart"/>
      <w:r w:rsidRPr="43175233">
        <w:rPr>
          <w:rFonts w:ascii="Arial" w:eastAsia="Arial" w:hAnsi="Arial" w:cs="Arial"/>
          <w:color w:val="000000" w:themeColor="text1"/>
          <w:sz w:val="20"/>
          <w:szCs w:val="20"/>
        </w:rPr>
        <w:t>Steam</w:t>
      </w:r>
      <w:proofErr w:type="spellEnd"/>
      <w:r w:rsidRPr="43175233">
        <w:rPr>
          <w:rFonts w:ascii="Arial" w:eastAsia="Arial" w:hAnsi="Arial" w:cs="Arial"/>
          <w:color w:val="000000" w:themeColor="text1"/>
          <w:sz w:val="20"/>
          <w:szCs w:val="20"/>
        </w:rPr>
        <w:t xml:space="preserve"> VR.</w:t>
      </w:r>
    </w:p>
    <w:p w14:paraId="361BDE99" w14:textId="7E0DF2B8" w:rsidR="43175233" w:rsidRPr="003F5517"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t>Czas odpowiedzi aplikacji webowej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A2721A">
        <w:rPr>
          <w:rFonts w:ascii="Arial" w:eastAsia="Arial" w:hAnsi="Arial" w:cs="Arial"/>
          <w:color w:val="000000" w:themeColor="text1"/>
          <w:sz w:val="20"/>
          <w:szCs w:val="20"/>
        </w:rPr>
        <w:t>obsługą baz danych (PFRQ_002)</w:t>
      </w:r>
      <w:r w:rsidR="003F5517">
        <w:rPr>
          <w:rFonts w:ascii="Arial" w:eastAsia="Arial" w:hAnsi="Arial" w:cs="Arial"/>
          <w:color w:val="000000" w:themeColor="text1"/>
          <w:sz w:val="20"/>
          <w:szCs w:val="20"/>
        </w:rPr>
        <w:t xml:space="preserve"> – a</w:t>
      </w:r>
      <w:r w:rsidRPr="003F5517">
        <w:rPr>
          <w:rFonts w:ascii="Arial" w:eastAsia="Arial" w:hAnsi="Arial" w:cs="Arial"/>
          <w:color w:val="000000" w:themeColor="text1"/>
          <w:sz w:val="20"/>
          <w:szCs w:val="20"/>
        </w:rPr>
        <w:t>plikacja</w:t>
      </w:r>
      <w:r w:rsidR="003F5517">
        <w:rPr>
          <w:rFonts w:ascii="Arial" w:eastAsia="Arial" w:hAnsi="Arial" w:cs="Arial"/>
          <w:color w:val="000000" w:themeColor="text1"/>
          <w:sz w:val="20"/>
          <w:szCs w:val="20"/>
        </w:rPr>
        <w:t xml:space="preserve"> </w:t>
      </w:r>
      <w:r w:rsidRPr="002407E0">
        <w:rPr>
          <w:rFonts w:ascii="Arial" w:eastAsia="Arial" w:hAnsi="Arial" w:cs="Arial"/>
          <w:color w:val="000000" w:themeColor="text1"/>
          <w:sz w:val="20"/>
          <w:szCs w:val="20"/>
        </w:rPr>
        <w:t>umożliwi</w:t>
      </w:r>
      <w:r w:rsidR="00D4647B">
        <w:rPr>
          <w:rFonts w:ascii="Arial" w:eastAsia="Arial" w:hAnsi="Arial" w:cs="Arial"/>
          <w:color w:val="000000" w:themeColor="text1"/>
          <w:sz w:val="20"/>
          <w:szCs w:val="20"/>
        </w:rPr>
        <w:t>a</w:t>
      </w:r>
      <w:r w:rsidRPr="003F5517">
        <w:rPr>
          <w:rFonts w:ascii="Arial" w:eastAsia="Arial" w:hAnsi="Arial" w:cs="Arial"/>
          <w:color w:val="000000" w:themeColor="text1"/>
          <w:sz w:val="20"/>
          <w:szCs w:val="20"/>
        </w:rPr>
        <w:t xml:space="preserve"> użytkownikowi pobieranie nowych zasobów ze zdalnego serwisu lub eksport dotychczas stworzonych projektów</w:t>
      </w:r>
      <w:r w:rsidR="008D36F2" w:rsidRPr="003F5517">
        <w:rPr>
          <w:rFonts w:ascii="Arial" w:eastAsia="Arial" w:hAnsi="Arial" w:cs="Arial"/>
          <w:color w:val="000000" w:themeColor="text1"/>
          <w:sz w:val="20"/>
          <w:szCs w:val="20"/>
        </w:rPr>
        <w:t xml:space="preserve"> w</w:t>
      </w:r>
      <w:r w:rsidR="004A3D0A" w:rsidRPr="003F5517">
        <w:rPr>
          <w:rFonts w:ascii="Arial" w:eastAsia="Arial" w:hAnsi="Arial" w:cs="Arial"/>
          <w:color w:val="000000" w:themeColor="text1"/>
          <w:sz w:val="20"/>
          <w:szCs w:val="20"/>
        </w:rPr>
        <w:t xml:space="preserve"> </w:t>
      </w:r>
      <w:r w:rsidRPr="003F5517">
        <w:rPr>
          <w:rFonts w:ascii="Arial" w:eastAsia="Arial" w:hAnsi="Arial" w:cs="Arial"/>
          <w:color w:val="000000" w:themeColor="text1"/>
          <w:sz w:val="20"/>
          <w:szCs w:val="20"/>
        </w:rPr>
        <w:t xml:space="preserve">celu przechowywania lub udostępniania innym użytkownikom. </w:t>
      </w:r>
      <w:r w:rsidRPr="002407E0">
        <w:rPr>
          <w:rFonts w:ascii="Arial" w:eastAsia="Arial" w:hAnsi="Arial" w:cs="Arial"/>
          <w:color w:val="000000" w:themeColor="text1"/>
          <w:sz w:val="20"/>
          <w:szCs w:val="20"/>
        </w:rPr>
        <w:t>Aplikacja</w:t>
      </w:r>
      <w:r w:rsidR="00D4647B">
        <w:rPr>
          <w:rFonts w:ascii="Arial" w:eastAsia="Arial" w:hAnsi="Arial" w:cs="Arial"/>
          <w:color w:val="000000" w:themeColor="text1"/>
          <w:sz w:val="20"/>
          <w:szCs w:val="20"/>
        </w:rPr>
        <w:t xml:space="preserve"> musi obsłużyć wielu użytkowników jednocześnie nie tracąc na szybkości działania. </w:t>
      </w:r>
    </w:p>
    <w:p w14:paraId="64BB7A35" w14:textId="58F00E9F" w:rsidR="43175233" w:rsidRPr="00327CBB" w:rsidRDefault="008D5DEE" w:rsidP="008D5DEE">
      <w:pPr>
        <w:spacing w:line="360" w:lineRule="auto"/>
        <w:ind w:left="851"/>
        <w:jc w:val="both"/>
        <w:rPr>
          <w:rFonts w:ascii="Arial" w:eastAsia="Arial" w:hAnsi="Arial" w:cs="Arial"/>
          <w:color w:val="000000" w:themeColor="text1"/>
          <w:sz w:val="20"/>
          <w:szCs w:val="20"/>
        </w:rPr>
        <w:pPrChange w:id="279" w:author="Jarosław Kuchta" w:date="2023-01-19T10:06:00Z">
          <w:pPr>
            <w:spacing w:line="360" w:lineRule="auto"/>
            <w:ind w:left="851" w:firstLine="709"/>
            <w:jc w:val="both"/>
          </w:pPr>
        </w:pPrChange>
      </w:pPr>
      <w:ins w:id="280" w:author="Jarosław Kuchta" w:date="2023-01-19T10:06:00Z">
        <w:r w:rsidRPr="00D936FE">
          <w:rPr>
            <w:rFonts w:ascii="Arial" w:eastAsia="Arial" w:hAnsi="Arial" w:cs="Arial"/>
            <w:i/>
            <w:iCs/>
            <w:color w:val="000000" w:themeColor="text1"/>
            <w:sz w:val="20"/>
            <w:szCs w:val="20"/>
          </w:rPr>
          <w:t xml:space="preserve">Realizacja: </w:t>
        </w:r>
      </w:ins>
      <w:r w:rsidR="00776443" w:rsidRPr="007319F3">
        <w:rPr>
          <w:rFonts w:ascii="Arial" w:eastAsia="Arial" w:hAnsi="Arial" w:cs="Arial"/>
          <w:color w:val="000000" w:themeColor="text1"/>
          <w:sz w:val="20"/>
          <w:szCs w:val="20"/>
        </w:rPr>
        <w:t>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przypadku realizacji tego </w:t>
      </w:r>
      <w:del w:id="281" w:author="Jarosław Kuchta" w:date="2023-01-19T10:06:00Z">
        <w:r w:rsidR="60549E9E" w:rsidRPr="007319F3" w:rsidDel="008D5DEE">
          <w:rPr>
            <w:rFonts w:ascii="Arial" w:eastAsia="Arial" w:hAnsi="Arial" w:cs="Arial"/>
            <w:color w:val="000000" w:themeColor="text1"/>
            <w:sz w:val="20"/>
            <w:szCs w:val="20"/>
          </w:rPr>
          <w:delText xml:space="preserve">celu </w:delText>
        </w:r>
      </w:del>
      <w:ins w:id="282" w:author="Jarosław Kuchta" w:date="2023-01-19T10:06:00Z">
        <w:r>
          <w:rPr>
            <w:rFonts w:ascii="Arial" w:eastAsia="Arial" w:hAnsi="Arial" w:cs="Arial"/>
            <w:color w:val="000000" w:themeColor="text1"/>
            <w:sz w:val="20"/>
            <w:szCs w:val="20"/>
          </w:rPr>
          <w:t>wymagania</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 xml:space="preserve">należy na wstępie założyć, że każdy użytkownik </w:t>
      </w:r>
      <w:r w:rsidR="00D4647B">
        <w:rPr>
          <w:rFonts w:ascii="Arial" w:eastAsia="Arial" w:hAnsi="Arial" w:cs="Arial"/>
          <w:color w:val="000000" w:themeColor="text1"/>
          <w:sz w:val="20"/>
          <w:szCs w:val="20"/>
        </w:rPr>
        <w:t>ma</w:t>
      </w:r>
      <w:r w:rsidR="60549E9E" w:rsidRPr="007319F3">
        <w:rPr>
          <w:rFonts w:ascii="Arial" w:eastAsia="Arial" w:hAnsi="Arial" w:cs="Arial"/>
          <w:color w:val="000000" w:themeColor="text1"/>
          <w:sz w:val="20"/>
          <w:szCs w:val="20"/>
        </w:rPr>
        <w:t xml:space="preserve"> dostęp do szerokopasmowego łącza (</w:t>
      </w:r>
      <w:del w:id="283" w:author="Jarosław Kuchta" w:date="2023-01-19T10:07:00Z">
        <w:r w:rsidR="60549E9E" w:rsidRPr="007319F3" w:rsidDel="008D5DEE">
          <w:rPr>
            <w:rFonts w:ascii="Arial" w:eastAsia="Arial" w:hAnsi="Arial" w:cs="Arial"/>
            <w:color w:val="000000" w:themeColor="text1"/>
            <w:sz w:val="20"/>
            <w:szCs w:val="20"/>
          </w:rPr>
          <w:delText>uwzględnionego</w:delText>
        </w:r>
        <w:r w:rsidR="008D36F2" w:rsidRPr="007319F3" w:rsidDel="008D5DEE">
          <w:rPr>
            <w:rFonts w:ascii="Arial" w:eastAsia="Arial" w:hAnsi="Arial" w:cs="Arial"/>
            <w:color w:val="000000" w:themeColor="text1"/>
            <w:sz w:val="20"/>
            <w:szCs w:val="20"/>
          </w:rPr>
          <w:delText xml:space="preserve"> w</w:delText>
        </w:r>
      </w:del>
      <w:ins w:id="284" w:author="Jarosław Kuchta" w:date="2023-01-19T10:07:00Z">
        <w:r>
          <w:rPr>
            <w:rFonts w:ascii="Arial" w:eastAsia="Arial" w:hAnsi="Arial" w:cs="Arial"/>
            <w:color w:val="000000" w:themeColor="text1"/>
            <w:sz w:val="20"/>
            <w:szCs w:val="20"/>
          </w:rPr>
          <w:t>wymaganie</w:t>
        </w:r>
      </w:ins>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PFRQ_001). Należy zbudować nadmiarowe środowisko serwerowe (z przyczyn finansowych środowisko </w:t>
      </w:r>
      <w:r w:rsidR="00D4647B">
        <w:rPr>
          <w:rFonts w:ascii="Arial" w:eastAsia="Arial" w:hAnsi="Arial" w:cs="Arial"/>
          <w:color w:val="000000" w:themeColor="text1"/>
          <w:sz w:val="20"/>
          <w:szCs w:val="20"/>
        </w:rPr>
        <w:t>zbudowano</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chmurze publicznej). Serwery wyposażone</w:t>
      </w:r>
      <w:r w:rsidR="008D36F2">
        <w:rPr>
          <w:rFonts w:ascii="Arial" w:eastAsia="Arial" w:hAnsi="Arial" w:cs="Arial"/>
          <w:color w:val="000000" w:themeColor="text1"/>
          <w:sz w:val="20"/>
          <w:szCs w:val="20"/>
        </w:rPr>
        <w:t xml:space="preserve"> </w:t>
      </w:r>
      <w:r w:rsidR="00D4647B">
        <w:rPr>
          <w:rFonts w:ascii="Arial" w:eastAsia="Arial" w:hAnsi="Arial" w:cs="Arial"/>
          <w:color w:val="000000" w:themeColor="text1"/>
          <w:sz w:val="20"/>
          <w:szCs w:val="20"/>
        </w:rPr>
        <w:t>są</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odpowiednią ilość pamięci, odpowiednią moc obliczeniową (procesor) oraz odpowiednią ilość pamięci lokalnej (szacunkowe obliczenia związane</w:t>
      </w:r>
      <w:r w:rsidR="008D36F2" w:rsidRPr="007319F3">
        <w:rPr>
          <w:rFonts w:ascii="Arial" w:eastAsia="Arial" w:hAnsi="Arial" w:cs="Arial"/>
          <w:color w:val="000000" w:themeColor="text1"/>
          <w:sz w:val="20"/>
          <w:szCs w:val="20"/>
        </w:rPr>
        <w:t xml:space="preserve"> z</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zapotrzebowaniem dotyczącym powyższych parametrów zostało przeprowadzone na końcu tego podpunktu). </w:t>
      </w:r>
      <w:del w:id="285" w:author="Jarosław Kuchta" w:date="2023-01-19T10:07:00Z">
        <w:r w:rsidR="60549E9E" w:rsidRPr="007319F3" w:rsidDel="008D5DEE">
          <w:rPr>
            <w:rFonts w:ascii="Arial" w:eastAsia="Arial" w:hAnsi="Arial" w:cs="Arial"/>
            <w:color w:val="000000" w:themeColor="text1"/>
            <w:sz w:val="20"/>
            <w:szCs w:val="20"/>
          </w:rPr>
          <w:delText xml:space="preserve">Pomijając </w:delText>
        </w:r>
      </w:del>
      <w:ins w:id="286" w:author="Jarosław Kuchta" w:date="2023-01-19T10:07:00Z">
        <w:r>
          <w:rPr>
            <w:rFonts w:ascii="Arial" w:eastAsia="Arial" w:hAnsi="Arial" w:cs="Arial"/>
            <w:color w:val="000000" w:themeColor="text1"/>
            <w:sz w:val="20"/>
            <w:szCs w:val="20"/>
          </w:rPr>
          <w:t>Oprócz</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odpowiedni</w:t>
      </w:r>
      <w:ins w:id="287" w:author="Jarosław Kuchta" w:date="2023-01-19T10:07:00Z">
        <w:r>
          <w:rPr>
            <w:rFonts w:ascii="Arial" w:eastAsia="Arial" w:hAnsi="Arial" w:cs="Arial"/>
            <w:color w:val="000000" w:themeColor="text1"/>
            <w:sz w:val="20"/>
            <w:szCs w:val="20"/>
          </w:rPr>
          <w:t>ego</w:t>
        </w:r>
      </w:ins>
      <w:r w:rsidR="60549E9E" w:rsidRPr="007319F3">
        <w:rPr>
          <w:rFonts w:ascii="Arial" w:eastAsia="Arial" w:hAnsi="Arial" w:cs="Arial"/>
          <w:color w:val="000000" w:themeColor="text1"/>
          <w:sz w:val="20"/>
          <w:szCs w:val="20"/>
        </w:rPr>
        <w:t xml:space="preserve"> dobór serwerów </w:t>
      </w:r>
      <w:r w:rsidR="00D4647B">
        <w:rPr>
          <w:rFonts w:ascii="Arial" w:eastAsia="Arial" w:hAnsi="Arial" w:cs="Arial"/>
          <w:color w:val="000000" w:themeColor="text1"/>
          <w:sz w:val="20"/>
          <w:szCs w:val="20"/>
        </w:rPr>
        <w:t>zadbano</w:t>
      </w:r>
      <w:r w:rsidR="008D36F2" w:rsidRPr="007319F3">
        <w:rPr>
          <w:rFonts w:ascii="Arial" w:eastAsia="Arial" w:hAnsi="Arial" w:cs="Arial"/>
          <w:color w:val="000000" w:themeColor="text1"/>
          <w:sz w:val="20"/>
          <w:szCs w:val="20"/>
        </w:rPr>
        <w:t xml:space="preserve"> o</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odpowiednią przepustowość </w:t>
      </w:r>
      <w:r w:rsidR="00255172" w:rsidRPr="007319F3">
        <w:rPr>
          <w:rFonts w:ascii="Arial" w:eastAsia="Arial" w:hAnsi="Arial" w:cs="Arial"/>
          <w:color w:val="000000" w:themeColor="text1"/>
          <w:sz w:val="20"/>
          <w:szCs w:val="20"/>
        </w:rPr>
        <w:t xml:space="preserve">połączenia sieciowego w środowisku, w którym znajdują się zdalne serwery. </w:t>
      </w:r>
    </w:p>
    <w:p w14:paraId="1DB5D00A" w14:textId="6D2D8E47" w:rsidR="00AF2F21"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lastRenderedPageBreak/>
        <w:t>Przechowywanie mało używanych danych na odrębnym serwerze (PFRQ_003)</w:t>
      </w:r>
      <w:r w:rsidR="00AF2F21">
        <w:rPr>
          <w:rFonts w:ascii="Arial" w:eastAsia="Arial" w:hAnsi="Arial" w:cs="Arial"/>
          <w:color w:val="000000" w:themeColor="text1"/>
          <w:sz w:val="20"/>
          <w:szCs w:val="20"/>
        </w:rPr>
        <w:t xml:space="preserve"> – </w:t>
      </w:r>
      <w:r w:rsidR="008D36F2" w:rsidRPr="00AF2F21">
        <w:rPr>
          <w:rFonts w:ascii="Arial" w:eastAsia="Arial" w:hAnsi="Arial" w:cs="Arial"/>
          <w:color w:val="000000" w:themeColor="text1"/>
          <w:sz w:val="20"/>
          <w:szCs w:val="20"/>
        </w:rPr>
        <w:t>z</w:t>
      </w:r>
      <w:r w:rsidR="00AF2F21">
        <w:rPr>
          <w:rFonts w:ascii="Arial" w:eastAsia="Arial" w:hAnsi="Arial" w:cs="Arial"/>
          <w:color w:val="000000" w:themeColor="text1"/>
          <w:sz w:val="20"/>
          <w:szCs w:val="20"/>
        </w:rPr>
        <w:t xml:space="preserve"> </w:t>
      </w:r>
      <w:del w:id="288" w:author="Jarosław Kuchta" w:date="2023-01-19T10:07:00Z">
        <w:r w:rsidRPr="00AF2F21" w:rsidDel="008D5DEE">
          <w:rPr>
            <w:rFonts w:ascii="Arial" w:eastAsia="Arial" w:hAnsi="Arial" w:cs="Arial"/>
            <w:color w:val="000000" w:themeColor="text1"/>
            <w:sz w:val="20"/>
            <w:szCs w:val="20"/>
          </w:rPr>
          <w:delText xml:space="preserve">racji </w:delText>
        </w:r>
      </w:del>
      <w:ins w:id="289" w:author="Jarosław Kuchta" w:date="2023-01-19T10:07:00Z">
        <w:r w:rsidR="008D5DEE">
          <w:rPr>
            <w:rFonts w:ascii="Arial" w:eastAsia="Arial" w:hAnsi="Arial" w:cs="Arial"/>
            <w:color w:val="000000" w:themeColor="text1"/>
            <w:sz w:val="20"/>
            <w:szCs w:val="20"/>
          </w:rPr>
          <w:t>uwagi</w:t>
        </w:r>
        <w:r w:rsidR="008D5DEE" w:rsidRPr="00AF2F21">
          <w:rPr>
            <w:rFonts w:ascii="Arial" w:eastAsia="Arial" w:hAnsi="Arial" w:cs="Arial"/>
            <w:color w:val="000000" w:themeColor="text1"/>
            <w:sz w:val="20"/>
            <w:szCs w:val="20"/>
          </w:rPr>
          <w:t xml:space="preserve"> </w:t>
        </w:r>
      </w:ins>
      <w:r w:rsidRPr="00AF2F21">
        <w:rPr>
          <w:rFonts w:ascii="Arial" w:eastAsia="Arial" w:hAnsi="Arial" w:cs="Arial"/>
          <w:color w:val="000000" w:themeColor="text1"/>
          <w:sz w:val="20"/>
          <w:szCs w:val="20"/>
        </w:rPr>
        <w:t>na mnogość przechowywanych zasobów na zdalnych serwerach (projekty, zasoby, bazy danych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użytkownikami itd.) należy zadbać</w:t>
      </w:r>
      <w:r w:rsidR="008D36F2" w:rsidRPr="00AF2F21">
        <w:rPr>
          <w:rFonts w:ascii="Arial" w:eastAsia="Arial" w:hAnsi="Arial" w:cs="Arial"/>
          <w:color w:val="000000" w:themeColor="text1"/>
          <w:sz w:val="20"/>
          <w:szCs w:val="20"/>
        </w:rPr>
        <w:t xml:space="preserve"> o</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optymalizację</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sposób przechowywania danych na zdalnym serwerze</w:t>
      </w:r>
    </w:p>
    <w:p w14:paraId="6D4DAA52" w14:textId="009A6BF7" w:rsidR="00A2721A" w:rsidRPr="00AF2F21" w:rsidRDefault="008D5DEE" w:rsidP="008D5DEE">
      <w:pPr>
        <w:pStyle w:val="Akapitzlist"/>
        <w:spacing w:line="360" w:lineRule="auto"/>
        <w:ind w:left="851"/>
        <w:jc w:val="both"/>
        <w:rPr>
          <w:rFonts w:ascii="Arial" w:eastAsia="Arial" w:hAnsi="Arial" w:cs="Arial"/>
          <w:color w:val="000000" w:themeColor="text1"/>
          <w:sz w:val="20"/>
          <w:szCs w:val="20"/>
        </w:rPr>
        <w:pPrChange w:id="290" w:author="Jarosław Kuchta" w:date="2023-01-19T10:08:00Z">
          <w:pPr>
            <w:pStyle w:val="Akapitzlist"/>
            <w:spacing w:line="360" w:lineRule="auto"/>
            <w:ind w:left="851" w:firstLine="709"/>
            <w:jc w:val="both"/>
          </w:pPr>
        </w:pPrChange>
      </w:pPr>
      <w:ins w:id="291" w:author="Jarosław Kuchta" w:date="2023-01-19T10:08:00Z">
        <w:r w:rsidRPr="00D936FE">
          <w:rPr>
            <w:rFonts w:ascii="Arial" w:eastAsia="Arial" w:hAnsi="Arial" w:cs="Arial"/>
            <w:i/>
            <w:iCs/>
            <w:color w:val="000000" w:themeColor="text1"/>
            <w:sz w:val="20"/>
            <w:szCs w:val="20"/>
          </w:rPr>
          <w:t xml:space="preserve">Realizacja: </w:t>
        </w:r>
      </w:ins>
      <w:r w:rsidR="60549E9E" w:rsidRPr="00AF2F21">
        <w:rPr>
          <w:rFonts w:ascii="Arial" w:eastAsia="Arial" w:hAnsi="Arial" w:cs="Arial"/>
          <w:color w:val="000000" w:themeColor="text1"/>
          <w:sz w:val="20"/>
          <w:szCs w:val="20"/>
        </w:rPr>
        <w:t>Serwery przechowujące informacje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 xml:space="preserve">projektami użytkowników oraz serwery, na których przechowywane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dostępne dla użytkowników zasoby będą cyklicznie przeprowadzały ocenę stopnia wykorzystania wszystkich zasobów/projektów.</w:t>
      </w:r>
      <w:r w:rsidR="00FA65DA" w:rsidRPr="00AF2F21">
        <w:rPr>
          <w:rFonts w:ascii="Arial" w:eastAsia="Arial" w:hAnsi="Arial" w:cs="Arial"/>
          <w:color w:val="000000" w:themeColor="text1"/>
          <w:sz w:val="20"/>
          <w:szCs w:val="20"/>
        </w:rPr>
        <w:t xml:space="preserve"> </w:t>
      </w:r>
      <w:r w:rsidR="00776443"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proofErr w:type="gramStart"/>
      <w:r w:rsidR="60549E9E" w:rsidRPr="00AF2F21">
        <w:rPr>
          <w:rFonts w:ascii="Arial" w:eastAsia="Arial" w:hAnsi="Arial" w:cs="Arial"/>
          <w:color w:val="000000" w:themeColor="text1"/>
          <w:sz w:val="20"/>
          <w:szCs w:val="20"/>
        </w:rPr>
        <w:t>przypadku</w:t>
      </w:r>
      <w:proofErr w:type="gramEnd"/>
      <w:r w:rsidR="60549E9E" w:rsidRPr="00AF2F21">
        <w:rPr>
          <w:rFonts w:ascii="Arial" w:eastAsia="Arial" w:hAnsi="Arial" w:cs="Arial"/>
          <w:color w:val="000000" w:themeColor="text1"/>
          <w:sz w:val="20"/>
          <w:szCs w:val="20"/>
        </w:rPr>
        <w:t xml:space="preserve"> kiedy dane zasoby (później nazywane plikami) są używane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niewielką częstotliwością</w:t>
      </w:r>
      <w:r w:rsidR="00776443" w:rsidRPr="00AF2F21">
        <w:rPr>
          <w:rFonts w:ascii="Arial" w:eastAsia="Arial" w:hAnsi="Arial" w:cs="Arial"/>
          <w:color w:val="000000" w:themeColor="text1"/>
          <w:sz w:val="20"/>
          <w:szCs w:val="20"/>
        </w:rPr>
        <w:t>,</w:t>
      </w:r>
      <w:r w:rsidR="60549E9E" w:rsidRPr="00AF2F21">
        <w:rPr>
          <w:rFonts w:ascii="Arial" w:eastAsia="Arial" w:hAnsi="Arial" w:cs="Arial"/>
          <w:color w:val="000000" w:themeColor="text1"/>
          <w:sz w:val="20"/>
          <w:szCs w:val="20"/>
        </w:rPr>
        <w:t xml:space="preserve"> serwer odpowiednio </w:t>
      </w:r>
      <w:r w:rsidR="60549E9E" w:rsidRPr="00A2721A">
        <w:rPr>
          <w:rFonts w:ascii="Arial" w:eastAsia="Arial" w:hAnsi="Arial" w:cs="Arial"/>
          <w:color w:val="000000" w:themeColor="text1"/>
          <w:sz w:val="20"/>
          <w:szCs w:val="20"/>
        </w:rPr>
        <w:t>klasyfik</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takie pliki</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60549E9E" w:rsidRPr="00A2721A">
        <w:rPr>
          <w:rFonts w:ascii="Arial" w:eastAsia="Arial" w:hAnsi="Arial" w:cs="Arial"/>
          <w:color w:val="000000" w:themeColor="text1"/>
          <w:sz w:val="20"/>
          <w:szCs w:val="20"/>
        </w:rPr>
        <w:t>transfer</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je na odrębny serwer (nazywany później archiwum). Celem takiej operacji jest stworzenie bazy danych zasobów skompresowanych, czyli docelowo oszczędzających przestrzeń dyskową na serwerach aplikacyjnych. Pliki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kompresowane za pomocą dobrze znanych formatów takich jak chociażby ZIP. </w:t>
      </w:r>
      <w:r w:rsidR="60549E9E" w:rsidRPr="00A2721A">
        <w:rPr>
          <w:rFonts w:ascii="Arial" w:eastAsia="Arial" w:hAnsi="Arial" w:cs="Arial"/>
          <w:color w:val="000000" w:themeColor="text1"/>
          <w:sz w:val="20"/>
          <w:szCs w:val="20"/>
        </w:rPr>
        <w:t xml:space="preserve">Pliki </w:t>
      </w:r>
      <w:r w:rsidR="004D1C6E">
        <w:rPr>
          <w:rFonts w:ascii="Arial" w:eastAsia="Arial" w:hAnsi="Arial" w:cs="Arial"/>
          <w:color w:val="000000" w:themeColor="text1"/>
          <w:sz w:val="20"/>
          <w:szCs w:val="20"/>
        </w:rPr>
        <w:t>zawierają</w:t>
      </w:r>
      <w:r w:rsidR="60549E9E" w:rsidRPr="00AF2F21">
        <w:rPr>
          <w:rFonts w:ascii="Arial" w:eastAsia="Arial" w:hAnsi="Arial" w:cs="Arial"/>
          <w:color w:val="000000" w:themeColor="text1"/>
          <w:sz w:val="20"/>
          <w:szCs w:val="20"/>
        </w:rPr>
        <w:t xml:space="preserve"> odpowiednie powiązania </w:t>
      </w:r>
      <w:r w:rsidR="004D1C6E">
        <w:rPr>
          <w:rFonts w:ascii="Arial" w:eastAsia="Arial" w:hAnsi="Arial" w:cs="Arial"/>
          <w:color w:val="000000" w:themeColor="text1"/>
          <w:sz w:val="20"/>
          <w:szCs w:val="20"/>
        </w:rPr>
        <w:t xml:space="preserve">z </w:t>
      </w:r>
      <w:r w:rsidR="60549E9E" w:rsidRPr="00AF2F21">
        <w:rPr>
          <w:rFonts w:ascii="Arial" w:eastAsia="Arial" w:hAnsi="Arial" w:cs="Arial"/>
          <w:color w:val="000000" w:themeColor="text1"/>
          <w:sz w:val="20"/>
          <w:szCs w:val="20"/>
        </w:rPr>
        <w:t>informacjami dostępnymi na serwerach głównych aplikacji. Na przykład rozpatrzmy następujący scenariusz:</w:t>
      </w:r>
    </w:p>
    <w:p w14:paraId="057DC735" w14:textId="62FFE88E"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użytkownik ma dwa projekty na zdalnym serwerze, projekt</w:t>
      </w:r>
      <w:r w:rsidR="008D36F2" w:rsidRPr="00AF2F21">
        <w:rPr>
          <w:rFonts w:ascii="Arial" w:eastAsia="Arial" w:hAnsi="Arial" w:cs="Arial"/>
          <w:color w:val="000000" w:themeColor="text1"/>
          <w:sz w:val="20"/>
          <w:szCs w:val="20"/>
        </w:rPr>
        <w:t xml:space="preserve"> a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B</w:t>
      </w:r>
    </w:p>
    <w:p w14:paraId="335742CD" w14:textId="34D81D27"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główne serwery aplikacji przeprowadzają cykliczne sprawdzenie, które zasoby były używane</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008D36F2"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jakim stopniu</w:t>
      </w:r>
    </w:p>
    <w:p w14:paraId="39F389AF" w14:textId="4C834128" w:rsidR="00275101"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projekt B nie był używany od 3 miesięcy, więc zostaje skompresowany</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wysłany na serwer zawierający archiwum mało utylizowanych plików</w:t>
      </w:r>
    </w:p>
    <w:p w14:paraId="0F195B13" w14:textId="7B181C46" w:rsidR="00275101" w:rsidRDefault="60549E9E" w:rsidP="00AF2F21">
      <w:pPr>
        <w:spacing w:line="360" w:lineRule="auto"/>
        <w:ind w:left="851"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Szacunkowo pozwoli to na zaoszczędzenie 40% pamięci dyskowej na głównych serwerach aplikacyjnych.</w:t>
      </w:r>
    </w:p>
    <w:p w14:paraId="6701A07D" w14:textId="77777777" w:rsidR="008D5DEE" w:rsidRDefault="008D5DEE" w:rsidP="00AF2F21">
      <w:pPr>
        <w:spacing w:line="360" w:lineRule="auto"/>
        <w:ind w:left="851" w:firstLine="709"/>
        <w:jc w:val="both"/>
        <w:rPr>
          <w:rFonts w:ascii="Arial" w:eastAsia="Arial" w:hAnsi="Arial" w:cs="Arial"/>
          <w:color w:val="000000" w:themeColor="text1"/>
          <w:sz w:val="20"/>
          <w:szCs w:val="20"/>
        </w:rPr>
      </w:pPr>
    </w:p>
    <w:p w14:paraId="343FA098" w14:textId="3CD6D2EC" w:rsidR="00275101" w:rsidRPr="008D5DEE" w:rsidRDefault="00FA0488" w:rsidP="008D5DEE">
      <w:pPr>
        <w:spacing w:line="360" w:lineRule="auto"/>
        <w:ind w:left="709"/>
        <w:rPr>
          <w:rFonts w:ascii="Arial" w:hAnsi="Arial" w:cs="Arial"/>
          <w:i/>
          <w:iCs/>
          <w:sz w:val="20"/>
          <w:szCs w:val="20"/>
        </w:rPr>
      </w:pPr>
      <w:r w:rsidRPr="008D5DEE">
        <w:rPr>
          <w:rFonts w:ascii="Arial" w:hAnsi="Arial" w:cs="Arial"/>
          <w:i/>
          <w:iCs/>
          <w:sz w:val="20"/>
          <w:szCs w:val="20"/>
        </w:rPr>
        <w:t>Szac</w:t>
      </w:r>
      <w:r w:rsidR="008D5DEE">
        <w:rPr>
          <w:rFonts w:ascii="Arial" w:hAnsi="Arial" w:cs="Arial"/>
          <w:i/>
          <w:iCs/>
          <w:sz w:val="20"/>
          <w:szCs w:val="20"/>
        </w:rPr>
        <w:t>owanie</w:t>
      </w:r>
      <w:r w:rsidRPr="008D5DEE">
        <w:rPr>
          <w:rFonts w:ascii="Arial" w:hAnsi="Arial" w:cs="Arial"/>
          <w:i/>
          <w:iCs/>
          <w:sz w:val="20"/>
          <w:szCs w:val="20"/>
        </w:rPr>
        <w:t xml:space="preserve"> </w:t>
      </w:r>
      <w:r w:rsidR="00F53768">
        <w:rPr>
          <w:rFonts w:ascii="Arial" w:hAnsi="Arial" w:cs="Arial"/>
          <w:i/>
          <w:iCs/>
          <w:sz w:val="20"/>
          <w:szCs w:val="20"/>
        </w:rPr>
        <w:t>obciążenia</w:t>
      </w:r>
    </w:p>
    <w:p w14:paraId="4F37886D" w14:textId="6F22DB45" w:rsidR="43175233" w:rsidRPr="008B3AC9" w:rsidRDefault="60549E9E" w:rsidP="000F5F1A">
      <w:pPr>
        <w:pStyle w:val="Akapitzlist"/>
        <w:spacing w:after="240" w:line="360" w:lineRule="auto"/>
        <w:ind w:left="709" w:firstLine="851"/>
        <w:jc w:val="both"/>
        <w:rPr>
          <w:rFonts w:ascii="Arial" w:hAnsi="Arial" w:cs="Arial"/>
          <w:sz w:val="20"/>
          <w:szCs w:val="20"/>
        </w:rPr>
      </w:pPr>
      <w:r w:rsidRPr="00275101">
        <w:rPr>
          <w:rFonts w:ascii="Arial" w:eastAsia="Arial" w:hAnsi="Arial" w:cs="Arial"/>
          <w:color w:val="000000" w:themeColor="text1"/>
          <w:sz w:val="20"/>
          <w:szCs w:val="20"/>
        </w:rPr>
        <w:t>Bazując na ilości pobrań dostępnych na rynku aplikacji do szeroko rozumianego projektowania/wystroju mieszkań należy oczekiwać między 100 tysięcy</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400 tysięcy</w:t>
      </w:r>
      <w:r w:rsidR="004B01C5">
        <w:rPr>
          <w:rFonts w:ascii="Arial" w:eastAsia="Arial" w:hAnsi="Arial" w:cs="Arial"/>
          <w:color w:val="000000" w:themeColor="text1"/>
          <w:sz w:val="20"/>
          <w:szCs w:val="20"/>
        </w:rPr>
        <w:t xml:space="preserve"> użytkowników</w:t>
      </w:r>
      <w:r w:rsidRPr="00275101">
        <w:rPr>
          <w:rFonts w:ascii="Arial" w:eastAsia="Arial" w:hAnsi="Arial" w:cs="Arial"/>
          <w:color w:val="000000" w:themeColor="text1"/>
          <w:sz w:val="20"/>
          <w:szCs w:val="20"/>
        </w:rPr>
        <w:t>. Przykładowo:</w:t>
      </w:r>
    </w:p>
    <w:p w14:paraId="6467B3B7" w14:textId="0D70B550" w:rsidR="43175233" w:rsidRPr="008B3AC9" w:rsidRDefault="00E75AA9" w:rsidP="0063585C">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5</w:t>
      </w:r>
      <w:r w:rsidRPr="008B3AC9">
        <w:rPr>
          <w:rFonts w:ascii="Arial" w:eastAsia="Arial" w:hAnsi="Arial" w:cs="Arial"/>
          <w:color w:val="000000" w:themeColor="text1"/>
          <w:sz w:val="20"/>
          <w:szCs w:val="20"/>
        </w:rPr>
        <w:t>. Ilość pobrań analizowanych programów</w:t>
      </w:r>
    </w:p>
    <w:tbl>
      <w:tblPr>
        <w:tblStyle w:val="Tabela-Siatka"/>
        <w:tblW w:w="5682" w:type="dxa"/>
        <w:jc w:val="center"/>
        <w:tblLayout w:type="fixed"/>
        <w:tblLook w:val="06A0" w:firstRow="1" w:lastRow="0" w:firstColumn="1" w:lastColumn="0" w:noHBand="1" w:noVBand="1"/>
      </w:tblPr>
      <w:tblGrid>
        <w:gridCol w:w="2705"/>
        <w:gridCol w:w="2977"/>
      </w:tblGrid>
      <w:tr w:rsidR="43175233" w:rsidRPr="008B3AC9" w14:paraId="154FCBF0"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CFCA0BE" w14:textId="50A13BD9" w:rsidR="43175233" w:rsidRPr="008B3AC9" w:rsidRDefault="43175233" w:rsidP="43175233">
            <w:pPr>
              <w:spacing w:line="360" w:lineRule="auto"/>
              <w:rPr>
                <w:rFonts w:ascii="Arial" w:hAnsi="Arial" w:cs="Arial"/>
                <w:sz w:val="20"/>
                <w:szCs w:val="20"/>
              </w:rPr>
            </w:pPr>
            <w:r w:rsidRPr="008B3AC9">
              <w:rPr>
                <w:rFonts w:ascii="Arial" w:eastAsia="Arial" w:hAnsi="Arial" w:cs="Arial"/>
                <w:color w:val="000000" w:themeColor="text1"/>
                <w:sz w:val="20"/>
                <w:szCs w:val="20"/>
              </w:rPr>
              <w:t>Nazwa aplikacji</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195714B" w14:textId="4CFCC2B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Ilość pobrań</w:t>
            </w:r>
          </w:p>
        </w:tc>
      </w:tr>
      <w:tr w:rsidR="43175233" w:rsidRPr="008B3AC9" w14:paraId="1DB69498"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48BE70" w14:textId="24949615" w:rsidR="43175233" w:rsidRPr="008B3AC9" w:rsidRDefault="43175233" w:rsidP="00E75AA9">
            <w:pPr>
              <w:spacing w:line="360" w:lineRule="auto"/>
              <w:rPr>
                <w:rFonts w:ascii="Arial" w:hAnsi="Arial" w:cs="Arial"/>
                <w:sz w:val="20"/>
                <w:szCs w:val="20"/>
              </w:rPr>
            </w:pPr>
            <w:r w:rsidRPr="008B3AC9">
              <w:rPr>
                <w:rFonts w:ascii="Arial" w:eastAsia="Arial" w:hAnsi="Arial" w:cs="Arial"/>
                <w:color w:val="000000" w:themeColor="text1"/>
                <w:sz w:val="20"/>
                <w:szCs w:val="20"/>
              </w:rPr>
              <w:t>Planner 5D</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670697" w14:textId="51458645"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317 343</w:t>
            </w:r>
          </w:p>
        </w:tc>
      </w:tr>
      <w:tr w:rsidR="43175233" w:rsidRPr="008B3AC9" w14:paraId="10C62AAF"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874DE" w14:textId="3A81476C"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Houzz</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F9B733" w14:textId="749896C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395 103</w:t>
            </w:r>
          </w:p>
        </w:tc>
      </w:tr>
      <w:tr w:rsidR="43175233" w:rsidRPr="008B3AC9" w14:paraId="07A5CCC7"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3C49B" w14:textId="66B7B974"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Room</w:t>
            </w:r>
            <w:proofErr w:type="spellEnd"/>
            <w:r w:rsidRPr="008B3AC9">
              <w:rPr>
                <w:rFonts w:ascii="Arial" w:eastAsia="Arial" w:hAnsi="Arial" w:cs="Arial"/>
                <w:color w:val="000000" w:themeColor="text1"/>
                <w:sz w:val="20"/>
                <w:szCs w:val="20"/>
              </w:rPr>
              <w:t xml:space="preserve"> Planner</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03BB2" w14:textId="568C40C0"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153 130</w:t>
            </w:r>
          </w:p>
        </w:tc>
      </w:tr>
      <w:tr w:rsidR="43175233" w:rsidRPr="008B3AC9" w14:paraId="0FB788DC"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F55C4F" w14:textId="7B2B59D2"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Floor</w:t>
            </w:r>
            <w:proofErr w:type="spellEnd"/>
            <w:r w:rsidRPr="008B3AC9">
              <w:rPr>
                <w:rFonts w:ascii="Arial" w:eastAsia="Arial" w:hAnsi="Arial" w:cs="Arial"/>
                <w:color w:val="000000" w:themeColor="text1"/>
                <w:sz w:val="20"/>
                <w:szCs w:val="20"/>
              </w:rPr>
              <w:t xml:space="preserve"> Plan </w:t>
            </w:r>
            <w:proofErr w:type="spellStart"/>
            <w:r w:rsidRPr="008B3AC9">
              <w:rPr>
                <w:rFonts w:ascii="Arial" w:eastAsia="Arial" w:hAnsi="Arial" w:cs="Arial"/>
                <w:color w:val="000000" w:themeColor="text1"/>
                <w:sz w:val="20"/>
                <w:szCs w:val="20"/>
              </w:rPr>
              <w:t>Creator</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287126" w14:textId="30842CC4" w:rsidR="43175233" w:rsidRPr="00DD09A7" w:rsidRDefault="00DD09A7" w:rsidP="00DD09A7">
            <w:pPr>
              <w:spacing w:line="360" w:lineRule="auto"/>
              <w:jc w:val="center"/>
              <w:rPr>
                <w:rFonts w:ascii="Arial" w:hAnsi="Arial" w:cs="Arial"/>
                <w:sz w:val="20"/>
                <w:szCs w:val="20"/>
              </w:rPr>
            </w:pPr>
            <w:r>
              <w:rPr>
                <w:rFonts w:ascii="Arial" w:hAnsi="Arial" w:cs="Arial"/>
                <w:sz w:val="20"/>
                <w:szCs w:val="20"/>
              </w:rPr>
              <w:t>108 689</w:t>
            </w:r>
          </w:p>
        </w:tc>
      </w:tr>
    </w:tbl>
    <w:p w14:paraId="0F8A33E7" w14:textId="7DFA68B9" w:rsidR="43175233" w:rsidRPr="008B3AC9" w:rsidRDefault="43175233" w:rsidP="43175233">
      <w:pPr>
        <w:spacing w:line="360" w:lineRule="auto"/>
        <w:jc w:val="both"/>
        <w:rPr>
          <w:rFonts w:ascii="Arial" w:hAnsi="Arial" w:cs="Arial"/>
          <w:sz w:val="20"/>
          <w:szCs w:val="20"/>
        </w:rPr>
      </w:pPr>
    </w:p>
    <w:p w14:paraId="4922A2AA" w14:textId="0F7123EC" w:rsidR="00275101" w:rsidRDefault="60549E9E" w:rsidP="00275101">
      <w:pPr>
        <w:spacing w:line="360" w:lineRule="auto"/>
        <w:ind w:left="708" w:firstLine="708"/>
        <w:jc w:val="both"/>
        <w:rPr>
          <w:rFonts w:ascii="Arial" w:eastAsia="Arial" w:hAnsi="Arial" w:cs="Arial"/>
          <w:color w:val="000000" w:themeColor="text1"/>
          <w:sz w:val="20"/>
          <w:szCs w:val="20"/>
        </w:rPr>
      </w:pPr>
      <w:r w:rsidRPr="008B3AC9">
        <w:rPr>
          <w:rFonts w:ascii="Arial" w:eastAsia="Arial" w:hAnsi="Arial" w:cs="Arial"/>
          <w:color w:val="000000" w:themeColor="text1"/>
          <w:sz w:val="20"/>
          <w:szCs w:val="20"/>
        </w:rPr>
        <w:t>Na potrzeby dalszych szacunków założono, że przewidywana ilość</w:t>
      </w:r>
      <w:r w:rsidR="00040E7C">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użytkowników to 250 tysięcy.</w:t>
      </w:r>
      <w:r w:rsidR="00FA65DA">
        <w:rPr>
          <w:rFonts w:ascii="Arial" w:eastAsia="Arial" w:hAnsi="Arial" w:cs="Arial"/>
          <w:color w:val="000000" w:themeColor="text1"/>
          <w:sz w:val="20"/>
          <w:szCs w:val="20"/>
        </w:rPr>
        <w:t xml:space="preserve"> </w:t>
      </w:r>
      <w:r w:rsidR="00776443">
        <w:rPr>
          <w:rFonts w:ascii="Arial" w:eastAsia="Arial" w:hAnsi="Arial" w:cs="Arial"/>
          <w:color w:val="000000" w:themeColor="text1"/>
          <w:sz w:val="20"/>
          <w:szCs w:val="20"/>
        </w:rPr>
        <w:t>Z uwagi</w:t>
      </w:r>
      <w:r w:rsidRPr="008B3AC9">
        <w:rPr>
          <w:rFonts w:ascii="Arial" w:eastAsia="Arial" w:hAnsi="Arial" w:cs="Arial"/>
          <w:color w:val="000000" w:themeColor="text1"/>
          <w:sz w:val="20"/>
          <w:szCs w:val="20"/>
        </w:rPr>
        <w:t xml:space="preserve"> na koszty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utrzymaniem serwerów należy założyć, że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danym momencie jedynie część użytkowników korzysta ze zdalnych funkcjonalności. Na poczet dalszych szacunków liczbę jednocześnie korzystających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aplikacji użytkowników ustalono na 30% całkowitej liczby zarejestrowanych użytkowników co jest wartością celowo zawyżoną. Przyczyną zawyżenia wartości jest potrzeba przygotowania aplikacji na warunki </w:t>
      </w:r>
      <w:r w:rsidRPr="008B3AC9">
        <w:rPr>
          <w:rFonts w:ascii="Arial" w:eastAsia="Arial" w:hAnsi="Arial" w:cs="Arial"/>
          <w:color w:val="000000" w:themeColor="text1"/>
          <w:sz w:val="20"/>
          <w:szCs w:val="20"/>
        </w:rPr>
        <w:lastRenderedPageBreak/>
        <w:t>ekstremalnego obciążenia. Takie warunki mogą wystąpić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przypadku chociażby okolicznościowych promocji na zasoby do ściągnięcia etc.</w:t>
      </w:r>
      <w:r w:rsidR="00FA65D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Dalsze szacunki przeprowadzone </w:t>
      </w:r>
      <w:r w:rsidR="003A273C">
        <w:rPr>
          <w:rFonts w:ascii="Arial" w:eastAsia="Arial" w:hAnsi="Arial" w:cs="Arial"/>
          <w:color w:val="000000" w:themeColor="text1"/>
          <w:sz w:val="20"/>
          <w:szCs w:val="20"/>
        </w:rPr>
        <w:t>są</w:t>
      </w:r>
      <w:r w:rsidRPr="008B3AC9">
        <w:rPr>
          <w:rFonts w:ascii="Arial" w:eastAsia="Arial" w:hAnsi="Arial" w:cs="Arial"/>
          <w:color w:val="000000" w:themeColor="text1"/>
          <w:sz w:val="20"/>
          <w:szCs w:val="20"/>
        </w:rPr>
        <w:t xml:space="preserve"> dla przykładowych serwerów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chmurze publicznej Azure.</w:t>
      </w:r>
    </w:p>
    <w:p w14:paraId="2C5E50B4" w14:textId="77777777" w:rsidR="00A34588" w:rsidRDefault="00A34588" w:rsidP="00275101">
      <w:pPr>
        <w:spacing w:line="360" w:lineRule="auto"/>
        <w:ind w:left="708" w:firstLine="359"/>
        <w:jc w:val="both"/>
        <w:rPr>
          <w:rFonts w:ascii="Arial" w:eastAsia="Arial" w:hAnsi="Arial" w:cs="Arial"/>
          <w:color w:val="000000" w:themeColor="text1"/>
          <w:sz w:val="20"/>
          <w:szCs w:val="20"/>
        </w:rPr>
      </w:pPr>
    </w:p>
    <w:p w14:paraId="49B13F16" w14:textId="5D69E52B" w:rsidR="00275101" w:rsidRPr="008D5DEE" w:rsidRDefault="008D5DEE" w:rsidP="008D5DEE">
      <w:pPr>
        <w:spacing w:line="360" w:lineRule="auto"/>
        <w:ind w:left="774"/>
        <w:jc w:val="both"/>
        <w:rPr>
          <w:rFonts w:ascii="Arial" w:eastAsia="Arial" w:hAnsi="Arial" w:cs="Arial"/>
          <w:i/>
          <w:iCs/>
          <w:color w:val="000000" w:themeColor="text1"/>
          <w:sz w:val="20"/>
          <w:szCs w:val="20"/>
        </w:rPr>
      </w:pPr>
      <w:r>
        <w:rPr>
          <w:rFonts w:ascii="Arial" w:hAnsi="Arial" w:cs="Arial"/>
          <w:i/>
          <w:iCs/>
          <w:sz w:val="20"/>
          <w:szCs w:val="20"/>
        </w:rPr>
        <w:t>Szacowanie zapotrzebowania na serwery danych</w:t>
      </w:r>
    </w:p>
    <w:p w14:paraId="394D0F3B" w14:textId="3855AA29" w:rsidR="00BB12F8" w:rsidRPr="000F5F1A" w:rsidRDefault="60549E9E" w:rsidP="000F5F1A">
      <w:pPr>
        <w:pStyle w:val="Akapitzlist"/>
        <w:spacing w:line="360" w:lineRule="auto"/>
        <w:ind w:left="709" w:firstLine="707"/>
        <w:jc w:val="both"/>
        <w:rPr>
          <w:rFonts w:ascii="Arial" w:eastAsia="Arial" w:hAnsi="Arial" w:cs="Arial"/>
          <w:color w:val="000000" w:themeColor="text1"/>
          <w:sz w:val="20"/>
          <w:szCs w:val="20"/>
        </w:rPr>
      </w:pPr>
      <w:r w:rsidRPr="00275101">
        <w:rPr>
          <w:rFonts w:ascii="Arial" w:eastAsia="Arial" w:hAnsi="Arial" w:cs="Arial"/>
          <w:color w:val="000000" w:themeColor="text1"/>
          <w:sz w:val="20"/>
          <w:szCs w:val="20"/>
        </w:rPr>
        <w:t xml:space="preserve">Serwery przeznaczone są do usługi Azure Database for PostgreSQL </w:t>
      </w:r>
      <w:r w:rsidR="00C262C5">
        <w:rPr>
          <w:rFonts w:ascii="Arial" w:eastAsia="Arial" w:hAnsi="Arial" w:cs="Arial"/>
          <w:color w:val="000000" w:themeColor="text1"/>
          <w:sz w:val="20"/>
          <w:szCs w:val="20"/>
        </w:rPr>
        <w:t>[</w:t>
      </w:r>
      <w:r w:rsidR="00C262C5" w:rsidRPr="009A6FB1">
        <w:rPr>
          <w:rStyle w:val="Odwoanieprzypisukocowego"/>
          <w:rFonts w:ascii="Arial" w:eastAsia="Arial" w:hAnsi="Arial" w:cs="Arial"/>
          <w:color w:val="000000" w:themeColor="text1"/>
          <w:sz w:val="20"/>
          <w:szCs w:val="20"/>
          <w:vertAlign w:val="baseline"/>
        </w:rPr>
        <w:endnoteReference w:id="9"/>
      </w:r>
      <w:r w:rsidR="00C262C5">
        <w:rPr>
          <w:rFonts w:ascii="Arial" w:eastAsia="Arial" w:hAnsi="Arial" w:cs="Arial"/>
          <w:color w:val="000000" w:themeColor="text1"/>
          <w:sz w:val="20"/>
          <w:szCs w:val="20"/>
        </w:rPr>
        <w:t>]</w:t>
      </w:r>
      <w:r w:rsidR="00BB12F8" w:rsidRPr="009716C0">
        <w:rPr>
          <w:rFonts w:ascii="Arial" w:hAnsi="Arial" w:cs="Arial"/>
          <w:sz w:val="20"/>
          <w:szCs w:val="20"/>
        </w:rPr>
        <w:t>.</w:t>
      </w:r>
      <w:r w:rsidR="00776443">
        <w:rPr>
          <w:rFonts w:ascii="Arial" w:hAnsi="Arial" w:cs="Arial"/>
          <w:sz w:val="20"/>
          <w:szCs w:val="20"/>
        </w:rPr>
        <w:t xml:space="preserve"> </w:t>
      </w:r>
      <w:r w:rsidRPr="00275101">
        <w:rPr>
          <w:rFonts w:ascii="Arial" w:eastAsia="Arial" w:hAnsi="Arial" w:cs="Arial"/>
          <w:color w:val="000000" w:themeColor="text1"/>
          <w:sz w:val="20"/>
          <w:szCs w:val="20"/>
        </w:rPr>
        <w:t>Jak przeczytać możemy na stronie Microsoftu maksymalna liczba jednoczesnych połączeń to 5000. Maksymalną liczbę połączeń możemy uzyskać już dla SKU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parametrami</w:t>
      </w:r>
      <w:r w:rsidR="009D67AB">
        <w:rPr>
          <w:rFonts w:ascii="Arial" w:eastAsia="Arial" w:hAnsi="Arial" w:cs="Arial"/>
          <w:color w:val="000000" w:themeColor="text1"/>
          <w:sz w:val="20"/>
          <w:szCs w:val="20"/>
        </w:rPr>
        <w:t xml:space="preserve"> opisanymi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6.1.</w:t>
      </w:r>
    </w:p>
    <w:p w14:paraId="3F4A4BA4" w14:textId="05F80290" w:rsidR="00C1638F" w:rsidRPr="0093762A" w:rsidRDefault="008B3AC9" w:rsidP="009D2950">
      <w:pPr>
        <w:spacing w:after="240" w:line="360" w:lineRule="auto"/>
        <w:ind w:firstLine="567"/>
        <w:jc w:val="center"/>
        <w:rPr>
          <w:rFonts w:ascii="Arial" w:hAnsi="Arial" w:cs="Arial"/>
          <w:sz w:val="20"/>
          <w:szCs w:val="20"/>
        </w:rPr>
      </w:pPr>
      <w:r w:rsidRPr="0093762A">
        <w:rPr>
          <w:rFonts w:ascii="Arial" w:eastAsia="Arial" w:hAnsi="Arial" w:cs="Arial"/>
          <w:sz w:val="20"/>
          <w:szCs w:val="20"/>
        </w:rPr>
        <w:t>Tab</w:t>
      </w:r>
      <w:r w:rsidR="0014066E">
        <w:rPr>
          <w:rFonts w:ascii="Arial" w:eastAsia="Arial" w:hAnsi="Arial" w:cs="Arial"/>
          <w:sz w:val="20"/>
          <w:szCs w:val="20"/>
        </w:rPr>
        <w:t>.</w:t>
      </w:r>
      <w:r w:rsidRPr="0093762A">
        <w:rPr>
          <w:rFonts w:ascii="Arial" w:eastAsia="Arial" w:hAnsi="Arial" w:cs="Arial"/>
          <w:sz w:val="20"/>
          <w:szCs w:val="20"/>
        </w:rPr>
        <w:t xml:space="preserve"> </w:t>
      </w:r>
      <w:r w:rsidR="007F5FC4">
        <w:rPr>
          <w:rFonts w:ascii="Arial" w:eastAsia="Arial" w:hAnsi="Arial" w:cs="Arial"/>
          <w:sz w:val="20"/>
          <w:szCs w:val="20"/>
        </w:rPr>
        <w:t>6.1</w:t>
      </w:r>
      <w:r w:rsidRPr="0093762A">
        <w:rPr>
          <w:rFonts w:ascii="Arial" w:eastAsia="Arial" w:hAnsi="Arial" w:cs="Arial"/>
          <w:sz w:val="20"/>
          <w:szCs w:val="20"/>
        </w:rPr>
        <w:t>. Zapotrzebowanie na serwery bazodanowe</w:t>
      </w:r>
    </w:p>
    <w:tbl>
      <w:tblPr>
        <w:tblStyle w:val="Tabela-Siatka"/>
        <w:tblW w:w="8363" w:type="dxa"/>
        <w:tblInd w:w="817" w:type="dxa"/>
        <w:tblLayout w:type="fixed"/>
        <w:tblLook w:val="06A0" w:firstRow="1" w:lastRow="0" w:firstColumn="1" w:lastColumn="0" w:noHBand="1" w:noVBand="1"/>
      </w:tblPr>
      <w:tblGrid>
        <w:gridCol w:w="1985"/>
        <w:gridCol w:w="1134"/>
        <w:gridCol w:w="1134"/>
        <w:gridCol w:w="1722"/>
        <w:gridCol w:w="2388"/>
      </w:tblGrid>
      <w:tr w:rsidR="00C1638F" w:rsidRPr="008B3AC9" w14:paraId="5645004A" w14:textId="77777777" w:rsidTr="00BF2AD1">
        <w:trPr>
          <w:trHeight w:val="249"/>
        </w:trPr>
        <w:tc>
          <w:tcPr>
            <w:tcW w:w="1985" w:type="dxa"/>
            <w:shd w:val="clear" w:color="auto" w:fill="D9D9D9" w:themeFill="background1" w:themeFillShade="D9"/>
          </w:tcPr>
          <w:p w14:paraId="3EDA1C02" w14:textId="50713F76"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Nazwa</w:t>
            </w:r>
          </w:p>
          <w:p w14:paraId="4B94AA8F" w14:textId="006F09D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jednostki SKU</w:t>
            </w:r>
          </w:p>
        </w:tc>
        <w:tc>
          <w:tcPr>
            <w:tcW w:w="1134" w:type="dxa"/>
            <w:shd w:val="clear" w:color="auto" w:fill="D9D9D9" w:themeFill="background1" w:themeFillShade="D9"/>
          </w:tcPr>
          <w:p w14:paraId="2160091E" w14:textId="43EAE4EC" w:rsidR="00C1638F" w:rsidRPr="008B3AC9" w:rsidRDefault="00C1638F" w:rsidP="00C1638F">
            <w:pPr>
              <w:spacing w:line="240" w:lineRule="auto"/>
              <w:jc w:val="center"/>
              <w:rPr>
                <w:rFonts w:ascii="Arial" w:hAnsi="Arial" w:cs="Arial"/>
                <w:sz w:val="20"/>
                <w:szCs w:val="20"/>
                <w:lang w:val="en-US"/>
              </w:rPr>
            </w:pPr>
            <w:r w:rsidRPr="008B3AC9">
              <w:rPr>
                <w:rFonts w:ascii="Arial" w:hAnsi="Arial" w:cs="Arial"/>
                <w:sz w:val="20"/>
                <w:szCs w:val="20"/>
              </w:rPr>
              <w:t>Rdzenie wirtualne</w:t>
            </w:r>
          </w:p>
        </w:tc>
        <w:tc>
          <w:tcPr>
            <w:tcW w:w="1134" w:type="dxa"/>
            <w:shd w:val="clear" w:color="auto" w:fill="D9D9D9" w:themeFill="background1" w:themeFillShade="D9"/>
          </w:tcPr>
          <w:p w14:paraId="7C4A7D37" w14:textId="71C6BFE9"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Rozmiar pamięci</w:t>
            </w:r>
          </w:p>
        </w:tc>
        <w:tc>
          <w:tcPr>
            <w:tcW w:w="1722" w:type="dxa"/>
            <w:shd w:val="clear" w:color="auto" w:fill="D9D9D9" w:themeFill="background1" w:themeFillShade="D9"/>
          </w:tcPr>
          <w:p w14:paraId="50B2A575" w14:textId="522913F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Maksymalna liczba połączeń</w:t>
            </w:r>
          </w:p>
        </w:tc>
        <w:tc>
          <w:tcPr>
            <w:tcW w:w="2388" w:type="dxa"/>
            <w:shd w:val="clear" w:color="auto" w:fill="D9D9D9" w:themeFill="background1" w:themeFillShade="D9"/>
          </w:tcPr>
          <w:p w14:paraId="70826AB8" w14:textId="177C38E0"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Maksymalna liczba</w:t>
            </w:r>
            <w:r w:rsidR="00FA65DA">
              <w:rPr>
                <w:rFonts w:ascii="Arial" w:hAnsi="Arial" w:cs="Arial"/>
                <w:sz w:val="20"/>
                <w:szCs w:val="20"/>
              </w:rPr>
              <w:t xml:space="preserve"> </w:t>
            </w:r>
            <w:r w:rsidRPr="008B3AC9">
              <w:rPr>
                <w:rFonts w:ascii="Arial" w:hAnsi="Arial" w:cs="Arial"/>
                <w:sz w:val="20"/>
                <w:szCs w:val="20"/>
              </w:rPr>
              <w:t>połączeń użytkowników</w:t>
            </w:r>
          </w:p>
        </w:tc>
      </w:tr>
      <w:tr w:rsidR="43175233" w:rsidRPr="008B3AC9" w14:paraId="5AAB42AA" w14:textId="77777777" w:rsidTr="00BF2AD1">
        <w:trPr>
          <w:trHeight w:val="249"/>
        </w:trPr>
        <w:tc>
          <w:tcPr>
            <w:tcW w:w="1985" w:type="dxa"/>
            <w:shd w:val="clear" w:color="auto" w:fill="FFFFFF" w:themeFill="background1"/>
          </w:tcPr>
          <w:p w14:paraId="6765AD62" w14:textId="25B92B5E" w:rsidR="43175233" w:rsidRPr="008B3AC9" w:rsidRDefault="43175233" w:rsidP="00C1638F">
            <w:pPr>
              <w:spacing w:line="360" w:lineRule="auto"/>
              <w:rPr>
                <w:rFonts w:ascii="Arial" w:hAnsi="Arial" w:cs="Arial"/>
                <w:sz w:val="20"/>
                <w:szCs w:val="20"/>
                <w:lang w:val="en-US"/>
              </w:rPr>
            </w:pPr>
            <w:r w:rsidRPr="008B3AC9">
              <w:rPr>
                <w:rFonts w:ascii="Arial" w:eastAsia="Arial" w:hAnsi="Arial" w:cs="Arial"/>
                <w:color w:val="000000" w:themeColor="text1"/>
                <w:sz w:val="20"/>
                <w:szCs w:val="20"/>
              </w:rPr>
              <w:t>D16s_v3/D16ds_v4</w:t>
            </w:r>
          </w:p>
        </w:tc>
        <w:tc>
          <w:tcPr>
            <w:tcW w:w="1134" w:type="dxa"/>
            <w:shd w:val="clear" w:color="auto" w:fill="FFFFFF" w:themeFill="background1"/>
          </w:tcPr>
          <w:p w14:paraId="03791FBF" w14:textId="38FF96C8" w:rsidR="43175233" w:rsidRPr="008B3AC9" w:rsidRDefault="00C1638F" w:rsidP="00C1638F">
            <w:pPr>
              <w:spacing w:line="360" w:lineRule="auto"/>
              <w:jc w:val="center"/>
              <w:rPr>
                <w:rFonts w:ascii="Arial" w:hAnsi="Arial" w:cs="Arial"/>
                <w:sz w:val="20"/>
                <w:szCs w:val="20"/>
                <w:lang w:val="en-US"/>
              </w:rPr>
            </w:pPr>
            <w:r w:rsidRPr="008B3AC9">
              <w:rPr>
                <w:rFonts w:ascii="Arial" w:hAnsi="Arial" w:cs="Arial"/>
                <w:sz w:val="20"/>
                <w:szCs w:val="20"/>
                <w:lang w:val="en-US"/>
              </w:rPr>
              <w:t>16</w:t>
            </w:r>
          </w:p>
        </w:tc>
        <w:tc>
          <w:tcPr>
            <w:tcW w:w="1134" w:type="dxa"/>
            <w:shd w:val="clear" w:color="auto" w:fill="FFFFFF" w:themeFill="background1"/>
          </w:tcPr>
          <w:p w14:paraId="7B3B626B" w14:textId="2CCEECD2"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 xml:space="preserve">64 </w:t>
            </w:r>
            <w:proofErr w:type="spellStart"/>
            <w:r w:rsidRPr="008B3AC9">
              <w:rPr>
                <w:rFonts w:ascii="Arial" w:eastAsia="Arial" w:hAnsi="Arial" w:cs="Arial"/>
                <w:color w:val="000000" w:themeColor="text1"/>
                <w:sz w:val="20"/>
                <w:szCs w:val="20"/>
              </w:rPr>
              <w:t>GiB</w:t>
            </w:r>
            <w:proofErr w:type="spellEnd"/>
          </w:p>
        </w:tc>
        <w:tc>
          <w:tcPr>
            <w:tcW w:w="1722" w:type="dxa"/>
            <w:shd w:val="clear" w:color="auto" w:fill="FFFFFF" w:themeFill="background1"/>
          </w:tcPr>
          <w:p w14:paraId="1082132B" w14:textId="7AAD73A5"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5000</w:t>
            </w:r>
          </w:p>
        </w:tc>
        <w:tc>
          <w:tcPr>
            <w:tcW w:w="2388" w:type="dxa"/>
            <w:shd w:val="clear" w:color="auto" w:fill="FFFFFF" w:themeFill="background1"/>
          </w:tcPr>
          <w:p w14:paraId="779D1FA3" w14:textId="73E618FB"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4997</w:t>
            </w:r>
          </w:p>
        </w:tc>
      </w:tr>
    </w:tbl>
    <w:p w14:paraId="4314E240" w14:textId="77777777" w:rsidR="00275101" w:rsidRDefault="00275101" w:rsidP="00275101">
      <w:pPr>
        <w:spacing w:line="360" w:lineRule="auto"/>
        <w:ind w:left="567" w:firstLine="708"/>
        <w:jc w:val="both"/>
        <w:rPr>
          <w:rFonts w:ascii="Arial" w:eastAsia="Arial" w:hAnsi="Arial" w:cs="Arial"/>
          <w:color w:val="000000" w:themeColor="text1"/>
          <w:sz w:val="20"/>
          <w:szCs w:val="20"/>
        </w:rPr>
      </w:pPr>
    </w:p>
    <w:p w14:paraId="4BDCB3AD" w14:textId="0DF27336" w:rsidR="00275101" w:rsidRDefault="60549E9E" w:rsidP="00176E29">
      <w:pPr>
        <w:spacing w:line="360" w:lineRule="auto"/>
        <w:ind w:left="709" w:firstLine="708"/>
        <w:jc w:val="both"/>
        <w:rPr>
          <w:rFonts w:ascii="Arial" w:hAnsi="Arial" w:cs="Arial"/>
          <w:sz w:val="20"/>
          <w:szCs w:val="20"/>
        </w:rPr>
      </w:pPr>
      <w:r w:rsidRPr="008B3AC9">
        <w:rPr>
          <w:rFonts w:ascii="Arial" w:eastAsia="Arial" w:hAnsi="Arial" w:cs="Arial"/>
          <w:color w:val="000000" w:themeColor="text1"/>
          <w:sz w:val="20"/>
          <w:szCs w:val="20"/>
        </w:rPr>
        <w:t>Liczba ta zmniejszona jest do 4997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racji na </w:t>
      </w:r>
      <w:r w:rsidR="00776443">
        <w:rPr>
          <w:rFonts w:ascii="Arial" w:eastAsia="Arial" w:hAnsi="Arial" w:cs="Arial"/>
          <w:color w:val="000000" w:themeColor="text1"/>
          <w:sz w:val="20"/>
          <w:szCs w:val="20"/>
        </w:rPr>
        <w:t>trzy</w:t>
      </w:r>
      <w:r w:rsidRPr="008B3AC9">
        <w:rPr>
          <w:rFonts w:ascii="Arial" w:eastAsia="Arial" w:hAnsi="Arial" w:cs="Arial"/>
          <w:color w:val="000000" w:themeColor="text1"/>
          <w:sz w:val="20"/>
          <w:szCs w:val="20"/>
        </w:rPr>
        <w:t xml:space="preserve"> ciągle podtrzymywane połączenia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samym serwisem Azure,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dalszych obliczeniach liczba możliwych połączeń </w:t>
      </w:r>
      <w:r w:rsidR="003B6A2F">
        <w:rPr>
          <w:rFonts w:ascii="Arial" w:eastAsia="Arial" w:hAnsi="Arial" w:cs="Arial"/>
          <w:color w:val="000000" w:themeColor="text1"/>
          <w:sz w:val="20"/>
          <w:szCs w:val="20"/>
        </w:rPr>
        <w:t>została</w:t>
      </w:r>
      <w:r w:rsidRPr="008B3AC9">
        <w:rPr>
          <w:rFonts w:ascii="Arial" w:eastAsia="Arial" w:hAnsi="Arial" w:cs="Arial"/>
          <w:color w:val="000000" w:themeColor="text1"/>
          <w:sz w:val="20"/>
          <w:szCs w:val="20"/>
        </w:rPr>
        <w:t xml:space="preserve"> zaokrąglona do 5 000.</w:t>
      </w:r>
      <w:r w:rsidR="008D36F2">
        <w:rPr>
          <w:rFonts w:ascii="Arial" w:eastAsia="Arial" w:hAnsi="Arial" w:cs="Arial"/>
          <w:color w:val="000000" w:themeColor="text1"/>
          <w:sz w:val="20"/>
          <w:szCs w:val="20"/>
        </w:rPr>
        <w:t xml:space="preserve"> </w:t>
      </w:r>
      <w:r w:rsidR="002F05CF">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prostych obliczeń wynika, że przy założonych powyżej liczbach </w:t>
      </w:r>
      <w:r w:rsidR="003B6A2F">
        <w:rPr>
          <w:rFonts w:ascii="Arial" w:eastAsia="Arial" w:hAnsi="Arial" w:cs="Arial"/>
          <w:color w:val="000000" w:themeColor="text1"/>
          <w:sz w:val="20"/>
          <w:szCs w:val="20"/>
        </w:rPr>
        <w:t>można oczekiwać</w:t>
      </w:r>
      <w:r w:rsidRPr="008B3AC9">
        <w:rPr>
          <w:rFonts w:ascii="Arial" w:eastAsia="Arial" w:hAnsi="Arial" w:cs="Arial"/>
          <w:color w:val="000000" w:themeColor="text1"/>
          <w:sz w:val="20"/>
          <w:szCs w:val="20"/>
        </w:rPr>
        <w:t xml:space="preserve"> maksymalnie 75 000 połączeń. </w:t>
      </w:r>
    </w:p>
    <w:p w14:paraId="0496C181" w14:textId="2796CFA8" w:rsidR="43175233" w:rsidRPr="008B3AC9" w:rsidRDefault="60549E9E" w:rsidP="009D2950">
      <w:pPr>
        <w:spacing w:line="360" w:lineRule="auto"/>
        <w:ind w:left="567" w:firstLine="851"/>
        <w:jc w:val="both"/>
        <w:rPr>
          <w:rFonts w:ascii="Arial" w:hAnsi="Arial" w:cs="Arial"/>
          <w:sz w:val="20"/>
          <w:szCs w:val="20"/>
        </w:rPr>
      </w:pPr>
      <w:r w:rsidRPr="008B3AC9">
        <w:rPr>
          <w:rFonts w:ascii="Arial" w:eastAsia="Arial" w:hAnsi="Arial" w:cs="Arial"/>
          <w:color w:val="000000" w:themeColor="text1"/>
          <w:sz w:val="20"/>
          <w:szCs w:val="20"/>
        </w:rPr>
        <w:t>Biorąc pod uwagę wszystkie dotychczasowe założenia należy mieć do dyspozycji 15 serwerów bazodanowych, co podsumowan</w:t>
      </w:r>
      <w:r w:rsidR="00851BE8">
        <w:rPr>
          <w:rFonts w:ascii="Arial" w:eastAsia="Arial" w:hAnsi="Arial" w:cs="Arial"/>
          <w:color w:val="000000" w:themeColor="text1"/>
          <w:sz w:val="20"/>
          <w:szCs w:val="20"/>
        </w:rPr>
        <w:t>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6.2.</w:t>
      </w:r>
    </w:p>
    <w:p w14:paraId="22E4EB8F" w14:textId="77777777" w:rsidR="008B3AC9" w:rsidRDefault="008B3AC9" w:rsidP="008B3AC9">
      <w:pPr>
        <w:spacing w:line="360" w:lineRule="auto"/>
        <w:ind w:firstLine="567"/>
        <w:jc w:val="center"/>
        <w:rPr>
          <w:rFonts w:ascii="Arial" w:eastAsia="Arial" w:hAnsi="Arial" w:cs="Arial"/>
          <w:color w:val="000000" w:themeColor="text1"/>
          <w:sz w:val="20"/>
          <w:szCs w:val="20"/>
        </w:rPr>
      </w:pPr>
    </w:p>
    <w:p w14:paraId="56859E79" w14:textId="646D3767" w:rsidR="43175233" w:rsidRPr="008B3AC9" w:rsidRDefault="008B3AC9" w:rsidP="009D2950">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6.2</w:t>
      </w:r>
      <w:r w:rsidRPr="008B3AC9">
        <w:rPr>
          <w:rFonts w:ascii="Arial" w:eastAsia="Arial" w:hAnsi="Arial" w:cs="Arial"/>
          <w:color w:val="000000" w:themeColor="text1"/>
          <w:sz w:val="20"/>
          <w:szCs w:val="20"/>
        </w:rPr>
        <w:t>. Zapotrzebowanie na serwery bazodanowe</w:t>
      </w:r>
    </w:p>
    <w:tbl>
      <w:tblPr>
        <w:tblStyle w:val="Tabela-Siatka"/>
        <w:tblW w:w="0" w:type="auto"/>
        <w:tblInd w:w="817" w:type="dxa"/>
        <w:tblLayout w:type="fixed"/>
        <w:tblLook w:val="06A0" w:firstRow="1" w:lastRow="0" w:firstColumn="1" w:lastColumn="0" w:noHBand="1" w:noVBand="1"/>
      </w:tblPr>
      <w:tblGrid>
        <w:gridCol w:w="1559"/>
        <w:gridCol w:w="2127"/>
        <w:gridCol w:w="2551"/>
        <w:gridCol w:w="2126"/>
      </w:tblGrid>
      <w:tr w:rsidR="43175233" w:rsidRPr="00E75AA9" w14:paraId="2B5BF825"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AFD9457" w14:textId="3490FB81"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Szacowana ilość połączeń</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64E8EC6" w14:textId="0B324D89"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pamięci RAM na 5k połączeń</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4623BF4" w14:textId="51FBA3B5"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Sumaryczne zapotrzebowanie na RAM</w:t>
            </w:r>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3D8702D" w14:textId="1CCE6BF2"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potrzebnych serwerów</w:t>
            </w:r>
          </w:p>
        </w:tc>
      </w:tr>
      <w:tr w:rsidR="43175233" w:rsidRPr="00E75AA9" w14:paraId="418D3013"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5532C3" w14:textId="4B07A72F"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75 000</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B29124" w14:textId="10D3CF46"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171717"/>
                <w:sz w:val="20"/>
                <w:szCs w:val="20"/>
              </w:rPr>
              <w:t xml:space="preserve">64 </w:t>
            </w:r>
            <w:proofErr w:type="spellStart"/>
            <w:r w:rsidRPr="00E75AA9">
              <w:rPr>
                <w:rFonts w:ascii="Arial" w:eastAsia="Arial" w:hAnsi="Arial" w:cs="Arial"/>
                <w:color w:val="171717"/>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B0CBB1" w14:textId="5411FF2B"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 xml:space="preserve">960 </w:t>
            </w:r>
            <w:proofErr w:type="spellStart"/>
            <w:r w:rsidRPr="00E75AA9">
              <w:rPr>
                <w:rFonts w:ascii="Arial" w:eastAsia="Arial" w:hAnsi="Arial" w:cs="Arial"/>
                <w:color w:val="000000" w:themeColor="text1"/>
                <w:sz w:val="20"/>
                <w:szCs w:val="20"/>
              </w:rPr>
              <w:t>GiB</w:t>
            </w:r>
            <w:proofErr w:type="spellEnd"/>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99F400" w14:textId="645E23F7"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15</w:t>
            </w:r>
          </w:p>
        </w:tc>
      </w:tr>
    </w:tbl>
    <w:p w14:paraId="0958A7C2" w14:textId="77777777" w:rsidR="008B3AC9" w:rsidRPr="00F53768" w:rsidRDefault="008B3AC9" w:rsidP="00F53768">
      <w:pPr>
        <w:spacing w:line="360" w:lineRule="auto"/>
        <w:ind w:left="708" w:firstLine="359"/>
        <w:jc w:val="both"/>
        <w:rPr>
          <w:rFonts w:ascii="Arial" w:eastAsia="Arial" w:hAnsi="Arial" w:cs="Arial"/>
          <w:color w:val="000000" w:themeColor="text1"/>
          <w:sz w:val="20"/>
          <w:szCs w:val="20"/>
        </w:rPr>
      </w:pPr>
    </w:p>
    <w:p w14:paraId="2A8EFB4F" w14:textId="37912722" w:rsidR="00176E29" w:rsidRPr="008D5DEE" w:rsidRDefault="008D5DEE" w:rsidP="008D5DEE">
      <w:pPr>
        <w:spacing w:line="360" w:lineRule="auto"/>
        <w:ind w:left="774"/>
        <w:rPr>
          <w:rFonts w:ascii="Arial" w:eastAsia="Times New Roman" w:hAnsi="Arial" w:cs="Arial"/>
          <w:i/>
          <w:iCs/>
          <w:sz w:val="20"/>
          <w:szCs w:val="20"/>
        </w:rPr>
      </w:pPr>
      <w:r>
        <w:rPr>
          <w:rFonts w:ascii="Arial" w:hAnsi="Arial" w:cs="Arial"/>
          <w:i/>
          <w:iCs/>
          <w:sz w:val="20"/>
          <w:szCs w:val="20"/>
        </w:rPr>
        <w:t>Szacowanie zapotrzebowania na połączenia sieciowe</w:t>
      </w:r>
    </w:p>
    <w:p w14:paraId="3F0680E5" w14:textId="78408E9C" w:rsidR="008B3AC9" w:rsidRPr="00006C16" w:rsidRDefault="60549E9E" w:rsidP="00006C16">
      <w:pPr>
        <w:spacing w:line="360" w:lineRule="auto"/>
        <w:ind w:left="708" w:firstLine="708"/>
        <w:rPr>
          <w:rFonts w:ascii="Arial" w:eastAsia="Times New Roman" w:hAnsi="Arial" w:cs="Arial"/>
          <w:sz w:val="20"/>
          <w:szCs w:val="20"/>
        </w:rPr>
      </w:pPr>
      <w:r w:rsidRPr="00275101">
        <w:rPr>
          <w:rFonts w:ascii="Arial" w:hAnsi="Arial" w:cs="Arial"/>
          <w:sz w:val="20"/>
          <w:szCs w:val="20"/>
        </w:rPr>
        <w:t>Przeprowadzając szacunki dla serwera opartego</w:t>
      </w:r>
      <w:r w:rsidR="008D36F2">
        <w:rPr>
          <w:rFonts w:ascii="Arial" w:hAnsi="Arial" w:cs="Arial"/>
          <w:sz w:val="20"/>
          <w:szCs w:val="20"/>
        </w:rPr>
        <w:t xml:space="preserve"> o</w:t>
      </w:r>
      <w:r w:rsidR="004A3D0A">
        <w:rPr>
          <w:rFonts w:ascii="Arial" w:hAnsi="Arial" w:cs="Arial"/>
          <w:sz w:val="20"/>
          <w:szCs w:val="20"/>
        </w:rPr>
        <w:t xml:space="preserve"> </w:t>
      </w:r>
      <w:r w:rsidRPr="00275101">
        <w:rPr>
          <w:rFonts w:ascii="Arial" w:hAnsi="Arial" w:cs="Arial"/>
          <w:sz w:val="20"/>
          <w:szCs w:val="20"/>
        </w:rPr>
        <w:t>Apache</w:t>
      </w:r>
      <w:r w:rsidR="008D36F2">
        <w:rPr>
          <w:rFonts w:ascii="Arial" w:hAnsi="Arial" w:cs="Arial"/>
          <w:sz w:val="20"/>
          <w:szCs w:val="20"/>
        </w:rPr>
        <w:t xml:space="preserve"> i</w:t>
      </w:r>
      <w:r w:rsidR="004A3D0A">
        <w:rPr>
          <w:rFonts w:ascii="Arial" w:hAnsi="Arial" w:cs="Arial"/>
          <w:sz w:val="20"/>
          <w:szCs w:val="20"/>
        </w:rPr>
        <w:t xml:space="preserve"> </w:t>
      </w:r>
      <w:r w:rsidRPr="00275101">
        <w:rPr>
          <w:rFonts w:ascii="Arial" w:hAnsi="Arial" w:cs="Arial"/>
          <w:sz w:val="20"/>
          <w:szCs w:val="20"/>
        </w:rPr>
        <w:t xml:space="preserve">korzystając ze wzoru </w:t>
      </w:r>
      <w:r w:rsidR="009A6FB1">
        <w:rPr>
          <w:rFonts w:ascii="Arial" w:hAnsi="Arial" w:cs="Arial"/>
          <w:sz w:val="20"/>
          <w:szCs w:val="20"/>
        </w:rPr>
        <w:t>[</w:t>
      </w:r>
      <w:r w:rsidR="0045432B" w:rsidRPr="00060509">
        <w:rPr>
          <w:rStyle w:val="Odwoanieprzypisukocowego"/>
          <w:rFonts w:ascii="Arial" w:hAnsi="Arial" w:cs="Arial"/>
          <w:sz w:val="20"/>
          <w:szCs w:val="20"/>
          <w:vertAlign w:val="baseline"/>
        </w:rPr>
        <w:endnoteReference w:id="10"/>
      </w:r>
      <w:r w:rsidR="009A6FB1">
        <w:rPr>
          <w:rFonts w:ascii="Arial" w:hAnsi="Arial" w:cs="Arial"/>
          <w:sz w:val="20"/>
          <w:szCs w:val="20"/>
        </w:rPr>
        <w:t>]:</w:t>
      </w:r>
    </w:p>
    <w:p w14:paraId="3BD09DBC" w14:textId="77777777" w:rsidR="00176E29" w:rsidRDefault="60549E9E" w:rsidP="00006C16">
      <w:pPr>
        <w:spacing w:line="360" w:lineRule="auto"/>
        <w:ind w:left="360" w:firstLine="708"/>
        <w:jc w:val="both"/>
        <w:rPr>
          <w:rFonts w:ascii="Arial" w:hAnsi="Arial" w:cs="Arial"/>
          <w:sz w:val="20"/>
          <w:szCs w:val="20"/>
          <w:lang w:val="en-US"/>
        </w:rPr>
      </w:pPr>
      <w:proofErr w:type="spellStart"/>
      <w:r w:rsidRPr="008B3AC9">
        <w:rPr>
          <w:rFonts w:ascii="Arial" w:eastAsia="Courier New" w:hAnsi="Arial" w:cs="Arial"/>
          <w:sz w:val="20"/>
          <w:szCs w:val="20"/>
          <w:lang w:val="en-US"/>
        </w:rPr>
        <w:t>MaxClients</w:t>
      </w:r>
      <w:proofErr w:type="spellEnd"/>
      <w:r w:rsidRPr="008B3AC9">
        <w:rPr>
          <w:rFonts w:ascii="Arial" w:eastAsia="Courier New" w:hAnsi="Arial" w:cs="Arial"/>
          <w:sz w:val="20"/>
          <w:szCs w:val="20"/>
          <w:lang w:val="en-US"/>
        </w:rPr>
        <w:t xml:space="preserve"> = Total available memory * 80% / Max memory usage of </w:t>
      </w:r>
      <w:proofErr w:type="spellStart"/>
      <w:r w:rsidRPr="008B3AC9">
        <w:rPr>
          <w:rFonts w:ascii="Arial" w:eastAsia="Courier New" w:hAnsi="Arial" w:cs="Arial"/>
          <w:sz w:val="20"/>
          <w:szCs w:val="20"/>
          <w:lang w:val="en-US"/>
        </w:rPr>
        <w:t>apache</w:t>
      </w:r>
      <w:proofErr w:type="spellEnd"/>
      <w:r w:rsidRPr="008B3AC9">
        <w:rPr>
          <w:rFonts w:ascii="Arial" w:eastAsia="Courier New" w:hAnsi="Arial" w:cs="Arial"/>
          <w:sz w:val="20"/>
          <w:szCs w:val="20"/>
          <w:lang w:val="en-US"/>
        </w:rPr>
        <w:t xml:space="preserve"> process</w:t>
      </w:r>
    </w:p>
    <w:p w14:paraId="582291DF" w14:textId="34D02653" w:rsidR="00BB12F8" w:rsidRPr="00F76510" w:rsidRDefault="60549E9E" w:rsidP="00F76510">
      <w:pPr>
        <w:spacing w:after="240" w:line="360" w:lineRule="auto"/>
        <w:ind w:left="708" w:firstLine="708"/>
        <w:jc w:val="both"/>
        <w:rPr>
          <w:rFonts w:ascii="Arial" w:hAnsi="Arial" w:cs="Arial"/>
          <w:sz w:val="20"/>
          <w:szCs w:val="20"/>
        </w:rPr>
      </w:pPr>
      <w:r w:rsidRPr="00E75AA9">
        <w:rPr>
          <w:rFonts w:ascii="Arial" w:eastAsia="Arial" w:hAnsi="Arial" w:cs="Arial"/>
          <w:color w:val="000000" w:themeColor="text1"/>
          <w:sz w:val="20"/>
          <w:szCs w:val="20"/>
        </w:rPr>
        <w:t>Otrzymujemy podobną liczbę</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937 500 MB, czyli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przybliżeniu 915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pamięci co pokazano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podsumowaniu</w:t>
      </w:r>
      <w:r w:rsidR="009D67AB">
        <w:rPr>
          <w:rFonts w:ascii="Arial" w:eastAsia="Arial" w:hAnsi="Arial" w:cs="Arial"/>
          <w:color w:val="000000" w:themeColor="text1"/>
          <w:sz w:val="20"/>
          <w:szCs w:val="20"/>
        </w:rPr>
        <w:t xml:space="preserve"> zawartym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6.3.</w:t>
      </w:r>
    </w:p>
    <w:p w14:paraId="0EF7C7F8" w14:textId="60427AD3" w:rsidR="43175233" w:rsidRDefault="008B3AC9" w:rsidP="00F76510">
      <w:pPr>
        <w:spacing w:after="240" w:line="360" w:lineRule="auto"/>
        <w:jc w:val="center"/>
      </w:pPr>
      <w:r w:rsidRPr="00E75AA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6.3</w:t>
      </w:r>
      <w:r w:rsidRPr="00E75AA9">
        <w:rPr>
          <w:rFonts w:ascii="Arial" w:eastAsia="Arial" w:hAnsi="Arial" w:cs="Arial"/>
          <w:color w:val="000000" w:themeColor="text1"/>
          <w:sz w:val="20"/>
          <w:szCs w:val="20"/>
        </w:rPr>
        <w:t>. Zapotrzebowanie na serwery www</w:t>
      </w:r>
    </w:p>
    <w:tbl>
      <w:tblPr>
        <w:tblStyle w:val="Tabela-Siatka"/>
        <w:tblW w:w="8363" w:type="dxa"/>
        <w:tblInd w:w="817" w:type="dxa"/>
        <w:tblLayout w:type="fixed"/>
        <w:tblLook w:val="06A0" w:firstRow="1" w:lastRow="0" w:firstColumn="1" w:lastColumn="0" w:noHBand="1" w:noVBand="1"/>
      </w:tblPr>
      <w:tblGrid>
        <w:gridCol w:w="2410"/>
        <w:gridCol w:w="3402"/>
        <w:gridCol w:w="2551"/>
      </w:tblGrid>
      <w:tr w:rsidR="43175233" w:rsidRPr="00E75AA9" w14:paraId="292351F8"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ECE41FC" w14:textId="6D9CD617"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Szacowana ilość połączeń</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7BF89200" w14:textId="21A6F67A"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Sumaryczne zapotrzebowanie na RAM</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7665068" w14:textId="1E451746"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Ilość potrzebnych serwerów</w:t>
            </w:r>
          </w:p>
        </w:tc>
      </w:tr>
      <w:tr w:rsidR="43175233" w:rsidRPr="00E75AA9" w14:paraId="2D7DA605"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975353" w14:textId="62897958"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75 000</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83A21" w14:textId="085C6A12"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 xml:space="preserve">915 </w:t>
            </w:r>
            <w:proofErr w:type="spellStart"/>
            <w:r w:rsidRPr="00E75AA9">
              <w:rPr>
                <w:rFonts w:ascii="Arial" w:eastAsia="Arial" w:hAnsi="Arial" w:cs="Arial"/>
                <w:color w:val="000000" w:themeColor="text1"/>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808770" w14:textId="04495AED"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~15</w:t>
            </w:r>
          </w:p>
        </w:tc>
      </w:tr>
    </w:tbl>
    <w:p w14:paraId="5C7D083A" w14:textId="7D297AAE" w:rsidR="43175233" w:rsidRPr="00E75AA9" w:rsidRDefault="43175233" w:rsidP="43175233">
      <w:pPr>
        <w:spacing w:line="360" w:lineRule="auto"/>
        <w:jc w:val="both"/>
        <w:rPr>
          <w:sz w:val="20"/>
          <w:szCs w:val="20"/>
        </w:rPr>
      </w:pPr>
    </w:p>
    <w:p w14:paraId="3D384AAF" w14:textId="23E86391" w:rsidR="00176E29" w:rsidRDefault="60549E9E" w:rsidP="00176E29">
      <w:pPr>
        <w:spacing w:line="360" w:lineRule="auto"/>
        <w:ind w:left="708" w:firstLine="708"/>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lastRenderedPageBreak/>
        <w:t>Podsumowując</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aby obsłużyć całą aplikację należy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około 30 serwerów</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sumarycznej pamięci 1865 </w:t>
      </w:r>
      <w:proofErr w:type="spellStart"/>
      <w:r w:rsidRPr="00E75AA9">
        <w:rPr>
          <w:rFonts w:ascii="Arial" w:eastAsia="Arial" w:hAnsi="Arial" w:cs="Arial"/>
          <w:color w:val="000000" w:themeColor="text1"/>
          <w:sz w:val="20"/>
          <w:szCs w:val="20"/>
        </w:rPr>
        <w:t>GiB</w:t>
      </w:r>
      <w:proofErr w:type="spellEnd"/>
    </w:p>
    <w:p w14:paraId="49A300F5" w14:textId="77777777" w:rsidR="00F76510" w:rsidRDefault="00F76510" w:rsidP="00176E29">
      <w:pPr>
        <w:spacing w:line="360" w:lineRule="auto"/>
        <w:ind w:left="708" w:firstLine="708"/>
        <w:jc w:val="both"/>
        <w:rPr>
          <w:sz w:val="20"/>
          <w:szCs w:val="20"/>
        </w:rPr>
      </w:pPr>
    </w:p>
    <w:p w14:paraId="2A813733" w14:textId="3C528E44" w:rsidR="60549E9E" w:rsidRPr="00F53768" w:rsidRDefault="00F53768" w:rsidP="00F53768">
      <w:pPr>
        <w:spacing w:line="360" w:lineRule="auto"/>
        <w:ind w:left="774"/>
        <w:jc w:val="both"/>
        <w:rPr>
          <w:rFonts w:ascii="Arial" w:hAnsi="Arial" w:cs="Arial"/>
          <w:i/>
          <w:iCs/>
          <w:sz w:val="20"/>
          <w:szCs w:val="20"/>
        </w:rPr>
      </w:pPr>
      <w:r>
        <w:rPr>
          <w:rFonts w:ascii="Arial" w:hAnsi="Arial" w:cs="Arial"/>
          <w:i/>
          <w:iCs/>
          <w:sz w:val="20"/>
          <w:szCs w:val="20"/>
        </w:rPr>
        <w:t>Szacowanie zapotrzebowania na pamięć dyskową</w:t>
      </w:r>
    </w:p>
    <w:p w14:paraId="6CECF539" w14:textId="60E7ECE0" w:rsidR="60549E9E"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Zakładając, że każdy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użytkowników </w:t>
      </w:r>
      <w:r w:rsidR="0010277B">
        <w:rPr>
          <w:rFonts w:ascii="Arial" w:eastAsia="Arial" w:hAnsi="Arial" w:cs="Arial"/>
          <w:color w:val="000000" w:themeColor="text1"/>
          <w:sz w:val="20"/>
          <w:szCs w:val="20"/>
        </w:rPr>
        <w:t>ma</w:t>
      </w:r>
      <w:r w:rsidRPr="00E75AA9">
        <w:rPr>
          <w:rFonts w:ascii="Arial" w:eastAsia="Arial" w:hAnsi="Arial" w:cs="Arial"/>
          <w:color w:val="000000" w:themeColor="text1"/>
          <w:sz w:val="20"/>
          <w:szCs w:val="20"/>
        </w:rPr>
        <w:t xml:space="preserve"> do dyspozycji 200 MB to do poprawnego działania aplikacji przy zakładanej ilości użytkowników aplikacja generuje zapotrzebowanie na około 50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danych,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poniższymi obliczeniami:</w:t>
      </w:r>
    </w:p>
    <w:p w14:paraId="34D38CFD" w14:textId="77777777" w:rsidR="008B3AC9" w:rsidRDefault="008B3AC9" w:rsidP="008B3AC9">
      <w:pPr>
        <w:spacing w:line="360" w:lineRule="auto"/>
        <w:ind w:firstLine="555"/>
        <w:jc w:val="center"/>
        <w:rPr>
          <w:rFonts w:ascii="Arial" w:eastAsia="Arial" w:hAnsi="Arial" w:cs="Arial"/>
          <w:color w:val="000000" w:themeColor="text1"/>
          <w:sz w:val="20"/>
          <w:szCs w:val="20"/>
        </w:rPr>
      </w:pPr>
    </w:p>
    <w:p w14:paraId="6B39CA47" w14:textId="7A65F777" w:rsidR="60549E9E" w:rsidRPr="00E75AA9" w:rsidRDefault="60549E9E" w:rsidP="008B3AC9">
      <w:pPr>
        <w:spacing w:line="360" w:lineRule="auto"/>
        <w:ind w:firstLine="555"/>
        <w:jc w:val="center"/>
        <w:rPr>
          <w:sz w:val="20"/>
          <w:szCs w:val="20"/>
        </w:rPr>
      </w:pPr>
      <w:r w:rsidRPr="00E75AA9">
        <w:rPr>
          <w:rFonts w:ascii="Arial" w:eastAsia="Arial" w:hAnsi="Arial" w:cs="Arial"/>
          <w:color w:val="000000" w:themeColor="text1"/>
          <w:sz w:val="20"/>
          <w:szCs w:val="20"/>
        </w:rPr>
        <w:t xml:space="preserve">250 000 x 200 MB = 48 828,125 </w:t>
      </w:r>
      <w:proofErr w:type="spellStart"/>
      <w:r w:rsidRPr="00E75AA9">
        <w:rPr>
          <w:rFonts w:ascii="Arial" w:eastAsia="Arial" w:hAnsi="Arial" w:cs="Arial"/>
          <w:color w:val="000000" w:themeColor="text1"/>
          <w:sz w:val="20"/>
          <w:szCs w:val="20"/>
        </w:rPr>
        <w:t>GiB</w:t>
      </w:r>
      <w:proofErr w:type="spellEnd"/>
    </w:p>
    <w:p w14:paraId="1B4AFCC4" w14:textId="77777777" w:rsidR="00176E29" w:rsidRDefault="00176E29" w:rsidP="00176E29">
      <w:pPr>
        <w:spacing w:line="360" w:lineRule="auto"/>
        <w:jc w:val="both"/>
        <w:rPr>
          <w:rFonts w:ascii="Arial" w:eastAsia="Arial" w:hAnsi="Arial" w:cs="Arial"/>
          <w:color w:val="000000" w:themeColor="text1"/>
          <w:sz w:val="20"/>
          <w:szCs w:val="20"/>
        </w:rPr>
      </w:pPr>
    </w:p>
    <w:p w14:paraId="5A41939C" w14:textId="0DBEF066" w:rsidR="43175233"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Zaokrąglając otrzymaną liczbę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zakładając większe zapotrzebowanie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związku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większą ilością użytkowników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funkcjonalności należy spodziewać się zapotrzebowania na poziomie 200 TB. Wynik taki otrzymano zaokrąglając otrzymaną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powyższych szacunkach wartość, następnie przemnażając ją </w:t>
      </w:r>
      <w:r w:rsidR="00776443">
        <w:rPr>
          <w:rFonts w:ascii="Arial" w:eastAsia="Arial" w:hAnsi="Arial" w:cs="Arial"/>
          <w:color w:val="000000" w:themeColor="text1"/>
          <w:sz w:val="20"/>
          <w:szCs w:val="20"/>
        </w:rPr>
        <w:t xml:space="preserve">przez </w:t>
      </w:r>
      <w:r w:rsidRPr="00E75AA9">
        <w:rPr>
          <w:rFonts w:ascii="Arial" w:eastAsia="Arial" w:hAnsi="Arial" w:cs="Arial"/>
          <w:color w:val="000000" w:themeColor="text1"/>
          <w:sz w:val="20"/>
          <w:szCs w:val="20"/>
        </w:rPr>
        <w:t xml:space="preserve">4 </w:t>
      </w:r>
      <w:r w:rsidR="004A1F73">
        <w:rPr>
          <w:rFonts w:ascii="Arial" w:eastAsia="Arial" w:hAnsi="Arial" w:cs="Arial"/>
          <w:color w:val="000000" w:themeColor="text1"/>
          <w:sz w:val="20"/>
          <w:szCs w:val="20"/>
        </w:rPr>
        <w:t>przy założeniu, że wystąpi</w:t>
      </w:r>
      <w:r w:rsidRPr="00E75AA9">
        <w:rPr>
          <w:rFonts w:ascii="Arial" w:eastAsia="Arial" w:hAnsi="Arial" w:cs="Arial"/>
          <w:color w:val="000000" w:themeColor="text1"/>
          <w:sz w:val="20"/>
          <w:szCs w:val="20"/>
        </w:rPr>
        <w:t xml:space="preserve"> dodatkowe zapotrzebowanie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rozbudowywaniem funkcjonalności oraz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potencjalnie wzrastającą liczbą użytkowników. </w:t>
      </w:r>
    </w:p>
    <w:p w14:paraId="26B14BAA" w14:textId="77777777" w:rsidR="00176E29" w:rsidRDefault="00176E29" w:rsidP="00176E29"/>
    <w:p w14:paraId="3F337078" w14:textId="77411BBA" w:rsidR="60549E9E" w:rsidRPr="00E75AA9" w:rsidRDefault="60549E9E" w:rsidP="004C4610">
      <w:pPr>
        <w:pStyle w:val="Akapitzlist"/>
        <w:numPr>
          <w:ilvl w:val="0"/>
          <w:numId w:val="16"/>
        </w:numPr>
        <w:spacing w:line="360" w:lineRule="auto"/>
        <w:ind w:left="426"/>
      </w:pPr>
      <w:r w:rsidRPr="00E75AA9">
        <w:t>Wymagania</w:t>
      </w:r>
      <w:r w:rsidR="008D36F2">
        <w:t xml:space="preserve"> w</w:t>
      </w:r>
      <w:r w:rsidR="004A3D0A">
        <w:t xml:space="preserve"> </w:t>
      </w:r>
      <w:r w:rsidRPr="00E75AA9">
        <w:t>zakresie elastyczności</w:t>
      </w:r>
    </w:p>
    <w:p w14:paraId="506E2FB9" w14:textId="296E752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Uruchamianie na dowolnym komputerze PC po stronie klienta (FLRQ_001):</w:t>
      </w:r>
    </w:p>
    <w:p w14:paraId="1B4D9670" w14:textId="571D0B7A" w:rsidR="43175233" w:rsidRPr="00176E29" w:rsidRDefault="60549E9E" w:rsidP="004C4610">
      <w:pPr>
        <w:pStyle w:val="Akapitzlist"/>
        <w:numPr>
          <w:ilvl w:val="0"/>
          <w:numId w:val="17"/>
        </w:numPr>
        <w:spacing w:line="360" w:lineRule="auto"/>
        <w:ind w:left="1134"/>
        <w:jc w:val="both"/>
        <w:rPr>
          <w:sz w:val="20"/>
          <w:szCs w:val="20"/>
        </w:rPr>
      </w:pPr>
      <w:commentRangeStart w:id="292"/>
      <w:r w:rsidRPr="00176E29">
        <w:rPr>
          <w:rFonts w:ascii="Arial" w:eastAsia="Arial" w:hAnsi="Arial" w:cs="Arial"/>
          <w:color w:val="000000" w:themeColor="text1"/>
          <w:sz w:val="20"/>
          <w:szCs w:val="20"/>
        </w:rPr>
        <w:t xml:space="preserve">Opis: Aplikacja dostosowana </w:t>
      </w:r>
      <w:r w:rsidR="007A1A6F">
        <w:rPr>
          <w:rFonts w:ascii="Arial" w:eastAsia="Arial" w:hAnsi="Arial" w:cs="Arial"/>
          <w:color w:val="000000" w:themeColor="text1"/>
          <w:sz w:val="20"/>
          <w:szCs w:val="20"/>
        </w:rPr>
        <w:t>jest</w:t>
      </w:r>
      <w:r w:rsidRPr="00176E29">
        <w:rPr>
          <w:rFonts w:ascii="Arial" w:eastAsia="Arial" w:hAnsi="Arial" w:cs="Arial"/>
          <w:color w:val="000000" w:themeColor="text1"/>
          <w:sz w:val="20"/>
          <w:szCs w:val="20"/>
        </w:rPr>
        <w:t xml:space="preserve"> do różnych platform systemowych pod warunkiem, że spełni</w:t>
      </w:r>
      <w:r w:rsidR="007A1A6F">
        <w:rPr>
          <w:rFonts w:ascii="Arial" w:eastAsia="Arial" w:hAnsi="Arial" w:cs="Arial"/>
          <w:color w:val="000000" w:themeColor="text1"/>
          <w:sz w:val="20"/>
          <w:szCs w:val="20"/>
        </w:rPr>
        <w:t>one są</w:t>
      </w:r>
      <w:r w:rsidRPr="00176E29">
        <w:rPr>
          <w:rFonts w:ascii="Arial" w:eastAsia="Arial" w:hAnsi="Arial" w:cs="Arial"/>
          <w:color w:val="000000" w:themeColor="text1"/>
          <w:sz w:val="20"/>
          <w:szCs w:val="20"/>
        </w:rPr>
        <w:t xml:space="preserve"> wymagania sprzętowe. </w:t>
      </w:r>
    </w:p>
    <w:p w14:paraId="7C553679" w14:textId="546AC694" w:rsidR="43175233" w:rsidRPr="00176E29" w:rsidRDefault="60549E9E" w:rsidP="004C4610">
      <w:pPr>
        <w:pStyle w:val="Akapitzlist"/>
        <w:numPr>
          <w:ilvl w:val="0"/>
          <w:numId w:val="17"/>
        </w:numPr>
        <w:spacing w:line="360" w:lineRule="auto"/>
        <w:ind w:left="1134"/>
        <w:jc w:val="both"/>
        <w:rPr>
          <w:sz w:val="20"/>
          <w:szCs w:val="20"/>
        </w:rPr>
      </w:pPr>
      <w:r w:rsidRPr="00176E29">
        <w:rPr>
          <w:rFonts w:ascii="Arial" w:eastAsia="Arial" w:hAnsi="Arial" w:cs="Arial"/>
          <w:color w:val="000000" w:themeColor="text1"/>
          <w:sz w:val="20"/>
          <w:szCs w:val="20"/>
        </w:rPr>
        <w:t>Sposób realizacji: Minimalne wymagania dla komputera PC zostały określone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innych punktach</w:t>
      </w:r>
      <w:r w:rsidR="007A1A6F">
        <w:rPr>
          <w:rFonts w:ascii="Arial" w:eastAsia="Arial" w:hAnsi="Arial" w:cs="Arial"/>
          <w:color w:val="000000" w:themeColor="text1"/>
          <w:sz w:val="20"/>
          <w:szCs w:val="20"/>
        </w:rPr>
        <w:t>. Istnieje</w:t>
      </w:r>
      <w:r w:rsidRPr="00176E29">
        <w:rPr>
          <w:rFonts w:ascii="Arial" w:eastAsia="Arial" w:hAnsi="Arial" w:cs="Arial"/>
          <w:color w:val="000000" w:themeColor="text1"/>
          <w:sz w:val="20"/>
          <w:szCs w:val="20"/>
        </w:rPr>
        <w:t xml:space="preserve"> możliwość zmiany rozdzielczości tekstur co </w:t>
      </w:r>
      <w:r w:rsidR="007A1A6F">
        <w:rPr>
          <w:rFonts w:ascii="Arial" w:eastAsia="Arial" w:hAnsi="Arial" w:cs="Arial"/>
          <w:color w:val="000000" w:themeColor="text1"/>
          <w:sz w:val="20"/>
          <w:szCs w:val="20"/>
        </w:rPr>
        <w:t>wpływa</w:t>
      </w:r>
      <w:r w:rsidRPr="00176E29">
        <w:rPr>
          <w:rFonts w:ascii="Arial" w:eastAsia="Arial" w:hAnsi="Arial" w:cs="Arial"/>
          <w:color w:val="000000" w:themeColor="text1"/>
          <w:sz w:val="20"/>
          <w:szCs w:val="20"/>
        </w:rPr>
        <w:t xml:space="preserve"> pozytywnie </w:t>
      </w:r>
      <w:r w:rsidR="007A1A6F">
        <w:rPr>
          <w:rFonts w:ascii="Arial" w:eastAsia="Arial" w:hAnsi="Arial" w:cs="Arial"/>
          <w:color w:val="000000" w:themeColor="text1"/>
          <w:sz w:val="20"/>
          <w:szCs w:val="20"/>
        </w:rPr>
        <w:t>(w przypadku zmniejszenia rozdzielczości)</w:t>
      </w:r>
      <w:r w:rsidRPr="00176E29">
        <w:rPr>
          <w:rFonts w:ascii="Arial" w:eastAsia="Arial" w:hAnsi="Arial" w:cs="Arial"/>
          <w:color w:val="000000" w:themeColor="text1"/>
          <w:sz w:val="20"/>
          <w:szCs w:val="20"/>
        </w:rPr>
        <w:t xml:space="preserve"> na wydajność aplikacji</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co za tym idzie na jej elastyczność. </w:t>
      </w:r>
    </w:p>
    <w:p w14:paraId="4AFD88C8" w14:textId="6A18345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Możliwość eksportu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przeniesienia stworzonego projektu na inne urządzenie (FLRQ_003):</w:t>
      </w:r>
    </w:p>
    <w:p w14:paraId="5DA3E8D7" w14:textId="6F093C15" w:rsidR="60549E9E"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Opis: Aplikacja dostarcza możliwość wyeksportowania stworzonego przez użytkownika.</w:t>
      </w:r>
    </w:p>
    <w:p w14:paraId="41F4AA1A" w14:textId="0456203E" w:rsidR="43175233"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 xml:space="preserve">Sposób realizacji: </w:t>
      </w:r>
      <w:r w:rsidR="003A4E74">
        <w:rPr>
          <w:rFonts w:ascii="Arial" w:eastAsia="Arial" w:hAnsi="Arial" w:cs="Arial"/>
          <w:color w:val="000000" w:themeColor="text1"/>
          <w:sz w:val="20"/>
          <w:szCs w:val="20"/>
        </w:rPr>
        <w:t>Plik z zapisem projektu</w:t>
      </w:r>
      <w:r w:rsidRPr="00176E29">
        <w:rPr>
          <w:rFonts w:ascii="Arial" w:eastAsia="Arial" w:hAnsi="Arial" w:cs="Arial"/>
          <w:color w:val="000000" w:themeColor="text1"/>
          <w:sz w:val="20"/>
          <w:szCs w:val="20"/>
        </w:rPr>
        <w:t xml:space="preserve"> mieszkania można zaimportować na innym urządzeniu. Plik </w:t>
      </w:r>
      <w:r w:rsidR="003A4E74">
        <w:rPr>
          <w:rFonts w:ascii="Arial" w:eastAsia="Arial" w:hAnsi="Arial" w:cs="Arial"/>
          <w:color w:val="000000" w:themeColor="text1"/>
          <w:sz w:val="20"/>
          <w:szCs w:val="20"/>
        </w:rPr>
        <w:t>ma</w:t>
      </w:r>
      <w:r w:rsidRPr="00176E29">
        <w:rPr>
          <w:rFonts w:ascii="Arial" w:eastAsia="Arial" w:hAnsi="Arial" w:cs="Arial"/>
          <w:color w:val="000000" w:themeColor="text1"/>
          <w:sz w:val="20"/>
          <w:szCs w:val="20"/>
        </w:rPr>
        <w:t xml:space="preserve"> format XML.</w:t>
      </w:r>
      <w:commentRangeEnd w:id="292"/>
      <w:r w:rsidR="00EC21FD">
        <w:rPr>
          <w:rStyle w:val="Odwoaniedokomentarza"/>
        </w:rPr>
        <w:commentReference w:id="292"/>
      </w:r>
    </w:p>
    <w:p w14:paraId="0546E2D6" w14:textId="77777777" w:rsidR="00176E29" w:rsidRPr="00176E29" w:rsidRDefault="00176E29" w:rsidP="00176E29">
      <w:pPr>
        <w:spacing w:line="360" w:lineRule="auto"/>
        <w:jc w:val="both"/>
        <w:rPr>
          <w:sz w:val="20"/>
          <w:szCs w:val="20"/>
        </w:rPr>
      </w:pPr>
    </w:p>
    <w:p w14:paraId="67106F66" w14:textId="4F07630D" w:rsidR="60549E9E" w:rsidRPr="00176E29" w:rsidRDefault="60549E9E" w:rsidP="004C4610">
      <w:pPr>
        <w:pStyle w:val="Akapitzlist"/>
        <w:numPr>
          <w:ilvl w:val="0"/>
          <w:numId w:val="16"/>
        </w:numPr>
        <w:spacing w:line="360" w:lineRule="auto"/>
        <w:ind w:left="426"/>
        <w:rPr>
          <w:rFonts w:ascii="Arial" w:hAnsi="Arial" w:cs="Arial"/>
          <w:sz w:val="20"/>
          <w:szCs w:val="20"/>
        </w:rPr>
      </w:pPr>
      <w:r w:rsidRPr="00176E29">
        <w:rPr>
          <w:rFonts w:ascii="Arial" w:hAnsi="Arial" w:cs="Arial"/>
          <w:sz w:val="20"/>
          <w:szCs w:val="20"/>
        </w:rPr>
        <w:t>Wymagania</w:t>
      </w:r>
      <w:r w:rsidR="008D36F2">
        <w:rPr>
          <w:rFonts w:ascii="Arial" w:hAnsi="Arial" w:cs="Arial"/>
          <w:sz w:val="20"/>
          <w:szCs w:val="20"/>
        </w:rPr>
        <w:t xml:space="preserve"> w</w:t>
      </w:r>
      <w:r w:rsidR="004A3D0A">
        <w:rPr>
          <w:rFonts w:ascii="Arial" w:hAnsi="Arial" w:cs="Arial"/>
          <w:sz w:val="20"/>
          <w:szCs w:val="20"/>
        </w:rPr>
        <w:t xml:space="preserve"> </w:t>
      </w:r>
      <w:r w:rsidRPr="00176E29">
        <w:rPr>
          <w:rFonts w:ascii="Arial" w:hAnsi="Arial" w:cs="Arial"/>
          <w:sz w:val="20"/>
          <w:szCs w:val="20"/>
        </w:rPr>
        <w:t>zakresie użyteczności</w:t>
      </w:r>
    </w:p>
    <w:p w14:paraId="4D207382" w14:textId="566375A4" w:rsidR="60549E9E" w:rsidRPr="00176E29" w:rsidRDefault="60549E9E" w:rsidP="004C4610">
      <w:pPr>
        <w:pStyle w:val="Akapitzlist"/>
        <w:numPr>
          <w:ilvl w:val="0"/>
          <w:numId w:val="14"/>
        </w:numPr>
        <w:spacing w:line="360" w:lineRule="auto"/>
        <w:ind w:left="851"/>
        <w:jc w:val="both"/>
        <w:rPr>
          <w:sz w:val="20"/>
          <w:szCs w:val="20"/>
        </w:rPr>
      </w:pPr>
      <w:commentRangeStart w:id="293"/>
      <w:r w:rsidRPr="00176E29">
        <w:rPr>
          <w:rFonts w:ascii="Arial" w:eastAsia="Arial" w:hAnsi="Arial" w:cs="Arial"/>
          <w:color w:val="000000" w:themeColor="text1"/>
          <w:sz w:val="20"/>
          <w:szCs w:val="20"/>
        </w:rPr>
        <w:t>Graficzny interfejs użytkownika (WU_001):</w:t>
      </w:r>
    </w:p>
    <w:p w14:paraId="6D18A930" w14:textId="48D15366" w:rsidR="60549E9E" w:rsidRPr="00176E29" w:rsidRDefault="60549E9E" w:rsidP="004C4610">
      <w:pPr>
        <w:pStyle w:val="Akapitzlist"/>
        <w:numPr>
          <w:ilvl w:val="0"/>
          <w:numId w:val="19"/>
        </w:numPr>
        <w:spacing w:line="360" w:lineRule="auto"/>
        <w:ind w:left="1134"/>
        <w:jc w:val="both"/>
        <w:rPr>
          <w:sz w:val="20"/>
          <w:szCs w:val="20"/>
        </w:rPr>
      </w:pPr>
      <w:r w:rsidRPr="00176E29">
        <w:rPr>
          <w:rFonts w:ascii="Arial" w:eastAsia="Arial" w:hAnsi="Arial" w:cs="Arial"/>
          <w:color w:val="000000" w:themeColor="text1"/>
          <w:sz w:val="20"/>
          <w:szCs w:val="20"/>
        </w:rPr>
        <w:t>Opis: Interfejs użytkownika, który umożliwi łatwą obsługę aplikacji na każdym etapie korzystania. Użytkownik powinien mieć łatwy dostęp do niezbędnych narzędzi takich jak budowanie ścian, wstawianie elementów konstrukcyjnych itp. Użytkownik</w:t>
      </w:r>
      <w:r w:rsidR="00FA65D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powinien mieć możliwość zaznaczenia, edycji dowolnego obiektu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trybie projektowania mieszkania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trybie wirtualnego spaceru. </w:t>
      </w:r>
    </w:p>
    <w:p w14:paraId="36B7040F" w14:textId="16DE05CC" w:rsidR="001E43F6" w:rsidRDefault="60549E9E" w:rsidP="004C4610">
      <w:pPr>
        <w:pStyle w:val="Akapitzlist"/>
        <w:numPr>
          <w:ilvl w:val="0"/>
          <w:numId w:val="19"/>
        </w:numPr>
        <w:spacing w:line="360" w:lineRule="auto"/>
        <w:ind w:left="1134"/>
        <w:jc w:val="both"/>
        <w:rPr>
          <w:rFonts w:ascii="Arial" w:eastAsia="Arial" w:hAnsi="Arial" w:cs="Arial"/>
          <w:color w:val="000000" w:themeColor="text1"/>
          <w:sz w:val="20"/>
          <w:szCs w:val="20"/>
        </w:rPr>
      </w:pPr>
      <w:r w:rsidRPr="00176E29">
        <w:rPr>
          <w:rFonts w:ascii="Arial" w:eastAsia="Arial" w:hAnsi="Arial" w:cs="Arial"/>
          <w:color w:val="000000" w:themeColor="text1"/>
          <w:sz w:val="20"/>
          <w:szCs w:val="20"/>
        </w:rPr>
        <w:t>Sposób realizacji: Realizacja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użyciem schematu Model-</w:t>
      </w:r>
      <w:r w:rsidR="006B10BB">
        <w:rPr>
          <w:rFonts w:ascii="Arial" w:eastAsia="Arial" w:hAnsi="Arial" w:cs="Arial"/>
          <w:color w:val="000000" w:themeColor="text1"/>
          <w:sz w:val="20"/>
          <w:szCs w:val="20"/>
        </w:rPr>
        <w:t>Widok</w:t>
      </w:r>
      <w:r w:rsidRPr="00176E29">
        <w:rPr>
          <w:rFonts w:ascii="Arial" w:eastAsia="Arial" w:hAnsi="Arial" w:cs="Arial"/>
          <w:color w:val="000000" w:themeColor="text1"/>
          <w:sz w:val="20"/>
          <w:szCs w:val="20"/>
        </w:rPr>
        <w:t>-</w:t>
      </w:r>
      <w:r w:rsidR="006B10BB">
        <w:rPr>
          <w:rFonts w:ascii="Arial" w:eastAsia="Arial" w:hAnsi="Arial" w:cs="Arial"/>
          <w:color w:val="000000" w:themeColor="text1"/>
          <w:sz w:val="20"/>
          <w:szCs w:val="20"/>
        </w:rPr>
        <w:t>Kontroler</w:t>
      </w:r>
      <w:commentRangeEnd w:id="293"/>
      <w:r w:rsidR="00EC21FD">
        <w:rPr>
          <w:rStyle w:val="Odwoaniedokomentarza"/>
        </w:rPr>
        <w:commentReference w:id="293"/>
      </w:r>
    </w:p>
    <w:p w14:paraId="226DFD97" w14:textId="4F4028DB" w:rsidR="0014066E" w:rsidRPr="001E43F6" w:rsidRDefault="001E43F6" w:rsidP="001E43F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7CEB2D6" w14:textId="35CF8E6A" w:rsidR="00427263" w:rsidRDefault="00427263" w:rsidP="0019288A">
      <w:pPr>
        <w:pStyle w:val="Nagwek2"/>
        <w:numPr>
          <w:ilvl w:val="1"/>
          <w:numId w:val="125"/>
        </w:numPr>
        <w:rPr>
          <w:rFonts w:eastAsia="Calibri"/>
        </w:rPr>
      </w:pPr>
      <w:bookmarkStart w:id="294" w:name="_Toc124445049"/>
      <w:bookmarkStart w:id="295" w:name="_Toc124835712"/>
      <w:r w:rsidRPr="00A178B7">
        <w:rPr>
          <w:rFonts w:eastAsia="Calibri"/>
        </w:rPr>
        <w:lastRenderedPageBreak/>
        <w:t>Logika</w:t>
      </w:r>
      <w:r>
        <w:rPr>
          <w:rFonts w:eastAsia="Calibri"/>
        </w:rPr>
        <w:t xml:space="preserve"> Biznesowa</w:t>
      </w:r>
      <w:bookmarkEnd w:id="294"/>
      <w:bookmarkEnd w:id="295"/>
    </w:p>
    <w:p w14:paraId="6456D582" w14:textId="4DA8F420" w:rsidR="00CF2351" w:rsidRPr="001E43F6" w:rsidRDefault="60549E9E" w:rsidP="001E43F6">
      <w:pPr>
        <w:spacing w:line="360" w:lineRule="auto"/>
        <w:ind w:firstLine="567"/>
        <w:jc w:val="both"/>
        <w:rPr>
          <w:rFonts w:ascii="Arial" w:eastAsia="Arial" w:hAnsi="Arial" w:cs="Arial"/>
          <w:color w:val="000000" w:themeColor="text1"/>
          <w:sz w:val="20"/>
          <w:szCs w:val="20"/>
        </w:rPr>
      </w:pPr>
      <w:commentRangeStart w:id="296"/>
      <w:r w:rsidRPr="00E75AA9">
        <w:rPr>
          <w:rFonts w:ascii="Arial" w:eastAsia="Arial" w:hAnsi="Arial" w:cs="Arial"/>
          <w:color w:val="000000" w:themeColor="text1"/>
          <w:sz w:val="20"/>
          <w:szCs w:val="20"/>
        </w:rPr>
        <w:t>Zaprojektowano blisko 130 klas</w:t>
      </w:r>
      <w:r w:rsidR="00776443">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aby zrealizować logikę biznesową</w:t>
      </w:r>
      <w:commentRangeEnd w:id="296"/>
      <w:r w:rsidR="00EC21FD">
        <w:rPr>
          <w:rStyle w:val="Odwoaniedokomentarza"/>
        </w:rPr>
        <w:commentReference w:id="296"/>
      </w:r>
      <w:r w:rsidRPr="00E75AA9">
        <w:rPr>
          <w:rFonts w:ascii="Arial" w:eastAsia="Arial" w:hAnsi="Arial" w:cs="Arial"/>
          <w:color w:val="000000" w:themeColor="text1"/>
          <w:sz w:val="20"/>
          <w:szCs w:val="20"/>
        </w:rPr>
        <w:t>. Dla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modułów przedstawiono kilka wybranych klas oraz uproszczone modele stanów. Dokument </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Logika biznesowa</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opisująca wszystkie klasy dostępna jako załącznik. </w:t>
      </w:r>
    </w:p>
    <w:p w14:paraId="6A857BF6" w14:textId="1F81C496" w:rsidR="60549E9E" w:rsidRDefault="60549E9E" w:rsidP="0019288A">
      <w:pPr>
        <w:pStyle w:val="Nagwek3"/>
        <w:numPr>
          <w:ilvl w:val="2"/>
          <w:numId w:val="125"/>
        </w:numPr>
        <w:rPr>
          <w:rFonts w:eastAsia="Arial"/>
        </w:rPr>
      </w:pPr>
      <w:bookmarkStart w:id="297" w:name="_Toc124445050"/>
      <w:bookmarkStart w:id="298" w:name="_Toc124835713"/>
      <w:r w:rsidRPr="003F0DC0">
        <w:rPr>
          <w:rFonts w:eastAsia="Arial"/>
        </w:rPr>
        <w:t xml:space="preserve">Moduł </w:t>
      </w:r>
      <w:r w:rsidR="009553DC">
        <w:rPr>
          <w:rFonts w:eastAsia="Arial"/>
        </w:rPr>
        <w:t>b</w:t>
      </w:r>
      <w:r w:rsidRPr="003F0DC0">
        <w:rPr>
          <w:rFonts w:eastAsia="Arial"/>
        </w:rPr>
        <w:t>udowania</w:t>
      </w:r>
      <w:bookmarkEnd w:id="297"/>
      <w:bookmarkEnd w:id="298"/>
    </w:p>
    <w:p w14:paraId="7D9C1F52" w14:textId="6D59AF5D" w:rsidR="00CF2351" w:rsidRDefault="0014066E" w:rsidP="00CF2351">
      <w:pPr>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Projekt</w:t>
      </w:r>
      <w:r w:rsidR="00CF2351">
        <w:rPr>
          <w:rFonts w:ascii="Arial" w:eastAsia="Arial" w:hAnsi="Arial" w:cs="Arial"/>
          <w:color w:val="000000" w:themeColor="text1"/>
          <w:sz w:val="20"/>
          <w:szCs w:val="20"/>
        </w:rPr>
        <w:t xml:space="preserve"> logiki biznesowej dla Modułu Budowania </w:t>
      </w:r>
      <w:r>
        <w:rPr>
          <w:rFonts w:ascii="Arial" w:eastAsia="Arial" w:hAnsi="Arial" w:cs="Arial"/>
          <w:color w:val="000000" w:themeColor="text1"/>
          <w:sz w:val="20"/>
          <w:szCs w:val="20"/>
        </w:rPr>
        <w:t>przedstawiono</w:t>
      </w:r>
      <w:r w:rsidR="00CF2351">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CF235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1</w:t>
      </w:r>
      <w:r w:rsidR="00CF2351">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00CF2351">
        <w:rPr>
          <w:rFonts w:ascii="Arial" w:eastAsia="Arial" w:hAnsi="Arial" w:cs="Arial"/>
          <w:color w:val="000000" w:themeColor="text1"/>
          <w:sz w:val="20"/>
          <w:szCs w:val="20"/>
        </w:rPr>
        <w:t>poniżej znajduje się opis kilku przykładowych klas</w:t>
      </w:r>
      <w:r w:rsidR="00B93941">
        <w:rPr>
          <w:rFonts w:ascii="Arial" w:eastAsia="Arial" w:hAnsi="Arial" w:cs="Arial"/>
          <w:color w:val="000000" w:themeColor="text1"/>
          <w:sz w:val="20"/>
          <w:szCs w:val="20"/>
        </w:rPr>
        <w:t xml:space="preserve"> oraz uproszczony diagram stanów na </w:t>
      </w:r>
      <w:r w:rsidR="0072789F">
        <w:rPr>
          <w:rFonts w:ascii="Arial" w:eastAsia="Arial" w:hAnsi="Arial" w:cs="Arial"/>
          <w:color w:val="000000" w:themeColor="text1"/>
          <w:sz w:val="20"/>
          <w:szCs w:val="20"/>
        </w:rPr>
        <w:t>r</w:t>
      </w:r>
      <w:r w:rsidR="00B9394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2</w:t>
      </w:r>
      <w:r w:rsidR="00CF2351">
        <w:rPr>
          <w:rFonts w:ascii="Arial" w:eastAsia="Arial" w:hAnsi="Arial" w:cs="Arial"/>
          <w:color w:val="000000" w:themeColor="text1"/>
          <w:sz w:val="20"/>
          <w:szCs w:val="20"/>
        </w:rPr>
        <w:t xml:space="preserve">. </w:t>
      </w:r>
    </w:p>
    <w:p w14:paraId="07876155" w14:textId="3B3EF842" w:rsidR="00B4608A" w:rsidRDefault="00FA65DA" w:rsidP="00AA5724">
      <w:pPr>
        <w:ind w:firstLine="709"/>
      </w:pPr>
      <w:r>
        <w:rPr>
          <w:rFonts w:ascii="Arial" w:eastAsia="Arial" w:hAnsi="Arial" w:cs="Arial"/>
          <w:color w:val="000000" w:themeColor="text1"/>
          <w:sz w:val="20"/>
          <w:szCs w:val="20"/>
        </w:rPr>
        <w:t xml:space="preserve"> </w:t>
      </w:r>
    </w:p>
    <w:p w14:paraId="110BD4E4" w14:textId="65C2CE77" w:rsidR="60549E9E" w:rsidRDefault="60549E9E" w:rsidP="00DE2115">
      <w:pPr>
        <w:spacing w:after="240" w:line="360" w:lineRule="auto"/>
        <w:ind w:left="2160" w:hanging="2160"/>
        <w:jc w:val="center"/>
      </w:pPr>
      <w:r>
        <w:rPr>
          <w:noProof/>
        </w:rPr>
        <w:drawing>
          <wp:inline distT="0" distB="0" distL="0" distR="0" wp14:anchorId="712AD2A8" wp14:editId="10DB8775">
            <wp:extent cx="5391152" cy="4048125"/>
            <wp:effectExtent l="0" t="0" r="0" b="0"/>
            <wp:docPr id="1866006166" name="Obraz 186600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6006166"/>
                    <pic:cNvPicPr/>
                  </pic:nvPicPr>
                  <pic:blipFill>
                    <a:blip r:embed="rId53">
                      <a:extLst>
                        <a:ext uri="{28A0092B-C50C-407E-A947-70E740481C1C}">
                          <a14:useLocalDpi xmlns:a14="http://schemas.microsoft.com/office/drawing/2010/main" val="0"/>
                        </a:ext>
                      </a:extLst>
                    </a:blip>
                    <a:stretch>
                      <a:fillRect/>
                    </a:stretch>
                  </pic:blipFill>
                  <pic:spPr>
                    <a:xfrm>
                      <a:off x="0" y="0"/>
                      <a:ext cx="5391152" cy="4048125"/>
                    </a:xfrm>
                    <a:prstGeom prst="rect">
                      <a:avLst/>
                    </a:prstGeom>
                  </pic:spPr>
                </pic:pic>
              </a:graphicData>
            </a:graphic>
          </wp:inline>
        </w:drawing>
      </w:r>
    </w:p>
    <w:p w14:paraId="076DB84B" w14:textId="00D03D03" w:rsidR="43175233" w:rsidRPr="00DE2115" w:rsidRDefault="60549E9E" w:rsidP="00DE2115">
      <w:pPr>
        <w:spacing w:after="240" w:line="360" w:lineRule="auto"/>
        <w:jc w:val="center"/>
        <w:rPr>
          <w:sz w:val="20"/>
          <w:szCs w:val="20"/>
        </w:rPr>
      </w:pPr>
      <w:r w:rsidRPr="00C65C19">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1</w:t>
      </w:r>
      <w:r w:rsidR="00DB1D97">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Diagram klas dla Modułu Budowania (logika biznesowa)</w:t>
      </w:r>
    </w:p>
    <w:p w14:paraId="6F123701" w14:textId="2AD35536" w:rsidR="43175233" w:rsidRPr="00F22F6A" w:rsidRDefault="006D4884" w:rsidP="43175233">
      <w:pPr>
        <w:spacing w:line="360" w:lineRule="auto"/>
        <w:jc w:val="both"/>
        <w:rPr>
          <w:rFonts w:ascii="Arial" w:eastAsia="Arial" w:hAnsi="Arial" w:cs="Arial"/>
          <w:color w:val="000000" w:themeColor="text1"/>
          <w:sz w:val="20"/>
          <w:szCs w:val="20"/>
        </w:rPr>
      </w:pPr>
      <w:r>
        <w:tab/>
      </w:r>
      <w:r w:rsidRPr="00F22F6A">
        <w:rPr>
          <w:rFonts w:ascii="Arial" w:eastAsia="Arial" w:hAnsi="Arial" w:cs="Arial"/>
          <w:color w:val="000000" w:themeColor="text1"/>
          <w:sz w:val="20"/>
          <w:szCs w:val="20"/>
        </w:rPr>
        <w:t>Przykładowe klasy:</w:t>
      </w:r>
    </w:p>
    <w:p w14:paraId="75C2CBBF" w14:textId="7AEC5EA2" w:rsidR="006D4884" w:rsidRPr="009F75E5" w:rsidRDefault="4BA6D581"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Budynek (CLS_001) - Klasa zawierająca informację na temat głównych składowych budynku jakimi są kondygnacje i schody. Stanowi nadrzędną klasę opakowującą wszystkie elementy projektowanego wnętrza.</w:t>
      </w:r>
      <w:r w:rsidR="143350C4" w:rsidRPr="009F75E5">
        <w:rPr>
          <w:rFonts w:ascii="Arial" w:eastAsia="Arial" w:hAnsi="Arial" w:cs="Arial"/>
          <w:color w:val="000000" w:themeColor="text1"/>
          <w:sz w:val="20"/>
          <w:szCs w:val="20"/>
        </w:rPr>
        <w:t xml:space="preserve"> Na klasę składają się:</w:t>
      </w:r>
    </w:p>
    <w:p w14:paraId="58BD213A" w14:textId="5F0453B9" w:rsidR="006D4884" w:rsidRPr="00F22F6A" w:rsidRDefault="006D4884"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p>
    <w:p w14:paraId="440CBADF" w14:textId="3EE21934" w:rsidR="006D4884"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Schody</w:t>
      </w:r>
      <w:r w:rsidR="006D4884" w:rsidRPr="00C65C19">
        <w:rPr>
          <w:rFonts w:ascii="Arial" w:eastAsia="Arial" w:hAnsi="Arial" w:cs="Arial"/>
          <w:color w:val="000000" w:themeColor="text1"/>
          <w:sz w:val="20"/>
          <w:szCs w:val="20"/>
        </w:rPr>
        <w:t>: List&lt;Schody&gt;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lista obiektów typu Schody</w:t>
      </w:r>
      <w:r w:rsidR="00323E9B">
        <w:rPr>
          <w:rFonts w:ascii="Arial" w:eastAsia="Arial" w:hAnsi="Arial" w:cs="Arial"/>
          <w:color w:val="000000" w:themeColor="text1"/>
          <w:sz w:val="20"/>
          <w:szCs w:val="20"/>
        </w:rPr>
        <w:t xml:space="preserve"> (</w:t>
      </w:r>
      <w:r w:rsidR="00323E9B" w:rsidRPr="143350C4">
        <w:rPr>
          <w:rFonts w:ascii="Arial" w:eastAsia="Arial" w:hAnsi="Arial" w:cs="Arial"/>
          <w:color w:val="000000" w:themeColor="text1"/>
          <w:sz w:val="20"/>
          <w:szCs w:val="20"/>
        </w:rPr>
        <w:t>CLS_002)</w:t>
      </w:r>
      <w:r w:rsidR="006D4884">
        <w:rPr>
          <w:rFonts w:ascii="Arial" w:eastAsia="Arial" w:hAnsi="Arial" w:cs="Arial"/>
          <w:color w:val="000000" w:themeColor="text1"/>
          <w:sz w:val="20"/>
          <w:szCs w:val="20"/>
        </w:rPr>
        <w:t xml:space="preserve"> </w:t>
      </w:r>
      <w:r w:rsidR="006D4884" w:rsidRPr="006D4884">
        <w:rPr>
          <w:rFonts w:ascii="Arial" w:eastAsia="Arial" w:hAnsi="Arial" w:cs="Arial"/>
          <w:color w:val="000000" w:themeColor="text1"/>
          <w:sz w:val="20"/>
          <w:szCs w:val="20"/>
        </w:rPr>
        <w:t>przypisana do budynku</w:t>
      </w:r>
    </w:p>
    <w:p w14:paraId="66972489" w14:textId="5F4D3E82" w:rsidR="00DB1D97" w:rsidRPr="00F85422"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Kondygnacje</w:t>
      </w:r>
      <w:r w:rsidR="006D4884" w:rsidRPr="00C65C19">
        <w:rPr>
          <w:rFonts w:ascii="Arial" w:eastAsia="Arial" w:hAnsi="Arial" w:cs="Arial"/>
          <w:color w:val="000000" w:themeColor="text1"/>
          <w:sz w:val="20"/>
          <w:szCs w:val="20"/>
        </w:rPr>
        <w:t>: List&lt;Kondygnacja&gt;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 xml:space="preserve">lista obiektów typu Kondygnacja </w:t>
      </w:r>
      <w:r w:rsidR="7353E1E1" w:rsidRPr="7353E1E1">
        <w:rPr>
          <w:rFonts w:ascii="Arial" w:eastAsia="Arial" w:hAnsi="Arial" w:cs="Arial"/>
          <w:color w:val="000000" w:themeColor="text1"/>
          <w:sz w:val="20"/>
          <w:szCs w:val="20"/>
        </w:rPr>
        <w:t xml:space="preserve">(CLS_005) </w:t>
      </w:r>
      <w:r w:rsidR="006D4884" w:rsidRPr="006D4884">
        <w:rPr>
          <w:rFonts w:ascii="Arial" w:eastAsia="Arial" w:hAnsi="Arial" w:cs="Arial"/>
          <w:color w:val="000000" w:themeColor="text1"/>
          <w:sz w:val="20"/>
          <w:szCs w:val="20"/>
        </w:rPr>
        <w:t>przypisana do budynku</w:t>
      </w:r>
    </w:p>
    <w:p w14:paraId="46A0E32C" w14:textId="6B00A8EE" w:rsidR="006D4884" w:rsidRDefault="006D4884" w:rsidP="0019288A">
      <w:pPr>
        <w:pStyle w:val="Akapitzlist"/>
        <w:numPr>
          <w:ilvl w:val="0"/>
          <w:numId w:val="116"/>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135D9BD0" w14:textId="7F29D2C9"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Budynek (</w:t>
      </w:r>
      <w:proofErr w:type="spellStart"/>
      <w:r w:rsidRPr="00C65C19">
        <w:rPr>
          <w:rFonts w:ascii="Arial" w:eastAsia="Arial" w:hAnsi="Arial" w:cs="Arial"/>
          <w:color w:val="000000" w:themeColor="text1"/>
          <w:sz w:val="20"/>
          <w:szCs w:val="20"/>
        </w:rPr>
        <w:t>int</w:t>
      </w:r>
      <w:proofErr w:type="spellEnd"/>
      <w:r w:rsidRPr="00C65C19">
        <w:rPr>
          <w:rFonts w:ascii="Arial" w:eastAsia="Arial" w:hAnsi="Arial" w:cs="Arial"/>
          <w:color w:val="000000" w:themeColor="text1"/>
          <w:sz w:val="20"/>
          <w:szCs w:val="20"/>
        </w:rPr>
        <w:t xml:space="preserve"> liczba kondygnacji): Budynek</w:t>
      </w:r>
      <w:r w:rsidR="00FA65DA">
        <w:rPr>
          <w:rFonts w:ascii="Arial" w:eastAsia="Arial" w:hAnsi="Arial" w:cs="Arial"/>
          <w:color w:val="000000" w:themeColor="text1"/>
          <w:sz w:val="20"/>
          <w:szCs w:val="20"/>
        </w:rPr>
        <w:t xml:space="preserve"> </w:t>
      </w:r>
      <w:r w:rsidR="2AA352C2" w:rsidRPr="2AA352C2">
        <w:rPr>
          <w:rFonts w:ascii="Arial" w:eastAsia="Arial" w:hAnsi="Arial" w:cs="Arial"/>
          <w:color w:val="000000" w:themeColor="text1"/>
          <w:sz w:val="20"/>
          <w:szCs w:val="20"/>
        </w:rPr>
        <w:t xml:space="preserve">(CLS_001) </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domyślny kreator klasy, który jako dane wejściowe pobiera ilość kondygnacji. Domyślnie jest to 1.</w:t>
      </w:r>
    </w:p>
    <w:p w14:paraId="185FC154" w14:textId="694F10AD"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lastRenderedPageBreak/>
        <w:t>WstawSchody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metoda, której wywołanie uruchamia kreator wstawiania schodów</w:t>
      </w:r>
    </w:p>
    <w:p w14:paraId="05F3C5C4" w14:textId="6084EA23"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DodajKondygnację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poziom kondygnacji,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wysokość kondygnacji</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Kondygnacja</w:t>
      </w:r>
      <w:r w:rsidR="00051CED">
        <w:rPr>
          <w:rFonts w:ascii="Arial" w:eastAsia="Arial" w:hAnsi="Arial" w:cs="Arial"/>
          <w:color w:val="000000" w:themeColor="text1"/>
          <w:sz w:val="20"/>
          <w:szCs w:val="20"/>
        </w:rPr>
        <w:t xml:space="preserve"> </w:t>
      </w:r>
      <w:r w:rsidR="174F99E9" w:rsidRPr="174F99E9">
        <w:rPr>
          <w:rFonts w:ascii="Arial" w:eastAsia="Arial" w:hAnsi="Arial" w:cs="Arial"/>
          <w:color w:val="000000" w:themeColor="text1"/>
          <w:sz w:val="20"/>
          <w:szCs w:val="20"/>
        </w:rPr>
        <w:t>–</w:t>
      </w:r>
      <w:r w:rsidR="2AA352C2" w:rsidRPr="2AA352C2">
        <w:rPr>
          <w:rFonts w:ascii="Arial" w:eastAsia="Arial" w:hAnsi="Arial" w:cs="Arial"/>
          <w:color w:val="000000" w:themeColor="text1"/>
          <w:sz w:val="20"/>
          <w:szCs w:val="20"/>
        </w:rPr>
        <w:t xml:space="preserve"> </w:t>
      </w:r>
      <w:r w:rsidR="00051CED">
        <w:rPr>
          <w:rFonts w:ascii="Arial" w:eastAsia="Arial" w:hAnsi="Arial" w:cs="Arial"/>
          <w:color w:val="000000" w:themeColor="text1"/>
          <w:sz w:val="20"/>
          <w:szCs w:val="20"/>
        </w:rPr>
        <w:t>w</w:t>
      </w:r>
      <w:r w:rsidRPr="008B60EA">
        <w:rPr>
          <w:rFonts w:ascii="Arial" w:eastAsia="Arial" w:hAnsi="Arial" w:cs="Arial"/>
          <w:color w:val="000000" w:themeColor="text1"/>
          <w:sz w:val="20"/>
          <w:szCs w:val="20"/>
        </w:rPr>
        <w:t>stawia do budynku nową kondygnację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8B60EA">
        <w:rPr>
          <w:rFonts w:ascii="Arial" w:eastAsia="Arial" w:hAnsi="Arial" w:cs="Arial"/>
          <w:color w:val="000000" w:themeColor="text1"/>
          <w:sz w:val="20"/>
          <w:szCs w:val="20"/>
        </w:rPr>
        <w:t>zadanych podstawowych parametrach:</w:t>
      </w:r>
    </w:p>
    <w:p w14:paraId="73F6B1FD" w14:textId="77777777" w:rsidR="008B60EA" w:rsidRP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poziomu posadowienia ponad punktem 0.0 budynku</w:t>
      </w:r>
    </w:p>
    <w:p w14:paraId="44033183" w14:textId="569CE15B" w:rsid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wysokości tworzonej kondygnacji</w:t>
      </w:r>
    </w:p>
    <w:p w14:paraId="5B7E571E" w14:textId="39A3F72B" w:rsid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(Schody</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wskazane schody</w:t>
      </w:r>
    </w:p>
    <w:p w14:paraId="423D64E5" w14:textId="624DFA65"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(Kondygnacja):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wskazaną kondygnację</w:t>
      </w:r>
    </w:p>
    <w:p w14:paraId="531C7380" w14:textId="18D744F9" w:rsidR="006D4884" w:rsidRPr="00F22F6A" w:rsidRDefault="006D4884" w:rsidP="006D4884">
      <w:pPr>
        <w:spacing w:line="360" w:lineRule="auto"/>
        <w:ind w:left="720"/>
        <w:jc w:val="both"/>
        <w:rPr>
          <w:rFonts w:ascii="Arial" w:eastAsia="Arial" w:hAnsi="Arial" w:cs="Arial"/>
          <w:color w:val="000000" w:themeColor="text1"/>
          <w:sz w:val="20"/>
          <w:szCs w:val="20"/>
        </w:rPr>
      </w:pPr>
    </w:p>
    <w:p w14:paraId="1BBBF512" w14:textId="37E883D1" w:rsidR="008B60EA" w:rsidRPr="009F75E5" w:rsidRDefault="143350C4"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Schody (CLS_002) - Klasa zawierająca informację na temat schodów i ich parametrów. Na klasę składają się:</w:t>
      </w:r>
    </w:p>
    <w:p w14:paraId="0C2D590E" w14:textId="24532A00"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p>
    <w:p w14:paraId="35B12F54" w14:textId="5F447BB1" w:rsidR="008B60EA" w:rsidRPr="00F22F6A"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4BA6D581">
        <w:rPr>
          <w:rFonts w:ascii="Arial" w:eastAsia="Arial" w:hAnsi="Arial" w:cs="Arial"/>
          <w:color w:val="000000" w:themeColor="text1"/>
          <w:sz w:val="20"/>
          <w:szCs w:val="20"/>
        </w:rPr>
        <w:t>RodzajSchodów</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własność opisująca rodzaj schodów jaki został użyty przy projektowaniu mieszkania</w:t>
      </w:r>
    </w:p>
    <w:p w14:paraId="433AC1D2" w14:textId="3AB0E5E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Biegi</w:t>
      </w:r>
      <w:r w:rsidR="008B60EA" w:rsidRPr="00C65C19">
        <w:rPr>
          <w:rFonts w:ascii="Arial" w:eastAsia="Arial" w:hAnsi="Arial" w:cs="Arial"/>
          <w:color w:val="000000" w:themeColor="text1"/>
          <w:sz w:val="20"/>
          <w:szCs w:val="20"/>
        </w:rPr>
        <w:t>: List&lt;</w:t>
      </w:r>
      <w:proofErr w:type="spellStart"/>
      <w:r w:rsidR="008B60EA" w:rsidRPr="00C65C19">
        <w:rPr>
          <w:rFonts w:ascii="Arial" w:eastAsia="Arial" w:hAnsi="Arial" w:cs="Arial"/>
          <w:color w:val="000000" w:themeColor="text1"/>
          <w:sz w:val="20"/>
          <w:szCs w:val="20"/>
        </w:rPr>
        <w:t>BiegSchodów</w:t>
      </w:r>
      <w:proofErr w:type="spellEnd"/>
      <w:r w:rsidR="008B60EA" w:rsidRPr="00C65C1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biegów schodów</w:t>
      </w:r>
    </w:p>
    <w:p w14:paraId="7F7E243F" w14:textId="77D19D3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Spoczniki</w:t>
      </w:r>
      <w:r w:rsidR="008B60EA" w:rsidRPr="00C65C19">
        <w:rPr>
          <w:rFonts w:ascii="Arial" w:eastAsia="Arial" w:hAnsi="Arial" w:cs="Arial"/>
          <w:color w:val="000000" w:themeColor="text1"/>
          <w:sz w:val="20"/>
          <w:szCs w:val="20"/>
        </w:rPr>
        <w:t>: List&lt;Spocznik&gt;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spoczników</w:t>
      </w:r>
    </w:p>
    <w:p w14:paraId="39EAAF89" w14:textId="5616D705"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4543B99A" w14:textId="5487B85A"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Schody</w:t>
      </w:r>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Pr="00C65C19">
        <w:rPr>
          <w:rFonts w:ascii="Arial" w:eastAsia="Arial" w:hAnsi="Arial" w:cs="Arial"/>
          <w:color w:val="000000" w:themeColor="text1"/>
          <w:sz w:val="20"/>
          <w:szCs w:val="20"/>
        </w:rPr>
        <w:t>): Schody</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 xml:space="preserve">domyślny konstruktor </w:t>
      </w:r>
      <w:r w:rsidR="000B4EA9">
        <w:rPr>
          <w:rFonts w:ascii="Arial" w:eastAsia="Arial" w:hAnsi="Arial" w:cs="Arial"/>
          <w:color w:val="000000" w:themeColor="text1"/>
          <w:sz w:val="20"/>
          <w:szCs w:val="20"/>
        </w:rPr>
        <w:t xml:space="preserve">klasy dla </w:t>
      </w:r>
      <w:r w:rsidRPr="00C65C19">
        <w:rPr>
          <w:rFonts w:ascii="Arial" w:eastAsia="Arial" w:hAnsi="Arial" w:cs="Arial"/>
          <w:color w:val="000000" w:themeColor="text1"/>
          <w:sz w:val="20"/>
          <w:szCs w:val="20"/>
        </w:rPr>
        <w:t>podanego rodzaju schodów</w:t>
      </w:r>
    </w:p>
    <w:p w14:paraId="4EC37AE5" w14:textId="25F870A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BiegSchodów</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umożliwiająca zdefiniowanie biegu schodów, przez wyznaczenie punktu początkowego</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końcowego danego odcinka biegu</w:t>
      </w:r>
    </w:p>
    <w:p w14:paraId="0E9A28BE" w14:textId="47063266"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BiegSchodów</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zaznaczony fragment biegu schodów</w:t>
      </w:r>
    </w:p>
    <w:p w14:paraId="4C80786F" w14:textId="53C83F5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Spocznik</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operacja pozwala na wstawienie spocznika</w:t>
      </w:r>
      <w:r w:rsidR="004645A7">
        <w:rPr>
          <w:rFonts w:ascii="Arial" w:eastAsia="Arial" w:hAnsi="Arial" w:cs="Arial"/>
          <w:color w:val="000000" w:themeColor="text1"/>
          <w:sz w:val="20"/>
          <w:szCs w:val="20"/>
        </w:rPr>
        <w:t xml:space="preserve"> (podestu)</w:t>
      </w:r>
    </w:p>
    <w:p w14:paraId="3C3EF17A" w14:textId="4432764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(Spocznik):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wskazany spocznik</w:t>
      </w:r>
    </w:p>
    <w:p w14:paraId="2D5E4832" w14:textId="77777777" w:rsidR="008B60EA" w:rsidRPr="00F22F6A" w:rsidRDefault="008B60EA" w:rsidP="008B60EA">
      <w:pPr>
        <w:pStyle w:val="Akapitzlist"/>
        <w:spacing w:line="360" w:lineRule="auto"/>
        <w:ind w:left="1440"/>
        <w:jc w:val="both"/>
        <w:rPr>
          <w:rFonts w:ascii="Arial" w:eastAsia="Arial" w:hAnsi="Arial" w:cs="Arial"/>
          <w:color w:val="000000" w:themeColor="text1"/>
          <w:sz w:val="20"/>
          <w:szCs w:val="20"/>
        </w:rPr>
      </w:pPr>
    </w:p>
    <w:p w14:paraId="66E3EE75" w14:textId="2FB3D982" w:rsidR="008B60EA" w:rsidRPr="00693571" w:rsidRDefault="1B258FBA"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693571">
        <w:rPr>
          <w:rFonts w:ascii="Arial" w:eastAsia="Arial" w:hAnsi="Arial" w:cs="Arial"/>
          <w:color w:val="000000" w:themeColor="text1"/>
          <w:sz w:val="20"/>
          <w:szCs w:val="20"/>
        </w:rPr>
        <w:t>Pomieszczenie (CLS_017) - klasa definiująca i opisująca pomieszczenie. Na klasę składają się:</w:t>
      </w:r>
    </w:p>
    <w:p w14:paraId="071BD867" w14:textId="2FA2555A"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r>
        <w:rPr>
          <w:rFonts w:ascii="Arial" w:eastAsia="Arial" w:hAnsi="Arial" w:cs="Arial"/>
          <w:color w:val="000000" w:themeColor="text1"/>
          <w:sz w:val="20"/>
          <w:szCs w:val="20"/>
        </w:rPr>
        <w:t>:</w:t>
      </w:r>
    </w:p>
    <w:p w14:paraId="01B1307F" w14:textId="5479F20D"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Funkcja</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własność opisująca funkcję/przeznaczenie pomieszczenia (ENUM_002)</w:t>
      </w:r>
    </w:p>
    <w:p w14:paraId="444D735A" w14:textId="0FC04005"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Obrys</w:t>
      </w:r>
      <w:r w:rsidR="008B60EA" w:rsidRPr="00E531ED">
        <w:rPr>
          <w:rFonts w:ascii="Arial" w:eastAsia="Arial" w:hAnsi="Arial" w:cs="Arial"/>
          <w:color w:val="000000" w:themeColor="text1"/>
          <w:sz w:val="20"/>
          <w:szCs w:val="20"/>
        </w:rPr>
        <w:t xml:space="preserve"> ścian</w:t>
      </w:r>
      <w:r w:rsidR="009553DC">
        <w:rPr>
          <w:rFonts w:ascii="Arial" w:eastAsia="Arial" w:hAnsi="Arial" w:cs="Arial"/>
          <w:color w:val="000000" w:themeColor="text1"/>
          <w:sz w:val="20"/>
          <w:szCs w:val="20"/>
        </w:rPr>
        <w:t>:</w:t>
      </w:r>
      <w:r w:rsidR="008B60EA" w:rsidRPr="00E531ED">
        <w:rPr>
          <w:rFonts w:ascii="Arial" w:eastAsia="Arial" w:hAnsi="Arial" w:cs="Arial"/>
          <w:color w:val="000000" w:themeColor="text1"/>
          <w:sz w:val="20"/>
          <w:szCs w:val="20"/>
        </w:rPr>
        <w:t xml:space="preserve"> Obrys Ścian</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opis rozkładu ścian ograniczający pomieszczenie</w:t>
      </w:r>
    </w:p>
    <w:p w14:paraId="7A6FA390" w14:textId="6F16C11F"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Podłogi: List&lt;</w:t>
      </w:r>
      <w:r w:rsidR="008B60EA" w:rsidRPr="00E531ED">
        <w:rPr>
          <w:rFonts w:ascii="Arial" w:eastAsia="Arial" w:hAnsi="Arial" w:cs="Arial"/>
          <w:color w:val="000000" w:themeColor="text1"/>
          <w:sz w:val="20"/>
          <w:szCs w:val="20"/>
        </w:rPr>
        <w:t>Podłoga</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podłog</w:t>
      </w:r>
      <w:r w:rsidR="000B4EA9">
        <w:rPr>
          <w:rFonts w:ascii="Arial" w:eastAsia="Arial" w:hAnsi="Arial" w:cs="Arial"/>
          <w:color w:val="000000" w:themeColor="text1"/>
          <w:sz w:val="20"/>
          <w:szCs w:val="20"/>
        </w:rPr>
        <w:t>i</w:t>
      </w:r>
      <w:r w:rsidR="008B60EA" w:rsidRPr="00E531ED">
        <w:rPr>
          <w:rFonts w:ascii="Arial" w:eastAsia="Arial" w:hAnsi="Arial" w:cs="Arial"/>
          <w:color w:val="000000" w:themeColor="text1"/>
          <w:sz w:val="20"/>
          <w:szCs w:val="20"/>
        </w:rPr>
        <w:t xml:space="preserve"> przynależąc</w:t>
      </w:r>
      <w:r w:rsidR="000B4EA9">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do pomieszczenia</w:t>
      </w:r>
    </w:p>
    <w:p w14:paraId="392DD772" w14:textId="06FBB297"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Sufity: List&lt;</w:t>
      </w:r>
      <w:r w:rsidR="008B60EA" w:rsidRPr="00E531ED">
        <w:rPr>
          <w:rFonts w:ascii="Arial" w:eastAsia="Arial" w:hAnsi="Arial" w:cs="Arial"/>
          <w:color w:val="000000" w:themeColor="text1"/>
          <w:sz w:val="20"/>
          <w:szCs w:val="20"/>
        </w:rPr>
        <w:t>Sufit</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sufit</w:t>
      </w:r>
      <w:r w:rsidR="00DF75F3">
        <w:rPr>
          <w:rFonts w:ascii="Arial" w:eastAsia="Arial" w:hAnsi="Arial" w:cs="Arial"/>
          <w:color w:val="000000" w:themeColor="text1"/>
          <w:sz w:val="20"/>
          <w:szCs w:val="20"/>
        </w:rPr>
        <w:t>y</w:t>
      </w:r>
      <w:r w:rsidR="008B60EA" w:rsidRPr="00E531ED">
        <w:rPr>
          <w:rFonts w:ascii="Arial" w:eastAsia="Arial" w:hAnsi="Arial" w:cs="Arial"/>
          <w:color w:val="000000" w:themeColor="text1"/>
          <w:sz w:val="20"/>
          <w:szCs w:val="20"/>
        </w:rPr>
        <w:t xml:space="preserve"> ograniczając</w:t>
      </w:r>
      <w:r w:rsidR="00DF75F3">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od góry pomieszczenie</w:t>
      </w:r>
    </w:p>
    <w:p w14:paraId="7B5264D1" w14:textId="73CF518F"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Operacje:</w:t>
      </w:r>
    </w:p>
    <w:p w14:paraId="7378D7ED" w14:textId="1A5CBE62"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Pomieszczenie (funkcja, obrys ścian</w:t>
      </w:r>
      <w:r w:rsidR="1B258FBA" w:rsidRPr="1B258FBA">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Pomieszczenie</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domyślny konstruktor uruchamiający kreatora tworzenia pomieszczeń, na wejście podawana jest funkcja pomieszczenia oraz obrys przynależnych ścian</w:t>
      </w:r>
    </w:p>
    <w:p w14:paraId="5372FFB7" w14:textId="0FD74F79"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DodajPodłogę</w:t>
      </w:r>
      <w:proofErr w:type="spellEnd"/>
      <w:r w:rsidR="00DF75F3">
        <w:rPr>
          <w:rFonts w:ascii="Arial" w:eastAsia="Arial" w:hAnsi="Arial" w:cs="Arial"/>
          <w:color w:val="000000" w:themeColor="text1"/>
          <w:sz w:val="20"/>
          <w:szCs w:val="20"/>
        </w:rPr>
        <w:t xml:space="preserve"> </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Podłoga</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wywołuje kreator klasy Podłoga</w:t>
      </w:r>
      <w:r w:rsidR="7B12104C" w:rsidRPr="7B12104C">
        <w:rPr>
          <w:rFonts w:ascii="Arial" w:eastAsia="Arial" w:hAnsi="Arial" w:cs="Arial"/>
          <w:color w:val="000000" w:themeColor="text1"/>
          <w:sz w:val="20"/>
          <w:szCs w:val="20"/>
        </w:rPr>
        <w:t xml:space="preserve"> (CLS_107)</w:t>
      </w:r>
    </w:p>
    <w:p w14:paraId="45321680" w14:textId="2E47D9EC"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UsuńPodłogę</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(Podłoga):</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w:t>
      </w:r>
      <w:r w:rsidR="2FB8C57C" w:rsidRPr="2FB8C57C">
        <w:rPr>
          <w:rFonts w:ascii="Arial" w:eastAsia="Arial" w:hAnsi="Arial" w:cs="Arial"/>
          <w:color w:val="000000" w:themeColor="text1"/>
          <w:sz w:val="20"/>
          <w:szCs w:val="20"/>
        </w:rPr>
        <w:t>wskazaną podłogę</w:t>
      </w:r>
    </w:p>
    <w:p w14:paraId="73A3DD3B" w14:textId="1DF6D1AD"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WstawSufit</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Sufit</w:t>
      </w:r>
      <w:r w:rsidR="00FA65DA">
        <w:rPr>
          <w:rFonts w:ascii="Arial" w:eastAsia="Arial" w:hAnsi="Arial" w:cs="Arial"/>
          <w:color w:val="000000" w:themeColor="text1"/>
          <w:sz w:val="20"/>
          <w:szCs w:val="20"/>
        </w:rPr>
        <w:t xml:space="preserve"> – </w:t>
      </w:r>
      <w:r w:rsidR="00DF75F3">
        <w:rPr>
          <w:rFonts w:ascii="Arial" w:eastAsia="Arial" w:hAnsi="Arial" w:cs="Arial"/>
          <w:color w:val="000000" w:themeColor="text1"/>
          <w:sz w:val="20"/>
          <w:szCs w:val="20"/>
        </w:rPr>
        <w:t xml:space="preserve">umożliwia dodanie do pomieszczenia </w:t>
      </w:r>
      <w:r w:rsidR="2FB8C57C" w:rsidRPr="2FB8C57C">
        <w:rPr>
          <w:rFonts w:ascii="Arial" w:eastAsia="Arial" w:hAnsi="Arial" w:cs="Arial"/>
          <w:color w:val="000000" w:themeColor="text1"/>
          <w:sz w:val="20"/>
          <w:szCs w:val="20"/>
        </w:rPr>
        <w:t>obiektu typu Sufit</w:t>
      </w:r>
      <w:r w:rsidR="00DF75F3">
        <w:rPr>
          <w:rFonts w:ascii="Arial" w:eastAsia="Arial" w:hAnsi="Arial" w:cs="Arial"/>
          <w:color w:val="000000" w:themeColor="text1"/>
          <w:sz w:val="20"/>
          <w:szCs w:val="20"/>
        </w:rPr>
        <w:t xml:space="preserve"> (</w:t>
      </w:r>
      <w:r w:rsidR="00543FFE">
        <w:rPr>
          <w:rFonts w:ascii="Arial" w:eastAsia="Arial" w:hAnsi="Arial" w:cs="Arial"/>
          <w:color w:val="000000" w:themeColor="text1"/>
          <w:sz w:val="20"/>
          <w:szCs w:val="20"/>
        </w:rPr>
        <w:t>CLS_025)</w:t>
      </w:r>
    </w:p>
    <w:p w14:paraId="0A178F54" w14:textId="3E8245C4"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t>UsuńSufit</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Sufit):</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zaznaczoną część </w:t>
      </w:r>
      <w:r>
        <w:rPr>
          <w:rFonts w:ascii="Arial" w:eastAsia="Arial" w:hAnsi="Arial" w:cs="Arial"/>
          <w:color w:val="000000" w:themeColor="text1"/>
          <w:sz w:val="20"/>
          <w:szCs w:val="20"/>
        </w:rPr>
        <w:t>sufitu</w:t>
      </w:r>
    </w:p>
    <w:p w14:paraId="53E615EC" w14:textId="6975AAC4" w:rsidR="43175233" w:rsidRPr="007C22E3"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lastRenderedPageBreak/>
        <w:t>EdytujFunkcjęPomieszczenia</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Pomieszczenie</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zmienić przeznaczenie pomieszczenia,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łazienki na kuchnię etc.</w:t>
      </w:r>
    </w:p>
    <w:p w14:paraId="470181F2" w14:textId="39376C86" w:rsidR="60549E9E" w:rsidRDefault="60549E9E" w:rsidP="004163FB">
      <w:pPr>
        <w:spacing w:after="240" w:line="360" w:lineRule="auto"/>
        <w:jc w:val="center"/>
      </w:pPr>
      <w:r>
        <w:rPr>
          <w:noProof/>
        </w:rPr>
        <w:drawing>
          <wp:inline distT="0" distB="0" distL="0" distR="0" wp14:anchorId="17B0A83B" wp14:editId="00EDBF88">
            <wp:extent cx="4390846" cy="3079057"/>
            <wp:effectExtent l="0" t="0" r="0" b="7620"/>
            <wp:docPr id="1830092680" name="Obraz 183009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8799" cy="3084634"/>
                    </a:xfrm>
                    <a:prstGeom prst="rect">
                      <a:avLst/>
                    </a:prstGeom>
                  </pic:spPr>
                </pic:pic>
              </a:graphicData>
            </a:graphic>
          </wp:inline>
        </w:drawing>
      </w:r>
    </w:p>
    <w:p w14:paraId="0BB9417D" w14:textId="7CA91D4D" w:rsidR="00C65C19" w:rsidRPr="007C22E3" w:rsidRDefault="60549E9E" w:rsidP="007C22E3">
      <w:pPr>
        <w:spacing w:line="360" w:lineRule="auto"/>
        <w:jc w:val="center"/>
        <w:rPr>
          <w:rFonts w:ascii="Arial" w:eastAsia="Arial" w:hAnsi="Arial" w:cs="Arial"/>
          <w:color w:val="000000" w:themeColor="text1"/>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2</w:t>
      </w:r>
      <w:r w:rsidRPr="00E531ED">
        <w:rPr>
          <w:rFonts w:ascii="Arial" w:eastAsia="Arial" w:hAnsi="Arial" w:cs="Arial"/>
          <w:color w:val="000000" w:themeColor="text1"/>
          <w:sz w:val="20"/>
          <w:szCs w:val="20"/>
        </w:rPr>
        <w:t>. Uproszczony model stanów dla Modułu Budowania</w:t>
      </w:r>
    </w:p>
    <w:p w14:paraId="59A919EB" w14:textId="628BCDF6" w:rsidR="60549E9E" w:rsidRDefault="60549E9E" w:rsidP="0019288A">
      <w:pPr>
        <w:pStyle w:val="Nagwek3"/>
        <w:numPr>
          <w:ilvl w:val="2"/>
          <w:numId w:val="125"/>
        </w:numPr>
        <w:rPr>
          <w:rFonts w:eastAsia="Arial"/>
        </w:rPr>
      </w:pPr>
      <w:bookmarkStart w:id="299" w:name="_Toc124445051"/>
      <w:bookmarkStart w:id="300" w:name="_Toc124835714"/>
      <w:r w:rsidRPr="00427263">
        <w:rPr>
          <w:rFonts w:eastAsia="Arial"/>
        </w:rPr>
        <w:t xml:space="preserve">Moduł </w:t>
      </w:r>
      <w:r w:rsidR="009553DC">
        <w:rPr>
          <w:rFonts w:eastAsia="Arial"/>
        </w:rPr>
        <w:t>w</w:t>
      </w:r>
      <w:r w:rsidRPr="00427263">
        <w:rPr>
          <w:rFonts w:eastAsia="Arial"/>
        </w:rPr>
        <w:t>ykańczania</w:t>
      </w:r>
      <w:bookmarkEnd w:id="299"/>
      <w:bookmarkEnd w:id="300"/>
    </w:p>
    <w:p w14:paraId="444EE8CE" w14:textId="1CDAB586" w:rsidR="00B4608A" w:rsidRPr="00F22F6A" w:rsidRDefault="00DB1D97" w:rsidP="00B8410D">
      <w:pPr>
        <w:spacing w:line="360" w:lineRule="auto"/>
        <w:ind w:firstLine="709"/>
        <w:rPr>
          <w:rFonts w:ascii="Arial" w:eastAsia="Arial" w:hAnsi="Arial" w:cs="Arial"/>
          <w:color w:val="000000" w:themeColor="text1"/>
          <w:sz w:val="20"/>
          <w:szCs w:val="20"/>
        </w:rPr>
      </w:pPr>
      <w:r w:rsidRPr="00F22F6A">
        <w:rPr>
          <w:rFonts w:ascii="Arial" w:eastAsia="Arial" w:hAnsi="Arial" w:cs="Arial"/>
          <w:color w:val="000000" w:themeColor="text1"/>
          <w:sz w:val="20"/>
          <w:szCs w:val="20"/>
        </w:rPr>
        <w:t>Projekt</w:t>
      </w:r>
      <w:r w:rsidR="007B66EB" w:rsidRPr="00F22F6A">
        <w:rPr>
          <w:rFonts w:ascii="Arial" w:eastAsia="Arial" w:hAnsi="Arial" w:cs="Arial"/>
          <w:color w:val="000000" w:themeColor="text1"/>
          <w:sz w:val="20"/>
          <w:szCs w:val="20"/>
        </w:rPr>
        <w:t xml:space="preserve"> logiki biznesowej dla Modułu Wykańczania </w:t>
      </w:r>
      <w:r w:rsidRPr="00F22F6A">
        <w:rPr>
          <w:rFonts w:ascii="Arial" w:eastAsia="Arial" w:hAnsi="Arial" w:cs="Arial"/>
          <w:color w:val="000000" w:themeColor="text1"/>
          <w:sz w:val="20"/>
          <w:szCs w:val="20"/>
        </w:rPr>
        <w:t>przedstawiono</w:t>
      </w:r>
      <w:r w:rsidR="007B66EB" w:rsidRPr="00F22F6A">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3</w:t>
      </w:r>
      <w:r w:rsidR="007B66EB" w:rsidRPr="00F22F6A">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F22F6A">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4</w:t>
      </w:r>
      <w:r w:rsidR="007B66EB" w:rsidRPr="00F22F6A">
        <w:rPr>
          <w:rFonts w:ascii="Arial" w:eastAsia="Arial" w:hAnsi="Arial" w:cs="Arial"/>
          <w:color w:val="000000" w:themeColor="text1"/>
          <w:sz w:val="20"/>
          <w:szCs w:val="20"/>
        </w:rPr>
        <w:t xml:space="preserve"> uproszczony diagram stanów.</w:t>
      </w:r>
    </w:p>
    <w:p w14:paraId="592F0AE9" w14:textId="5F2FF0F3" w:rsidR="60549E9E" w:rsidRDefault="60549E9E" w:rsidP="004163FB">
      <w:pPr>
        <w:spacing w:before="240" w:after="240" w:line="360" w:lineRule="auto"/>
        <w:jc w:val="both"/>
      </w:pPr>
      <w:r>
        <w:rPr>
          <w:noProof/>
        </w:rPr>
        <w:drawing>
          <wp:inline distT="0" distB="0" distL="0" distR="0" wp14:anchorId="6F2F269A" wp14:editId="4D6274CB">
            <wp:extent cx="5391152" cy="2286000"/>
            <wp:effectExtent l="0" t="0" r="0" b="0"/>
            <wp:docPr id="1059632194" name="Obraz 105963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1152" cy="2286000"/>
                    </a:xfrm>
                    <a:prstGeom prst="rect">
                      <a:avLst/>
                    </a:prstGeom>
                  </pic:spPr>
                </pic:pic>
              </a:graphicData>
            </a:graphic>
          </wp:inline>
        </w:drawing>
      </w:r>
    </w:p>
    <w:p w14:paraId="43381BD5" w14:textId="5B90E5D8" w:rsidR="007F02C8" w:rsidRPr="00E531ED" w:rsidRDefault="60549E9E" w:rsidP="00B8410D">
      <w:pPr>
        <w:spacing w:line="360" w:lineRule="auto"/>
        <w:jc w:val="center"/>
        <w:rPr>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3.</w:t>
      </w:r>
      <w:r w:rsidRPr="00E531ED">
        <w:rPr>
          <w:rFonts w:ascii="Arial" w:eastAsia="Arial" w:hAnsi="Arial" w:cs="Arial"/>
          <w:color w:val="000000" w:themeColor="text1"/>
          <w:sz w:val="20"/>
          <w:szCs w:val="20"/>
        </w:rPr>
        <w:t xml:space="preserve"> Diagram klas dla Modułu Wykańczania (logika biznesowa)</w:t>
      </w:r>
    </w:p>
    <w:p w14:paraId="7BEAF3C2" w14:textId="7F9B9B9D" w:rsidR="00DE3C99" w:rsidRPr="00DB1D97" w:rsidRDefault="00DE3C99" w:rsidP="009241AA">
      <w:pPr>
        <w:spacing w:after="240" w:line="360" w:lineRule="auto"/>
        <w:rPr>
          <w:rFonts w:ascii="Arial" w:hAnsi="Arial" w:cs="Arial"/>
          <w:sz w:val="20"/>
          <w:szCs w:val="20"/>
        </w:rPr>
      </w:pPr>
      <w:r w:rsidRPr="00DB1D97">
        <w:rPr>
          <w:rFonts w:ascii="Arial" w:hAnsi="Arial" w:cs="Arial"/>
          <w:sz w:val="20"/>
          <w:szCs w:val="20"/>
        </w:rPr>
        <w:t>Przykładowe klasy:</w:t>
      </w:r>
    </w:p>
    <w:p w14:paraId="1F9AFCB5" w14:textId="15E0DF57" w:rsidR="00250318" w:rsidRPr="00D7365E" w:rsidRDefault="00250318" w:rsidP="0019288A">
      <w:pPr>
        <w:pStyle w:val="Akapitzlist"/>
        <w:numPr>
          <w:ilvl w:val="0"/>
          <w:numId w:val="143"/>
        </w:numPr>
        <w:spacing w:line="360" w:lineRule="auto"/>
        <w:jc w:val="both"/>
        <w:rPr>
          <w:rFonts w:ascii="Arial" w:eastAsia="Arial" w:hAnsi="Arial" w:cs="Arial"/>
          <w:color w:val="000000" w:themeColor="text1"/>
          <w:sz w:val="20"/>
          <w:szCs w:val="20"/>
        </w:rPr>
      </w:pPr>
      <w:commentRangeStart w:id="301"/>
      <w:r w:rsidRPr="00D7365E">
        <w:rPr>
          <w:rFonts w:ascii="Arial" w:eastAsia="Arial" w:hAnsi="Arial" w:cs="Arial"/>
          <w:color w:val="000000" w:themeColor="text1"/>
          <w:sz w:val="20"/>
          <w:szCs w:val="20"/>
        </w:rPr>
        <w:t xml:space="preserve">Nazwa: </w:t>
      </w:r>
      <w:r w:rsidR="00DE3C99" w:rsidRPr="00D7365E">
        <w:rPr>
          <w:rFonts w:ascii="Arial" w:eastAsia="Arial" w:hAnsi="Arial" w:cs="Arial"/>
          <w:color w:val="000000" w:themeColor="text1"/>
          <w:sz w:val="20"/>
          <w:szCs w:val="20"/>
        </w:rPr>
        <w:t>Element wykończenia otworu ściennego (CLS_028):</w:t>
      </w:r>
    </w:p>
    <w:p w14:paraId="21825246" w14:textId="32FE97BF" w:rsidR="00250318" w:rsidRPr="00F22F6A" w:rsidRDefault="0025031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00DE3C99" w:rsidRPr="00C65C19">
        <w:rPr>
          <w:rFonts w:ascii="Arial" w:eastAsia="Arial" w:hAnsi="Arial" w:cs="Arial"/>
          <w:color w:val="000000" w:themeColor="text1"/>
          <w:sz w:val="20"/>
          <w:szCs w:val="20"/>
        </w:rPr>
        <w:t>Klasa definiująca element wykończenia otworu ściennego</w:t>
      </w:r>
      <w:commentRangeEnd w:id="301"/>
      <w:r w:rsidR="00993125">
        <w:rPr>
          <w:rStyle w:val="Odwoaniedokomentarza"/>
        </w:rPr>
        <w:commentReference w:id="301"/>
      </w:r>
    </w:p>
    <w:p w14:paraId="6C103EA5" w14:textId="10C080D4" w:rsidR="00DE3C99"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DE3C99" w:rsidRPr="00F22F6A">
        <w:rPr>
          <w:rFonts w:ascii="Arial" w:eastAsia="Arial" w:hAnsi="Arial" w:cs="Arial"/>
          <w:color w:val="000000" w:themeColor="text1"/>
          <w:sz w:val="20"/>
          <w:szCs w:val="20"/>
        </w:rPr>
        <w:t xml:space="preserve">: </w:t>
      </w:r>
    </w:p>
    <w:p w14:paraId="5CB898EB" w14:textId="7DD4382B" w:rsidR="00DE3C99" w:rsidRPr="00F22F6A" w:rsidRDefault="00DE3C99"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lastRenderedPageBreak/>
        <w:t>Rodzaj</w:t>
      </w:r>
      <w:r w:rsidR="009553DC">
        <w:rPr>
          <w:rFonts w:ascii="Arial" w:eastAsia="Arial" w:hAnsi="Arial" w:cs="Arial"/>
          <w:color w:val="000000" w:themeColor="text1"/>
          <w:sz w:val="20"/>
          <w:szCs w:val="20"/>
        </w:rPr>
        <w:t>:</w:t>
      </w:r>
      <w:r w:rsidR="004F54AA">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004F54AA">
        <w:rPr>
          <w:rFonts w:ascii="Arial" w:eastAsia="Arial" w:hAnsi="Arial" w:cs="Arial"/>
          <w:color w:val="000000" w:themeColor="text1"/>
          <w:sz w:val="20"/>
          <w:szCs w:val="20"/>
        </w:rPr>
        <w:t>własność opisująca czy</w:t>
      </w:r>
      <w:r w:rsidRPr="00C65C19">
        <w:rPr>
          <w:rFonts w:ascii="Arial" w:eastAsia="Arial" w:hAnsi="Arial" w:cs="Arial"/>
          <w:color w:val="000000" w:themeColor="text1"/>
          <w:sz w:val="20"/>
          <w:szCs w:val="20"/>
        </w:rPr>
        <w:t xml:space="preserve"> wykańczamy</w:t>
      </w:r>
      <w:r w:rsidR="004F54AA">
        <w:rPr>
          <w:rFonts w:ascii="Arial" w:eastAsia="Arial" w:hAnsi="Arial" w:cs="Arial"/>
          <w:color w:val="000000" w:themeColor="text1"/>
          <w:sz w:val="20"/>
          <w:szCs w:val="20"/>
        </w:rPr>
        <w:t xml:space="preserve"> otwór </w:t>
      </w:r>
      <w:r w:rsidR="005B4C71">
        <w:rPr>
          <w:rFonts w:ascii="Arial" w:eastAsia="Arial" w:hAnsi="Arial" w:cs="Arial"/>
          <w:color w:val="000000" w:themeColor="text1"/>
          <w:sz w:val="20"/>
          <w:szCs w:val="20"/>
        </w:rPr>
        <w:t xml:space="preserve">to </w:t>
      </w:r>
      <w:r w:rsidR="004F54AA">
        <w:rPr>
          <w:rFonts w:ascii="Arial" w:eastAsia="Arial" w:hAnsi="Arial" w:cs="Arial"/>
          <w:color w:val="000000" w:themeColor="text1"/>
          <w:sz w:val="20"/>
          <w:szCs w:val="20"/>
        </w:rPr>
        <w:t>drzwi, ok</w:t>
      </w:r>
      <w:r w:rsidR="005B4C71">
        <w:rPr>
          <w:rFonts w:ascii="Arial" w:eastAsia="Arial" w:hAnsi="Arial" w:cs="Arial"/>
          <w:color w:val="000000" w:themeColor="text1"/>
          <w:sz w:val="20"/>
          <w:szCs w:val="20"/>
        </w:rPr>
        <w:t>no</w:t>
      </w:r>
      <w:r w:rsidR="004F54AA">
        <w:rPr>
          <w:rFonts w:ascii="Arial" w:eastAsia="Arial" w:hAnsi="Arial" w:cs="Arial"/>
          <w:color w:val="000000" w:themeColor="text1"/>
          <w:sz w:val="20"/>
          <w:szCs w:val="20"/>
        </w:rPr>
        <w:t xml:space="preserve"> lub inny</w:t>
      </w:r>
      <w:r w:rsidR="005B4C71">
        <w:rPr>
          <w:rFonts w:ascii="Arial" w:eastAsia="Arial" w:hAnsi="Arial" w:cs="Arial"/>
          <w:color w:val="000000" w:themeColor="text1"/>
          <w:sz w:val="20"/>
          <w:szCs w:val="20"/>
        </w:rPr>
        <w:t xml:space="preserve"> rodzaj otworu</w:t>
      </w:r>
    </w:p>
    <w:p w14:paraId="4540D886" w14:textId="34514715" w:rsidR="000A6D38" w:rsidRPr="00F22F6A" w:rsidRDefault="008725A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DE3C99" w:rsidRPr="00C65C19">
        <w:rPr>
          <w:rFonts w:ascii="Arial" w:eastAsia="Arial" w:hAnsi="Arial" w:cs="Arial"/>
          <w:color w:val="000000" w:themeColor="text1"/>
          <w:sz w:val="20"/>
          <w:szCs w:val="20"/>
        </w:rPr>
        <w:t>ateriały:</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List</w:t>
      </w:r>
      <w:r w:rsidR="005936A0">
        <w:rPr>
          <w:rFonts w:ascii="Arial" w:eastAsia="Arial" w:hAnsi="Arial" w:cs="Arial"/>
          <w:color w:val="000000" w:themeColor="text1"/>
          <w:sz w:val="20"/>
          <w:szCs w:val="20"/>
        </w:rPr>
        <w:t>&lt;</w:t>
      </w:r>
      <w:r w:rsidR="00DE3C99" w:rsidRPr="00C65C19">
        <w:rPr>
          <w:rFonts w:ascii="Arial" w:eastAsia="Arial" w:hAnsi="Arial" w:cs="Arial"/>
          <w:color w:val="000000" w:themeColor="text1"/>
          <w:sz w:val="20"/>
          <w:szCs w:val="20"/>
        </w:rPr>
        <w:t>Materiał</w:t>
      </w:r>
      <w:r w:rsidR="005936A0">
        <w:rPr>
          <w:rFonts w:ascii="Arial" w:eastAsia="Arial" w:hAnsi="Arial" w:cs="Arial"/>
          <w:color w:val="000000" w:themeColor="text1"/>
          <w:sz w:val="20"/>
          <w:szCs w:val="20"/>
        </w:rPr>
        <w:t>&gt;</w:t>
      </w:r>
      <w:r w:rsidR="00DE3C99">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 xml:space="preserve">własność opisująca </w:t>
      </w:r>
      <w:r w:rsidR="005B4C71">
        <w:rPr>
          <w:rFonts w:ascii="Arial" w:eastAsia="Arial" w:hAnsi="Arial" w:cs="Arial"/>
          <w:color w:val="000000" w:themeColor="text1"/>
          <w:sz w:val="20"/>
          <w:szCs w:val="20"/>
        </w:rPr>
        <w:t>jakich</w:t>
      </w:r>
      <w:r w:rsidR="00DE3C99" w:rsidRPr="00C65C19">
        <w:rPr>
          <w:rFonts w:ascii="Arial" w:eastAsia="Arial" w:hAnsi="Arial" w:cs="Arial"/>
          <w:color w:val="000000" w:themeColor="text1"/>
          <w:sz w:val="20"/>
          <w:szCs w:val="20"/>
        </w:rPr>
        <w:t xml:space="preserve"> materiał</w:t>
      </w:r>
      <w:r w:rsidR="0059474D">
        <w:rPr>
          <w:rFonts w:ascii="Arial" w:eastAsia="Arial" w:hAnsi="Arial" w:cs="Arial"/>
          <w:color w:val="000000" w:themeColor="text1"/>
          <w:sz w:val="20"/>
          <w:szCs w:val="20"/>
        </w:rPr>
        <w:t>ów</w:t>
      </w:r>
      <w:r w:rsidR="00DE3C99" w:rsidRPr="00C65C19">
        <w:rPr>
          <w:rFonts w:ascii="Arial" w:eastAsia="Arial" w:hAnsi="Arial" w:cs="Arial"/>
          <w:color w:val="000000" w:themeColor="text1"/>
          <w:sz w:val="20"/>
          <w:szCs w:val="20"/>
        </w:rPr>
        <w:t xml:space="preserve"> wykończeniow</w:t>
      </w:r>
      <w:r w:rsidR="0059474D">
        <w:rPr>
          <w:rFonts w:ascii="Arial" w:eastAsia="Arial" w:hAnsi="Arial" w:cs="Arial"/>
          <w:color w:val="000000" w:themeColor="text1"/>
          <w:sz w:val="20"/>
          <w:szCs w:val="20"/>
        </w:rPr>
        <w:t>ych</w:t>
      </w:r>
      <w:r w:rsidR="005B4C71">
        <w:rPr>
          <w:rFonts w:ascii="Arial" w:eastAsia="Arial" w:hAnsi="Arial" w:cs="Arial"/>
          <w:color w:val="000000" w:themeColor="text1"/>
          <w:sz w:val="20"/>
          <w:szCs w:val="20"/>
        </w:rPr>
        <w:t xml:space="preserve"> użyto,</w:t>
      </w:r>
      <w:r w:rsidR="00543FFE">
        <w:rPr>
          <w:rFonts w:ascii="Arial" w:eastAsia="Arial" w:hAnsi="Arial" w:cs="Arial"/>
          <w:color w:val="000000" w:themeColor="text1"/>
          <w:sz w:val="20"/>
          <w:szCs w:val="20"/>
        </w:rPr>
        <w:t xml:space="preserve"> na przykład </w:t>
      </w:r>
      <w:r w:rsidR="005B4C71">
        <w:rPr>
          <w:rFonts w:ascii="Arial" w:eastAsia="Arial" w:hAnsi="Arial" w:cs="Arial"/>
          <w:color w:val="000000" w:themeColor="text1"/>
          <w:sz w:val="20"/>
          <w:szCs w:val="20"/>
        </w:rPr>
        <w:t xml:space="preserve">czy skorzystano z </w:t>
      </w:r>
      <w:r w:rsidR="00543FFE">
        <w:rPr>
          <w:rFonts w:ascii="Arial" w:eastAsia="Arial" w:hAnsi="Arial" w:cs="Arial"/>
          <w:color w:val="000000" w:themeColor="text1"/>
          <w:sz w:val="20"/>
          <w:szCs w:val="20"/>
        </w:rPr>
        <w:t>metal</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drewn</w:t>
      </w:r>
      <w:r w:rsidR="005B4C71">
        <w:rPr>
          <w:rFonts w:ascii="Arial" w:eastAsia="Arial" w:hAnsi="Arial" w:cs="Arial"/>
          <w:color w:val="000000" w:themeColor="text1"/>
          <w:sz w:val="20"/>
          <w:szCs w:val="20"/>
        </w:rPr>
        <w:t>a</w:t>
      </w:r>
      <w:r w:rsidR="00543FFE">
        <w:rPr>
          <w:rFonts w:ascii="Arial" w:eastAsia="Arial" w:hAnsi="Arial" w:cs="Arial"/>
          <w:color w:val="000000" w:themeColor="text1"/>
          <w:sz w:val="20"/>
          <w:szCs w:val="20"/>
        </w:rPr>
        <w:t xml:space="preserve"> lub plastik</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xml:space="preserve">. </w:t>
      </w:r>
    </w:p>
    <w:p w14:paraId="16DAAC0F" w14:textId="438472CB"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9C7A4CE" w14:textId="26F52624" w:rsidR="00DE3C99" w:rsidRPr="00F22F6A" w:rsidRDefault="00DE3C99" w:rsidP="00993125">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commentRangeStart w:id="302"/>
      <w:proofErr w:type="spellStart"/>
      <w:r w:rsidRPr="00C65C19">
        <w:rPr>
          <w:rFonts w:ascii="Arial" w:eastAsia="Arial" w:hAnsi="Arial" w:cs="Arial"/>
          <w:color w:val="000000" w:themeColor="text1"/>
          <w:sz w:val="20"/>
          <w:szCs w:val="20"/>
        </w:rPr>
        <w:t>ElementWykończeniaOtworuŚciennego</w:t>
      </w:r>
      <w:proofErr w:type="spellEnd"/>
      <w:r w:rsidRPr="00C65C19">
        <w:rPr>
          <w:rFonts w:ascii="Arial" w:eastAsia="Arial" w:hAnsi="Arial" w:cs="Arial"/>
          <w:color w:val="000000" w:themeColor="text1"/>
          <w:sz w:val="20"/>
          <w:szCs w:val="20"/>
        </w:rPr>
        <w:t xml:space="preserve"> (rodzaj, materiały [*]): </w:t>
      </w:r>
      <w:proofErr w:type="spellStart"/>
      <w:r w:rsidRPr="00C65C19">
        <w:rPr>
          <w:rFonts w:ascii="Arial" w:eastAsia="Arial" w:hAnsi="Arial" w:cs="Arial"/>
          <w:color w:val="000000" w:themeColor="text1"/>
          <w:sz w:val="20"/>
          <w:szCs w:val="20"/>
        </w:rPr>
        <w:t>ElementWykończeniaOtworuŚciennego</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domyślny kreator elementu wykończenia otworu ściennego. Wymagane jest podanie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materiału,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którego zbudowany</w:t>
      </w:r>
      <w:r w:rsidR="003A4E74">
        <w:rPr>
          <w:rFonts w:ascii="Arial" w:eastAsia="Arial" w:hAnsi="Arial" w:cs="Arial"/>
          <w:color w:val="000000" w:themeColor="text1"/>
          <w:sz w:val="20"/>
          <w:szCs w:val="20"/>
        </w:rPr>
        <w:t xml:space="preserve"> jest dany element</w:t>
      </w:r>
    </w:p>
    <w:p w14:paraId="56EFC494" w14:textId="7529204C" w:rsidR="00DE3C99" w:rsidRPr="00F22F6A"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EdytujMateriał</w:t>
      </w:r>
      <w:proofErr w:type="spellEnd"/>
      <w:r w:rsidRPr="00C65C19">
        <w:rPr>
          <w:rFonts w:ascii="Arial" w:eastAsia="Arial" w:hAnsi="Arial" w:cs="Arial"/>
          <w:color w:val="000000" w:themeColor="text1"/>
          <w:sz w:val="20"/>
          <w:szCs w:val="20"/>
        </w:rPr>
        <w:t xml:space="preserve"> (Materiał)</w:t>
      </w:r>
      <w:r w:rsidR="009553DC">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DB1D97" w:rsidRPr="00C65C19">
        <w:rPr>
          <w:rFonts w:ascii="Arial" w:eastAsia="Arial" w:hAnsi="Arial" w:cs="Arial"/>
          <w:color w:val="000000" w:themeColor="text1"/>
          <w:sz w:val="20"/>
          <w:szCs w:val="20"/>
        </w:rPr>
        <w:t>metoda</w:t>
      </w:r>
      <w:r w:rsidRPr="00C65C19">
        <w:rPr>
          <w:rFonts w:ascii="Arial" w:eastAsia="Arial" w:hAnsi="Arial" w:cs="Arial"/>
          <w:color w:val="000000" w:themeColor="text1"/>
          <w:sz w:val="20"/>
          <w:szCs w:val="20"/>
        </w:rPr>
        <w:t xml:space="preserve"> umożliwia</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edycję materiału</w:t>
      </w:r>
    </w:p>
    <w:p w14:paraId="24C2C659" w14:textId="3CC0B5AA" w:rsidR="003E5EC4"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EdytujRodzajElementuWykończeniaOtworuŚciennego</w:t>
      </w:r>
      <w:proofErr w:type="spellEnd"/>
      <w:r w:rsidRPr="00C65C19">
        <w:rPr>
          <w:rFonts w:ascii="Arial" w:eastAsia="Arial" w:hAnsi="Arial" w:cs="Arial"/>
          <w:color w:val="000000" w:themeColor="text1"/>
          <w:sz w:val="20"/>
          <w:szCs w:val="20"/>
        </w:rPr>
        <w:t xml:space="preserve"> (Rodzaj):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w:t>
      </w:r>
      <w:r w:rsidR="00543FFE">
        <w:rPr>
          <w:rFonts w:ascii="Arial" w:eastAsia="Arial" w:hAnsi="Arial" w:cs="Arial"/>
          <w:color w:val="000000" w:themeColor="text1"/>
          <w:sz w:val="20"/>
          <w:szCs w:val="20"/>
        </w:rPr>
        <w:t>a</w:t>
      </w:r>
      <w:r w:rsidRPr="00C65C19">
        <w:rPr>
          <w:rFonts w:ascii="Arial" w:eastAsia="Arial" w:hAnsi="Arial" w:cs="Arial"/>
          <w:color w:val="000000" w:themeColor="text1"/>
          <w:sz w:val="20"/>
          <w:szCs w:val="20"/>
        </w:rPr>
        <w:t xml:space="preserve"> edycję rodzaju użytego elementu</w:t>
      </w:r>
      <w:commentRangeEnd w:id="302"/>
      <w:r w:rsidR="009553DC">
        <w:rPr>
          <w:rStyle w:val="Odwoaniedokomentarza"/>
        </w:rPr>
        <w:commentReference w:id="302"/>
      </w:r>
    </w:p>
    <w:p w14:paraId="76F66E4B" w14:textId="77777777" w:rsidR="003E5EC4" w:rsidRDefault="003E5EC4" w:rsidP="003E5EC4">
      <w:pPr>
        <w:spacing w:line="360" w:lineRule="auto"/>
        <w:jc w:val="both"/>
        <w:rPr>
          <w:rFonts w:ascii="Arial" w:eastAsia="Arial" w:hAnsi="Arial" w:cs="Arial"/>
          <w:color w:val="000000" w:themeColor="text1"/>
          <w:sz w:val="20"/>
          <w:szCs w:val="20"/>
        </w:rPr>
      </w:pPr>
    </w:p>
    <w:p w14:paraId="6CBF7D00" w14:textId="74690163" w:rsidR="000A6D38" w:rsidRPr="001E24E5" w:rsidRDefault="000A6D38" w:rsidP="0019288A">
      <w:pPr>
        <w:pStyle w:val="Akapitzlist"/>
        <w:numPr>
          <w:ilvl w:val="0"/>
          <w:numId w:val="143"/>
        </w:numPr>
        <w:spacing w:line="360" w:lineRule="auto"/>
        <w:jc w:val="both"/>
        <w:rPr>
          <w:rFonts w:ascii="Arial" w:eastAsia="Arial" w:hAnsi="Arial" w:cs="Arial"/>
          <w:color w:val="000000" w:themeColor="text1"/>
          <w:sz w:val="20"/>
          <w:szCs w:val="20"/>
        </w:rPr>
      </w:pPr>
      <w:r w:rsidRPr="001E24E5">
        <w:rPr>
          <w:rFonts w:ascii="Arial" w:eastAsia="Arial" w:hAnsi="Arial" w:cs="Arial"/>
          <w:color w:val="000000" w:themeColor="text1"/>
          <w:sz w:val="20"/>
          <w:szCs w:val="20"/>
        </w:rPr>
        <w:t>Nazwa: Otwór ścienny (CLS_037):</w:t>
      </w:r>
    </w:p>
    <w:p w14:paraId="092B5247" w14:textId="0283362E"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Pr="000A6D38">
        <w:rPr>
          <w:rFonts w:ascii="Arial" w:eastAsia="Arial" w:hAnsi="Arial" w:cs="Arial"/>
          <w:color w:val="000000" w:themeColor="text1"/>
          <w:sz w:val="20"/>
          <w:szCs w:val="20"/>
        </w:rPr>
        <w:t>Klasa definiująca otwór ścienny oraz opisująca elementy użyte do wykończenia otworów ściennych</w:t>
      </w:r>
    </w:p>
    <w:p w14:paraId="3A8F2B95" w14:textId="5FA63507" w:rsidR="000A6D38"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0A6D38" w:rsidRPr="00F22F6A">
        <w:rPr>
          <w:rFonts w:ascii="Arial" w:eastAsia="Arial" w:hAnsi="Arial" w:cs="Arial"/>
          <w:color w:val="000000" w:themeColor="text1"/>
          <w:sz w:val="20"/>
          <w:szCs w:val="20"/>
        </w:rPr>
        <w:t xml:space="preserve">: </w:t>
      </w:r>
    </w:p>
    <w:p w14:paraId="5D75014B" w14:textId="4B264051"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E</w:t>
      </w:r>
      <w:r w:rsidR="000A6D38" w:rsidRPr="000A6D38">
        <w:rPr>
          <w:rFonts w:ascii="Arial" w:eastAsia="Arial" w:hAnsi="Arial" w:cs="Arial"/>
          <w:color w:val="000000" w:themeColor="text1"/>
          <w:sz w:val="20"/>
          <w:szCs w:val="20"/>
        </w:rPr>
        <w:t>lementy wykończenia otworu ściennego: List</w:t>
      </w:r>
      <w:r w:rsidR="005936A0">
        <w:rPr>
          <w:rFonts w:ascii="Arial" w:eastAsia="Arial" w:hAnsi="Arial" w:cs="Arial"/>
          <w:color w:val="000000" w:themeColor="text1"/>
          <w:sz w:val="20"/>
          <w:szCs w:val="20"/>
        </w:rPr>
        <w:t>&lt;</w:t>
      </w:r>
      <w:r w:rsidR="000A6D38" w:rsidRPr="000A6D38">
        <w:rPr>
          <w:rFonts w:ascii="Arial" w:eastAsia="Arial" w:hAnsi="Arial" w:cs="Arial"/>
          <w:color w:val="000000" w:themeColor="text1"/>
          <w:sz w:val="20"/>
          <w:szCs w:val="20"/>
        </w:rPr>
        <w:t>Element Wykończenia Otworu Ściennego</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definiuje jakiego rodzaju elementu do wykończenia otworu ściennego użyto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jego parametrami</w:t>
      </w:r>
    </w:p>
    <w:p w14:paraId="6AEA6343" w14:textId="41ACC30B"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0A6D38" w:rsidRPr="00E531ED">
        <w:rPr>
          <w:rFonts w:ascii="Arial" w:eastAsia="Arial" w:hAnsi="Arial" w:cs="Arial"/>
          <w:color w:val="000000" w:themeColor="text1"/>
          <w:sz w:val="20"/>
          <w:szCs w:val="20"/>
        </w:rPr>
        <w:t xml:space="preserve">ołożenie: </w:t>
      </w:r>
      <w:proofErr w:type="spellStart"/>
      <w:r w:rsidR="000A6D38" w:rsidRPr="00E531ED">
        <w:rPr>
          <w:rFonts w:ascii="Arial" w:eastAsia="Arial" w:hAnsi="Arial" w:cs="Arial"/>
          <w:color w:val="000000" w:themeColor="text1"/>
          <w:sz w:val="20"/>
          <w:szCs w:val="20"/>
        </w:rPr>
        <w:t>vector</w:t>
      </w:r>
      <w:proofErr w:type="spellEnd"/>
      <w:r w:rsidR="000A6D38" w:rsidRPr="00E531ED">
        <w:rPr>
          <w:rFonts w:ascii="Arial" w:eastAsia="Arial" w:hAnsi="Arial" w:cs="Arial"/>
          <w:color w:val="000000" w:themeColor="text1"/>
          <w:sz w:val="20"/>
          <w:szCs w:val="20"/>
        </w:rPr>
        <w:t>&lt;</w:t>
      </w:r>
      <w:proofErr w:type="spellStart"/>
      <w:r w:rsidR="000A6D38" w:rsidRPr="00E531ED">
        <w:rPr>
          <w:rFonts w:ascii="Arial" w:eastAsia="Arial" w:hAnsi="Arial" w:cs="Arial"/>
          <w:color w:val="000000" w:themeColor="text1"/>
          <w:sz w:val="20"/>
          <w:szCs w:val="20"/>
        </w:rPr>
        <w:t>float</w:t>
      </w:r>
      <w:proofErr w:type="spellEnd"/>
      <w:r w:rsidR="000A6D38" w:rsidRPr="00E531E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określa jakie położenie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przestrzeni ma dany otwór ścienny</w:t>
      </w:r>
    </w:p>
    <w:p w14:paraId="1F9963FD" w14:textId="6DF8598D"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6B906DE1" w14:textId="49D0255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OtwórŚcienny</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rodzajWykończeniaOtworuŚciennego</w:t>
      </w:r>
      <w:proofErr w:type="spellEnd"/>
      <w:r w:rsidRPr="00E531ED">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Położenie): </w:t>
      </w:r>
      <w:proofErr w:type="spellStart"/>
      <w:r w:rsidRPr="00E531ED">
        <w:rPr>
          <w:rFonts w:ascii="Arial" w:eastAsia="Arial" w:hAnsi="Arial" w:cs="Arial"/>
          <w:color w:val="000000" w:themeColor="text1"/>
          <w:sz w:val="20"/>
          <w:szCs w:val="20"/>
        </w:rPr>
        <w:t>OtwórŚcienny</w:t>
      </w:r>
      <w:proofErr w:type="spellEnd"/>
      <w:r w:rsidR="00FA65DA">
        <w:rPr>
          <w:rFonts w:ascii="Arial" w:eastAsia="Arial" w:hAnsi="Arial" w:cs="Arial"/>
          <w:color w:val="000000" w:themeColor="text1"/>
          <w:sz w:val="20"/>
          <w:szCs w:val="20"/>
        </w:rPr>
        <w:t xml:space="preserve"> – </w:t>
      </w:r>
      <w:commentRangeStart w:id="303"/>
      <w:r w:rsidRPr="00E531ED">
        <w:rPr>
          <w:rFonts w:ascii="Arial" w:eastAsia="Arial" w:hAnsi="Arial" w:cs="Arial"/>
          <w:color w:val="000000" w:themeColor="text1"/>
          <w:sz w:val="20"/>
          <w:szCs w:val="20"/>
        </w:rPr>
        <w:t xml:space="preserve">kreator </w:t>
      </w:r>
      <w:commentRangeEnd w:id="303"/>
      <w:r w:rsidR="00993125">
        <w:rPr>
          <w:rStyle w:val="Odwoaniedokomentarza"/>
        </w:rPr>
        <w:commentReference w:id="303"/>
      </w:r>
      <w:r w:rsidRPr="00E531ED">
        <w:rPr>
          <w:rFonts w:ascii="Arial" w:eastAsia="Arial" w:hAnsi="Arial" w:cs="Arial"/>
          <w:color w:val="000000" w:themeColor="text1"/>
          <w:sz w:val="20"/>
          <w:szCs w:val="20"/>
        </w:rPr>
        <w:t>domyślny, na wejście określane</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jakiego rodzaju </w:t>
      </w:r>
      <w:r w:rsidR="00DF55C4">
        <w:rPr>
          <w:rFonts w:ascii="Arial" w:eastAsia="Arial" w:hAnsi="Arial" w:cs="Arial"/>
          <w:color w:val="000000" w:themeColor="text1"/>
          <w:sz w:val="20"/>
          <w:szCs w:val="20"/>
        </w:rPr>
        <w:t>jest</w:t>
      </w:r>
      <w:r w:rsidRPr="00E531ED">
        <w:rPr>
          <w:rFonts w:ascii="Arial" w:eastAsia="Arial" w:hAnsi="Arial" w:cs="Arial"/>
          <w:color w:val="000000" w:themeColor="text1"/>
          <w:sz w:val="20"/>
          <w:szCs w:val="20"/>
        </w:rPr>
        <w:t xml:space="preserve"> to otwór oraz położenia otworu</w:t>
      </w:r>
    </w:p>
    <w:p w14:paraId="745CFAB8" w14:textId="4A314511"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EdytujPołożenieOtworuŚciennego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vector</w:t>
      </w:r>
      <w:proofErr w:type="spellEnd"/>
      <w:r w:rsidRPr="00E531ED">
        <w:rPr>
          <w:rFonts w:ascii="Arial" w:eastAsia="Arial" w:hAnsi="Arial" w:cs="Arial"/>
          <w:color w:val="000000" w:themeColor="text1"/>
          <w:sz w:val="20"/>
          <w:szCs w:val="20"/>
        </w:rPr>
        <w:t>&lt;</w:t>
      </w:r>
      <w:proofErr w:type="spellStart"/>
      <w:r w:rsidRPr="00E531ED">
        <w:rPr>
          <w:rFonts w:ascii="Arial" w:eastAsia="Arial" w:hAnsi="Arial" w:cs="Arial"/>
          <w:color w:val="000000" w:themeColor="text1"/>
          <w:sz w:val="20"/>
          <w:szCs w:val="20"/>
        </w:rPr>
        <w:t>float</w:t>
      </w:r>
      <w:proofErr w:type="spellEnd"/>
      <w:r w:rsidRPr="00E531ED">
        <w:rPr>
          <w:rFonts w:ascii="Arial" w:eastAsia="Arial" w:hAnsi="Arial" w:cs="Arial"/>
          <w:color w:val="000000" w:themeColor="text1"/>
          <w:sz w:val="20"/>
          <w:szCs w:val="20"/>
        </w:rPr>
        <w:t>&gt;)</w:t>
      </w:r>
      <w:r w:rsidR="009553DC">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edytować położenie detalu</w:t>
      </w:r>
    </w:p>
    <w:p w14:paraId="37C21A90" w14:textId="2C932048"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DodajElementWykończeniaOtworuŚciennego</w:t>
      </w:r>
      <w:proofErr w:type="spellEnd"/>
      <w:r>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dodać do otworu ściennego element wykończenia</w:t>
      </w:r>
    </w:p>
    <w:p w14:paraId="1D2BB8EA" w14:textId="48061652"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usunąć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otworu ściennego element wykończenia</w:t>
      </w:r>
    </w:p>
    <w:p w14:paraId="201AB18E" w14:textId="2FA8081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okno</w:t>
      </w:r>
    </w:p>
    <w:p w14:paraId="5702D674" w14:textId="5C4B65A5"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okno</w:t>
      </w:r>
    </w:p>
    <w:p w14:paraId="0EB3E6B6" w14:textId="53875E7B"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drzwi</w:t>
      </w:r>
    </w:p>
    <w:p w14:paraId="3FB52E20" w14:textId="0B4071F9"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drzwi</w:t>
      </w:r>
    </w:p>
    <w:p w14:paraId="27FBBB10" w14:textId="42611667"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operacja wstawia przejście, które nie jest drzwiami</w:t>
      </w:r>
    </w:p>
    <w:p w14:paraId="084137EE" w14:textId="21A5490F"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wstawia przeszklenie</w:t>
      </w:r>
    </w:p>
    <w:p w14:paraId="469CAB5A" w14:textId="61967E4E" w:rsidR="00F169FA" w:rsidRPr="008944CE" w:rsidRDefault="000A6D38" w:rsidP="00C23802">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usuwa przeszklenie</w:t>
      </w:r>
    </w:p>
    <w:p w14:paraId="13F84974" w14:textId="77777777" w:rsidR="008944CE" w:rsidRPr="008944CE" w:rsidRDefault="008944CE" w:rsidP="008944CE">
      <w:pPr>
        <w:pStyle w:val="Akapitzlist"/>
        <w:spacing w:line="360" w:lineRule="auto"/>
        <w:ind w:left="1134"/>
        <w:jc w:val="both"/>
      </w:pPr>
    </w:p>
    <w:p w14:paraId="04C25A35" w14:textId="60749D39" w:rsidR="00F22F6A" w:rsidRPr="00213F6C" w:rsidRDefault="00F22F6A" w:rsidP="0019288A">
      <w:pPr>
        <w:pStyle w:val="Akapitzlist"/>
        <w:numPr>
          <w:ilvl w:val="0"/>
          <w:numId w:val="143"/>
        </w:numPr>
        <w:spacing w:line="360" w:lineRule="auto"/>
        <w:jc w:val="both"/>
        <w:rPr>
          <w:rFonts w:ascii="Arial" w:eastAsia="Arial" w:hAnsi="Arial" w:cs="Arial"/>
          <w:color w:val="000000" w:themeColor="text1"/>
          <w:sz w:val="20"/>
          <w:szCs w:val="20"/>
        </w:rPr>
      </w:pPr>
      <w:r w:rsidRPr="00213F6C">
        <w:rPr>
          <w:rFonts w:ascii="Arial" w:hAnsi="Arial" w:cs="Arial"/>
          <w:sz w:val="20"/>
          <w:szCs w:val="20"/>
        </w:rPr>
        <w:lastRenderedPageBreak/>
        <w:t xml:space="preserve">Nazwa: </w:t>
      </w:r>
      <w:r w:rsidRPr="00213F6C">
        <w:rPr>
          <w:rFonts w:ascii="Arial" w:eastAsia="Arial" w:hAnsi="Arial" w:cs="Arial"/>
          <w:color w:val="000000" w:themeColor="text1"/>
          <w:sz w:val="20"/>
          <w:szCs w:val="20"/>
        </w:rPr>
        <w:t xml:space="preserve">Detal (CLS_045): </w:t>
      </w:r>
    </w:p>
    <w:p w14:paraId="2F0B6066" w14:textId="11BC4EC5" w:rsidR="00F22F6A" w:rsidRPr="00DE3C99" w:rsidRDefault="00F22F6A" w:rsidP="0019288A">
      <w:pPr>
        <w:pStyle w:val="Akapitzlist"/>
        <w:numPr>
          <w:ilvl w:val="0"/>
          <w:numId w:val="117"/>
        </w:numPr>
        <w:spacing w:line="360" w:lineRule="auto"/>
        <w:jc w:val="both"/>
      </w:pPr>
      <w:r>
        <w:t xml:space="preserve">Opis: </w:t>
      </w:r>
      <w:r w:rsidRPr="0057775F">
        <w:rPr>
          <w:rFonts w:ascii="Arial" w:eastAsia="Arial" w:hAnsi="Arial" w:cs="Arial"/>
          <w:color w:val="000000" w:themeColor="text1"/>
          <w:sz w:val="20"/>
          <w:szCs w:val="20"/>
        </w:rPr>
        <w:t>Klasa definiująca elementy wykończeniowe funkcjonalne, które znajdują się na ścianie, takie jak na przykład gniazdka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prądem</w:t>
      </w:r>
      <w:r w:rsidR="00FA65DA">
        <w:rPr>
          <w:rFonts w:ascii="Arial" w:eastAsia="Arial" w:hAnsi="Arial" w:cs="Arial"/>
          <w:color w:val="000000" w:themeColor="text1"/>
          <w:sz w:val="20"/>
          <w:szCs w:val="20"/>
        </w:rPr>
        <w:t xml:space="preserve"> </w:t>
      </w:r>
    </w:p>
    <w:p w14:paraId="627DE4EC" w14:textId="5AE69583" w:rsidR="00F22F6A"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F22F6A" w:rsidRPr="00F22F6A">
        <w:rPr>
          <w:rFonts w:ascii="Arial" w:eastAsia="Arial" w:hAnsi="Arial" w:cs="Arial"/>
          <w:color w:val="000000" w:themeColor="text1"/>
          <w:sz w:val="20"/>
          <w:szCs w:val="20"/>
        </w:rPr>
        <w:t xml:space="preserve">: </w:t>
      </w:r>
    </w:p>
    <w:p w14:paraId="4C92DA8A" w14:textId="157E4609"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F22F6A" w:rsidRPr="0057775F">
        <w:rPr>
          <w:rFonts w:ascii="Arial" w:eastAsia="Arial" w:hAnsi="Arial" w:cs="Arial"/>
          <w:color w:val="000000" w:themeColor="text1"/>
          <w:sz w:val="20"/>
          <w:szCs w:val="20"/>
        </w:rPr>
        <w:t xml:space="preserve">ołożenie względem obrysu: </w:t>
      </w:r>
      <w:proofErr w:type="spellStart"/>
      <w:r w:rsidR="00F22F6A" w:rsidRPr="0057775F">
        <w:rPr>
          <w:rFonts w:ascii="Arial" w:eastAsia="Arial" w:hAnsi="Arial" w:cs="Arial"/>
          <w:color w:val="000000" w:themeColor="text1"/>
          <w:sz w:val="20"/>
          <w:szCs w:val="20"/>
        </w:rPr>
        <w:t>vector</w:t>
      </w:r>
      <w:proofErr w:type="spellEnd"/>
      <w:r w:rsidR="0042020D">
        <w:rPr>
          <w:rFonts w:ascii="Arial" w:eastAsia="Arial" w:hAnsi="Arial" w:cs="Arial"/>
          <w:color w:val="000000" w:themeColor="text1"/>
          <w:sz w:val="20"/>
          <w:szCs w:val="20"/>
        </w:rPr>
        <w:t>&lt;</w:t>
      </w:r>
      <w:proofErr w:type="spellStart"/>
      <w:r w:rsidR="0042020D">
        <w:rPr>
          <w:rFonts w:ascii="Arial" w:eastAsia="Arial" w:hAnsi="Arial" w:cs="Arial"/>
          <w:color w:val="000000" w:themeColor="text1"/>
          <w:sz w:val="20"/>
          <w:szCs w:val="20"/>
        </w:rPr>
        <w:t>float</w:t>
      </w:r>
      <w:proofErr w:type="spellEnd"/>
      <w:r w:rsidR="00F22F6A" w:rsidRPr="0057775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opisująca położenie detalu użytego do wykończenia względem wybranego przez użytkownika obrysu powierzchni</w:t>
      </w:r>
    </w:p>
    <w:p w14:paraId="48E36D8D" w14:textId="134B4687"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F22F6A" w:rsidRPr="0057775F">
        <w:rPr>
          <w:rFonts w:ascii="Arial" w:eastAsia="Arial" w:hAnsi="Arial" w:cs="Arial"/>
          <w:color w:val="000000" w:themeColor="text1"/>
          <w:sz w:val="20"/>
          <w:szCs w:val="20"/>
        </w:rPr>
        <w:t>odzaj detalu</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mówiąca na jakiego rodzaju detal zdecydował się użytkownik, na przykład czy chce zamontować gniazdko czy przełącznik</w:t>
      </w:r>
    </w:p>
    <w:p w14:paraId="7149FC91" w14:textId="7D231763" w:rsidR="00F22F6A" w:rsidRDefault="00F22F6A" w:rsidP="0019288A">
      <w:pPr>
        <w:pStyle w:val="Akapitzlist"/>
        <w:numPr>
          <w:ilvl w:val="0"/>
          <w:numId w:val="117"/>
        </w:numPr>
        <w:spacing w:line="360" w:lineRule="auto"/>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Operacje</w:t>
      </w:r>
      <w:r>
        <w:rPr>
          <w:rFonts w:ascii="Arial" w:eastAsia="Arial" w:hAnsi="Arial" w:cs="Arial"/>
          <w:color w:val="000000" w:themeColor="text1"/>
          <w:sz w:val="20"/>
          <w:szCs w:val="20"/>
        </w:rPr>
        <w:t xml:space="preserve">: </w:t>
      </w:r>
    </w:p>
    <w:p w14:paraId="46452075" w14:textId="307F6E4C"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Detal (): Detal</w:t>
      </w:r>
      <w:r w:rsidR="00FA65DA">
        <w:rPr>
          <w:rFonts w:ascii="Arial" w:eastAsia="Arial" w:hAnsi="Arial" w:cs="Arial"/>
          <w:color w:val="000000" w:themeColor="text1"/>
          <w:sz w:val="20"/>
          <w:szCs w:val="20"/>
        </w:rPr>
        <w:t xml:space="preserve"> – </w:t>
      </w:r>
      <w:r w:rsidRPr="00F22F6A">
        <w:rPr>
          <w:rFonts w:ascii="Arial" w:eastAsia="Arial" w:hAnsi="Arial" w:cs="Arial"/>
          <w:color w:val="000000" w:themeColor="text1"/>
          <w:sz w:val="20"/>
          <w:szCs w:val="20"/>
        </w:rPr>
        <w:t>podstawowy kreator obiektu będącego detalem użytym do wykończenia ściany</w:t>
      </w:r>
    </w:p>
    <w:p w14:paraId="53CA5A03" w14:textId="7FB5C8F5"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EdytujPołożenieDetalu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PołożenieWzględemObrysu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umożliwiająca przesunięcie detalu względem początkowej pozycji</w:t>
      </w:r>
    </w:p>
    <w:p w14:paraId="12024917" w14:textId="5F2EFD27" w:rsidR="43175233" w:rsidRPr="00B8410D"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EdytujRodzajDetalu</w:t>
      </w:r>
      <w:proofErr w:type="spellEnd"/>
      <w:r w:rsidR="00503627">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(rodzaj detalu):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rodzaj użytego detalu</w:t>
      </w:r>
    </w:p>
    <w:p w14:paraId="20011294" w14:textId="09BBB554" w:rsidR="60549E9E" w:rsidRDefault="60549E9E" w:rsidP="00B8410D">
      <w:pPr>
        <w:spacing w:before="240" w:after="240" w:line="360" w:lineRule="auto"/>
        <w:jc w:val="center"/>
      </w:pPr>
      <w:r>
        <w:rPr>
          <w:noProof/>
        </w:rPr>
        <w:drawing>
          <wp:inline distT="0" distB="0" distL="0" distR="0" wp14:anchorId="2DE9FDFC" wp14:editId="4B711957">
            <wp:extent cx="5620811" cy="2958861"/>
            <wp:effectExtent l="0" t="0" r="0" b="0"/>
            <wp:docPr id="322872870" name="Obraz 32287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1162" cy="2974838"/>
                    </a:xfrm>
                    <a:prstGeom prst="rect">
                      <a:avLst/>
                    </a:prstGeom>
                  </pic:spPr>
                </pic:pic>
              </a:graphicData>
            </a:graphic>
          </wp:inline>
        </w:drawing>
      </w:r>
    </w:p>
    <w:p w14:paraId="2FB45B96" w14:textId="0EF151D2" w:rsidR="00A719B0" w:rsidRPr="003F4DD9" w:rsidRDefault="60549E9E" w:rsidP="00B8410D">
      <w:pPr>
        <w:spacing w:line="360" w:lineRule="auto"/>
        <w:jc w:val="center"/>
        <w:rPr>
          <w:rFonts w:ascii="Arial" w:eastAsia="Arial" w:hAnsi="Arial" w:cs="Arial"/>
          <w:color w:val="000000" w:themeColor="text1"/>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4</w:t>
      </w:r>
      <w:r w:rsidRPr="0057775F">
        <w:rPr>
          <w:rFonts w:ascii="Arial" w:eastAsia="Arial" w:hAnsi="Arial" w:cs="Arial"/>
          <w:color w:val="000000" w:themeColor="text1"/>
          <w:sz w:val="20"/>
          <w:szCs w:val="20"/>
        </w:rPr>
        <w:t>. Uproszczony model stanów dla Modułu Wykańczania</w:t>
      </w:r>
    </w:p>
    <w:p w14:paraId="7A4C9296" w14:textId="3E263827" w:rsidR="60549E9E" w:rsidRDefault="60549E9E" w:rsidP="0019288A">
      <w:pPr>
        <w:pStyle w:val="Nagwek3"/>
        <w:numPr>
          <w:ilvl w:val="2"/>
          <w:numId w:val="125"/>
        </w:numPr>
        <w:rPr>
          <w:rFonts w:eastAsia="Arial"/>
        </w:rPr>
      </w:pPr>
      <w:bookmarkStart w:id="304" w:name="_Toc124445052"/>
      <w:bookmarkStart w:id="305" w:name="_Toc124835715"/>
      <w:r w:rsidRPr="43175233">
        <w:rPr>
          <w:rFonts w:eastAsia="Arial"/>
        </w:rPr>
        <w:t xml:space="preserve">Moduł </w:t>
      </w:r>
      <w:del w:id="306" w:author="Jarosław Kuchta" w:date="2023-01-19T10:26:00Z">
        <w:r w:rsidRPr="43175233" w:rsidDel="00993125">
          <w:rPr>
            <w:rFonts w:eastAsia="Arial"/>
          </w:rPr>
          <w:delText>Dekorowania</w:delText>
        </w:r>
      </w:del>
      <w:bookmarkEnd w:id="304"/>
      <w:bookmarkEnd w:id="305"/>
      <w:ins w:id="307" w:author="Jarosław Kuchta" w:date="2023-01-19T10:26:00Z">
        <w:r w:rsidR="00993125">
          <w:rPr>
            <w:rFonts w:eastAsia="Arial"/>
          </w:rPr>
          <w:t>d</w:t>
        </w:r>
        <w:r w:rsidR="00993125" w:rsidRPr="43175233">
          <w:rPr>
            <w:rFonts w:eastAsia="Arial"/>
          </w:rPr>
          <w:t>ekorowania</w:t>
        </w:r>
      </w:ins>
    </w:p>
    <w:p w14:paraId="46CCE768" w14:textId="400CAB9E" w:rsidR="007B66EB" w:rsidRPr="00F22F6A" w:rsidRDefault="31C50290" w:rsidP="00081B89">
      <w:pPr>
        <w:spacing w:line="360" w:lineRule="auto"/>
        <w:ind w:firstLine="709"/>
        <w:rPr>
          <w:rFonts w:ascii="Arial" w:eastAsia="Arial" w:hAnsi="Arial" w:cs="Arial"/>
          <w:color w:val="000000" w:themeColor="text1"/>
          <w:sz w:val="20"/>
          <w:szCs w:val="20"/>
        </w:rPr>
      </w:pPr>
      <w:r w:rsidRPr="31C50290">
        <w:rPr>
          <w:rFonts w:ascii="Arial" w:eastAsia="Arial" w:hAnsi="Arial" w:cs="Arial"/>
          <w:color w:val="000000" w:themeColor="text1"/>
          <w:sz w:val="20"/>
          <w:szCs w:val="20"/>
        </w:rPr>
        <w:t xml:space="preserve">Projekt logiki biznesowej dla Modułu Dekorowania przedstawiono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35,</w:t>
      </w:r>
      <w:r w:rsidR="00FA65DA">
        <w:rPr>
          <w:rFonts w:ascii="Arial" w:eastAsia="Arial" w:hAnsi="Arial" w:cs="Arial"/>
          <w:color w:val="000000" w:themeColor="text1"/>
          <w:sz w:val="20"/>
          <w:szCs w:val="20"/>
        </w:rPr>
        <w:t xml:space="preserve"> </w:t>
      </w:r>
      <w:r w:rsidRPr="31C50290">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36 uproszczony diagram stanów.</w:t>
      </w:r>
    </w:p>
    <w:p w14:paraId="29F37BE4" w14:textId="77777777" w:rsidR="0087733B" w:rsidRPr="00F22F6A" w:rsidRDefault="0087733B" w:rsidP="007B66EB">
      <w:pPr>
        <w:ind w:firstLine="709"/>
        <w:rPr>
          <w:rFonts w:ascii="Arial" w:eastAsia="Arial" w:hAnsi="Arial" w:cs="Arial"/>
          <w:color w:val="000000" w:themeColor="text1"/>
          <w:sz w:val="20"/>
          <w:szCs w:val="20"/>
        </w:rPr>
      </w:pPr>
    </w:p>
    <w:p w14:paraId="02C15F79" w14:textId="14AEFF1C" w:rsidR="60549E9E" w:rsidRDefault="60549E9E" w:rsidP="00802583">
      <w:pPr>
        <w:spacing w:after="240" w:line="360" w:lineRule="auto"/>
        <w:jc w:val="center"/>
      </w:pPr>
      <w:r>
        <w:rPr>
          <w:noProof/>
        </w:rPr>
        <w:lastRenderedPageBreak/>
        <w:drawing>
          <wp:inline distT="0" distB="0" distL="0" distR="0" wp14:anchorId="4373749A" wp14:editId="1C4E0BFE">
            <wp:extent cx="5391152" cy="3333750"/>
            <wp:effectExtent l="0" t="0" r="0" b="0"/>
            <wp:docPr id="683521040" name="Obraz 6835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1152" cy="3333750"/>
                    </a:xfrm>
                    <a:prstGeom prst="rect">
                      <a:avLst/>
                    </a:prstGeom>
                  </pic:spPr>
                </pic:pic>
              </a:graphicData>
            </a:graphic>
          </wp:inline>
        </w:drawing>
      </w:r>
    </w:p>
    <w:p w14:paraId="5B48B764" w14:textId="79C1ABC9" w:rsidR="00802583" w:rsidRDefault="60549E9E" w:rsidP="00802583">
      <w:pPr>
        <w:spacing w:line="360" w:lineRule="auto"/>
        <w:jc w:val="center"/>
        <w:rPr>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5</w:t>
      </w:r>
      <w:r w:rsidRPr="0057775F">
        <w:rPr>
          <w:rFonts w:ascii="Arial" w:eastAsia="Arial" w:hAnsi="Arial" w:cs="Arial"/>
          <w:color w:val="000000" w:themeColor="text1"/>
          <w:sz w:val="20"/>
          <w:szCs w:val="20"/>
        </w:rPr>
        <w:t>. Diagram klas dla Modułu Dekoracji (logika biznesowa)</w:t>
      </w:r>
    </w:p>
    <w:p w14:paraId="5BC9E754" w14:textId="3169DCC3" w:rsidR="00B9408D" w:rsidRPr="00802583" w:rsidRDefault="00B9408D" w:rsidP="0019288A">
      <w:pPr>
        <w:pStyle w:val="Akapitzlist"/>
        <w:numPr>
          <w:ilvl w:val="0"/>
          <w:numId w:val="144"/>
        </w:numPr>
        <w:spacing w:before="240" w:line="360" w:lineRule="auto"/>
        <w:rPr>
          <w:sz w:val="20"/>
          <w:szCs w:val="20"/>
        </w:rPr>
      </w:pPr>
      <w:r w:rsidRPr="00802583">
        <w:rPr>
          <w:rFonts w:ascii="Arial" w:eastAsia="Arial" w:hAnsi="Arial" w:cs="Arial"/>
          <w:color w:val="000000" w:themeColor="text1"/>
          <w:sz w:val="20"/>
          <w:szCs w:val="20"/>
        </w:rPr>
        <w:t xml:space="preserve">Nazwa: </w:t>
      </w:r>
      <w:r w:rsidR="00771552" w:rsidRPr="00802583">
        <w:rPr>
          <w:rFonts w:ascii="Arial" w:eastAsia="Arial" w:hAnsi="Arial" w:cs="Arial"/>
          <w:color w:val="000000" w:themeColor="text1"/>
          <w:sz w:val="20"/>
          <w:szCs w:val="20"/>
        </w:rPr>
        <w:t>Dekoracja przyokienna (CLS_054):</w:t>
      </w:r>
    </w:p>
    <w:p w14:paraId="6BBC6A43" w14:textId="5887B6B0"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Opis: Klasa opisująca element dekoracyjny przyokienny</w:t>
      </w:r>
    </w:p>
    <w:p w14:paraId="69785F44" w14:textId="4CBB3579" w:rsidR="00B9408D" w:rsidRP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Właściwości</w:t>
      </w:r>
      <w:r w:rsidR="00B9408D" w:rsidRPr="00771552">
        <w:rPr>
          <w:rFonts w:ascii="Arial" w:eastAsia="Arial" w:hAnsi="Arial" w:cs="Arial"/>
          <w:color w:val="000000" w:themeColor="text1"/>
          <w:sz w:val="20"/>
          <w:szCs w:val="20"/>
        </w:rPr>
        <w:t xml:space="preserve">: </w:t>
      </w:r>
    </w:p>
    <w:p w14:paraId="33C7BCD2" w14:textId="461FFD53"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y</w:t>
      </w:r>
      <w:r w:rsidR="00B9408D" w:rsidRPr="00771552">
        <w:rPr>
          <w:rFonts w:ascii="Arial" w:eastAsia="Arial" w:hAnsi="Arial" w:cs="Arial"/>
          <w:color w:val="000000" w:themeColor="text1"/>
          <w:sz w:val="20"/>
          <w:szCs w:val="20"/>
        </w:rPr>
        <w:t xml:space="preserve">: </w:t>
      </w:r>
      <w:r w:rsidR="005936A0">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parametr opisujący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B9408D" w:rsidRPr="00771552">
        <w:rPr>
          <w:rFonts w:ascii="Arial" w:eastAsia="Arial" w:hAnsi="Arial" w:cs="Arial"/>
          <w:color w:val="000000" w:themeColor="text1"/>
          <w:sz w:val="20"/>
          <w:szCs w:val="20"/>
        </w:rPr>
        <w:t>jakiego rodzaju materiału zbudowany jest dany element</w:t>
      </w:r>
    </w:p>
    <w:p w14:paraId="15B63CEF" w14:textId="17B7EB6C"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definiuje model dekoracji jaki został użyty, na przykład model rolety</w:t>
      </w:r>
    </w:p>
    <w:p w14:paraId="16AFF5A2" w14:textId="72A107B7"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Operacje: </w:t>
      </w:r>
    </w:p>
    <w:p w14:paraId="26B1DDFC" w14:textId="2168307C" w:rsidR="00B9408D"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DekoracjaPrzyokienna</w:t>
      </w:r>
      <w:proofErr w:type="spellEnd"/>
      <w:r w:rsidRPr="00771552">
        <w:rPr>
          <w:rFonts w:ascii="Arial" w:eastAsia="Arial" w:hAnsi="Arial" w:cs="Arial"/>
          <w:color w:val="000000" w:themeColor="text1"/>
          <w:sz w:val="20"/>
          <w:szCs w:val="20"/>
        </w:rPr>
        <w:t xml:space="preserve"> (model): </w:t>
      </w:r>
      <w:proofErr w:type="spellStart"/>
      <w:r w:rsidRPr="00771552">
        <w:rPr>
          <w:rFonts w:ascii="Arial" w:eastAsia="Arial" w:hAnsi="Arial" w:cs="Arial"/>
          <w:color w:val="000000" w:themeColor="text1"/>
          <w:sz w:val="20"/>
          <w:szCs w:val="20"/>
        </w:rPr>
        <w:t>DekoracjaPrzyokienna</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 xml:space="preserve">podstawowy kreator obiektu jakiego użytkownik </w:t>
      </w:r>
      <w:r w:rsidR="00DF55C4">
        <w:rPr>
          <w:rFonts w:ascii="Arial" w:eastAsia="Arial" w:hAnsi="Arial" w:cs="Arial"/>
          <w:color w:val="000000" w:themeColor="text1"/>
          <w:sz w:val="20"/>
          <w:szCs w:val="20"/>
        </w:rPr>
        <w:t>użył</w:t>
      </w:r>
      <w:r w:rsidRPr="00771552">
        <w:rPr>
          <w:rFonts w:ascii="Arial" w:eastAsia="Arial" w:hAnsi="Arial" w:cs="Arial"/>
          <w:color w:val="000000" w:themeColor="text1"/>
          <w:sz w:val="20"/>
          <w:szCs w:val="20"/>
        </w:rPr>
        <w:t xml:space="preserve"> do udekorowania rejonów przyokiennych</w:t>
      </w:r>
    </w:p>
    <w:p w14:paraId="015653A8" w14:textId="231A1DE6" w:rsidR="00771552"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EdutyjModel</w:t>
      </w:r>
      <w:proofErr w:type="spellEnd"/>
      <w:r w:rsidRPr="00771552">
        <w:rPr>
          <w:rFonts w:ascii="Arial" w:eastAsia="Arial" w:hAnsi="Arial" w:cs="Arial"/>
          <w:color w:val="000000" w:themeColor="text1"/>
          <w:sz w:val="20"/>
          <w:szCs w:val="20"/>
        </w:rPr>
        <w:t xml:space="preserve">(model):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model wybranej dekoracji przyokiennej.</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przypadku tej klasy za określeniem model kryje się informacja czy mamy do czynienia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roletą, karniszem,</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może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żaluzjami itd.</w:t>
      </w:r>
    </w:p>
    <w:p w14:paraId="4825BA32" w14:textId="3BF9CD48"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EdytujMateriał</w:t>
      </w:r>
      <w:proofErr w:type="spellEnd"/>
      <w:r w:rsidRPr="00771552">
        <w:rPr>
          <w:rFonts w:ascii="Arial" w:eastAsia="Arial" w:hAnsi="Arial" w:cs="Arial"/>
          <w:color w:val="000000" w:themeColor="text1"/>
          <w:sz w:val="20"/>
          <w:szCs w:val="20"/>
        </w:rPr>
        <w:t xml:space="preserve"> (Materiał):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materiał, który został użyty do wytworzenia danego elementu dekoracji przyokiennej</w:t>
      </w:r>
    </w:p>
    <w:p w14:paraId="3859442A" w14:textId="33B1C348"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Roleta (CLS_056):</w:t>
      </w:r>
    </w:p>
    <w:p w14:paraId="5398D7D3" w14:textId="09E0D604"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przyokienna definiująca element dekoracyjny jakim są</w:t>
      </w:r>
      <w:r w:rsidR="00FA65D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rolety</w:t>
      </w:r>
    </w:p>
    <w:p w14:paraId="3F045645" w14:textId="27D54BC0"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p>
    <w:p w14:paraId="3CC7C45D" w14:textId="50A2D56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Obsługa</w:t>
      </w:r>
      <w:r w:rsidR="009E1D6E">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opisuje rodzaj rolet pod kątem obsługi, na przykład czy rolety obsługiwane są ręcznie</w:t>
      </w:r>
    </w:p>
    <w:p w14:paraId="264B347D" w14:textId="385D2914"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M</w:t>
      </w:r>
      <w:r w:rsidR="00771552" w:rsidRPr="0057775F">
        <w:rPr>
          <w:rFonts w:ascii="Arial" w:eastAsia="Arial" w:hAnsi="Arial" w:cs="Arial"/>
          <w:color w:val="000000" w:themeColor="text1"/>
          <w:sz w:val="20"/>
          <w:szCs w:val="20"/>
        </w:rPr>
        <w:t>ontaż względem pomieszczenia</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bool</w:t>
      </w:r>
      <w:proofErr w:type="spellEnd"/>
      <w:r w:rsidR="00FA65D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definiuje czy element dekoracyjny umieszczony jest wewnątrz czy na zewnątrz względem pomieszczenia</w:t>
      </w:r>
    </w:p>
    <w:p w14:paraId="761B878D" w14:textId="470696EF"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9E1D6E">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wybrany model rolet</w:t>
      </w:r>
    </w:p>
    <w:p w14:paraId="36F40311" w14:textId="78ED956E"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D8A9046" w14:textId="559D3849"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Roleta ()</w:t>
      </w:r>
      <w:r w:rsidR="009553DC">
        <w:rPr>
          <w:rFonts w:ascii="Arial" w:eastAsia="Arial" w:hAnsi="Arial" w:cs="Arial"/>
          <w:color w:val="000000" w:themeColor="text1"/>
          <w:sz w:val="20"/>
          <w:szCs w:val="20"/>
        </w:rPr>
        <w:t>:</w:t>
      </w:r>
      <w:r w:rsidRPr="0057775F">
        <w:rPr>
          <w:rFonts w:ascii="Arial" w:eastAsia="Arial" w:hAnsi="Arial" w:cs="Arial"/>
          <w:color w:val="000000" w:themeColor="text1"/>
          <w:sz w:val="20"/>
          <w:szCs w:val="20"/>
        </w:rPr>
        <w:t xml:space="preserve"> Roleta</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 rolety</w:t>
      </w:r>
    </w:p>
    <w:p w14:paraId="624B01C3" w14:textId="29A77A03"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EdytujSposóbObsługi</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 xml:space="preserve">dzięki tej metodzie użytkownik </w:t>
      </w:r>
      <w:r w:rsidR="00DF55C4">
        <w:rPr>
          <w:rFonts w:ascii="Arial" w:eastAsia="Arial" w:hAnsi="Arial" w:cs="Arial"/>
          <w:color w:val="000000" w:themeColor="text1"/>
          <w:sz w:val="20"/>
          <w:szCs w:val="20"/>
        </w:rPr>
        <w:t>może zdecydować</w:t>
      </w:r>
      <w:r w:rsidRPr="0057775F">
        <w:rPr>
          <w:rFonts w:ascii="Arial" w:eastAsia="Arial" w:hAnsi="Arial" w:cs="Arial"/>
          <w:color w:val="000000" w:themeColor="text1"/>
          <w:sz w:val="20"/>
          <w:szCs w:val="20"/>
        </w:rPr>
        <w:t xml:space="preserve"> czy obsługa rolet ma odbywać się ręcznie czy mechanicznie</w:t>
      </w:r>
    </w:p>
    <w:p w14:paraId="30517292" w14:textId="0E7B9C82"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EdytujMontażWzględemPomieszczenia</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użytkownikowi decydować czy obiekt użyty do dekoracji mieszkania ma znajdować się wewnątrz czy na zewnątrz obrysu budynku</w:t>
      </w:r>
    </w:p>
    <w:p w14:paraId="3F0401D9" w14:textId="447E0D8E"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EdytujModelRolety</w:t>
      </w:r>
      <w:proofErr w:type="spellEnd"/>
      <w:r w:rsidR="00C10D60">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(model):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model rolety</w:t>
      </w:r>
    </w:p>
    <w:p w14:paraId="17C7B7B4" w14:textId="3458F4DB"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Mebel podłogowy (CLS_060):</w:t>
      </w:r>
    </w:p>
    <w:p w14:paraId="63DF2E02" w14:textId="117EFCFF"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Podłogowa definiująca element dekoracyjny jakimi są meble podłogowe</w:t>
      </w:r>
    </w:p>
    <w:p w14:paraId="78652FF4" w14:textId="1227A91E" w:rsid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771552">
        <w:rPr>
          <w:rFonts w:ascii="Arial" w:eastAsia="Arial" w:hAnsi="Arial" w:cs="Arial"/>
          <w:color w:val="000000" w:themeColor="text1"/>
          <w:sz w:val="20"/>
          <w:szCs w:val="20"/>
        </w:rPr>
        <w:t>:</w:t>
      </w:r>
    </w:p>
    <w:p w14:paraId="0FDD020F" w14:textId="4B2C260B"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L</w:t>
      </w:r>
      <w:r w:rsidR="00771552" w:rsidRPr="0057775F">
        <w:rPr>
          <w:rFonts w:ascii="Arial" w:eastAsia="Arial" w:hAnsi="Arial" w:cs="Arial"/>
          <w:color w:val="000000" w:themeColor="text1"/>
          <w:sz w:val="20"/>
          <w:szCs w:val="20"/>
        </w:rPr>
        <w:t xml:space="preserve">okalizacja: </w:t>
      </w:r>
      <w:proofErr w:type="spellStart"/>
      <w:r w:rsidR="00771552" w:rsidRPr="0057775F">
        <w:rPr>
          <w:rFonts w:ascii="Arial" w:eastAsia="Arial" w:hAnsi="Arial" w:cs="Arial"/>
          <w:color w:val="000000" w:themeColor="text1"/>
          <w:sz w:val="20"/>
          <w:szCs w:val="20"/>
        </w:rPr>
        <w:t>vector</w:t>
      </w:r>
      <w:proofErr w:type="spellEnd"/>
      <w:r w:rsidR="00871DE3">
        <w:rPr>
          <w:rFonts w:ascii="Arial" w:eastAsia="Arial" w:hAnsi="Arial" w:cs="Arial"/>
          <w:color w:val="000000" w:themeColor="text1"/>
          <w:sz w:val="20"/>
          <w:szCs w:val="20"/>
        </w:rPr>
        <w:t>&lt;</w:t>
      </w:r>
      <w:proofErr w:type="spellStart"/>
      <w:r w:rsidR="00771552" w:rsidRPr="0057775F">
        <w:rPr>
          <w:rFonts w:ascii="Arial" w:eastAsia="Arial" w:hAnsi="Arial" w:cs="Arial"/>
          <w:color w:val="000000" w:themeColor="text1"/>
          <w:sz w:val="20"/>
          <w:szCs w:val="20"/>
        </w:rPr>
        <w:t>float</w:t>
      </w:r>
      <w:proofErr w:type="spellEnd"/>
      <w:r w:rsidR="00871DE3">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umiejscowienie mebla</w:t>
      </w:r>
    </w:p>
    <w:p w14:paraId="10BA5CF7" w14:textId="2B0BADF3"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771552" w:rsidRPr="0057775F">
        <w:rPr>
          <w:rFonts w:ascii="Arial" w:eastAsia="Arial" w:hAnsi="Arial" w:cs="Arial"/>
          <w:color w:val="000000" w:themeColor="text1"/>
          <w:sz w:val="20"/>
          <w:szCs w:val="20"/>
        </w:rPr>
        <w:t>odzaj mebla: Rodzaj Mebla</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wartość określająca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rodzaju meblem mamy do czynienia. na przykład czy jest to fotel, stół czy jakiś inny mebel podłogowy</w:t>
      </w:r>
    </w:p>
    <w:p w14:paraId="4FEB51B1" w14:textId="550985FF"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K</w:t>
      </w:r>
      <w:r w:rsidR="00771552" w:rsidRPr="0057775F">
        <w:rPr>
          <w:rFonts w:ascii="Arial" w:eastAsia="Arial" w:hAnsi="Arial" w:cs="Arial"/>
          <w:color w:val="000000" w:themeColor="text1"/>
          <w:sz w:val="20"/>
          <w:szCs w:val="20"/>
        </w:rPr>
        <w:t>olor</w:t>
      </w:r>
      <w:r>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kolor mebla</w:t>
      </w:r>
    </w:p>
    <w:p w14:paraId="42ED864C" w14:textId="77BC56AC"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y</w:t>
      </w:r>
      <w:r w:rsidR="00771552" w:rsidRPr="0057775F">
        <w:rPr>
          <w:rFonts w:ascii="Arial" w:eastAsia="Arial" w:hAnsi="Arial" w:cs="Arial"/>
          <w:color w:val="000000" w:themeColor="text1"/>
          <w:sz w:val="20"/>
          <w:szCs w:val="20"/>
        </w:rPr>
        <w:t xml:space="preserve">: </w:t>
      </w:r>
      <w:r w:rsidR="00A663F9">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materiał</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zbudowany jest mebel</w:t>
      </w:r>
    </w:p>
    <w:p w14:paraId="18E227C4" w14:textId="24C25735"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771552" w:rsidRPr="0057775F">
        <w:rPr>
          <w:rFonts w:ascii="Arial" w:eastAsia="Arial" w:hAnsi="Arial" w:cs="Arial"/>
          <w:color w:val="000000" w:themeColor="text1"/>
          <w:sz w:val="20"/>
          <w:szCs w:val="20"/>
        </w:rPr>
        <w:t xml:space="preserve">brót wokół własnej osi: </w:t>
      </w:r>
      <w:proofErr w:type="spellStart"/>
      <w:r w:rsidR="00771552" w:rsidRPr="0057775F">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 xml:space="preserve">informacja ta </w:t>
      </w:r>
      <w:r w:rsidR="00F904BD">
        <w:rPr>
          <w:rFonts w:ascii="Arial" w:eastAsia="Arial" w:hAnsi="Arial" w:cs="Arial"/>
          <w:color w:val="000000" w:themeColor="text1"/>
          <w:sz w:val="20"/>
          <w:szCs w:val="20"/>
        </w:rPr>
        <w:t>określa</w:t>
      </w:r>
      <w:r w:rsidR="00771552" w:rsidRPr="0057775F">
        <w:rPr>
          <w:rFonts w:ascii="Arial" w:eastAsia="Arial" w:hAnsi="Arial" w:cs="Arial"/>
          <w:color w:val="000000" w:themeColor="text1"/>
          <w:sz w:val="20"/>
          <w:szCs w:val="20"/>
        </w:rPr>
        <w:t xml:space="preserve"> jak jaki jest kąt obrotu wokół własnej osi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stosunku do położenia wyjściowego</w:t>
      </w:r>
    </w:p>
    <w:p w14:paraId="66AA3A15" w14:textId="43BA1017"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54081839" w14:textId="77110D54"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Mebel Podłogowy (</w:t>
      </w:r>
      <w:proofErr w:type="spellStart"/>
      <w:r w:rsidRPr="0057775F">
        <w:rPr>
          <w:rFonts w:ascii="Arial" w:eastAsia="Arial" w:hAnsi="Arial" w:cs="Arial"/>
          <w:color w:val="000000" w:themeColor="text1"/>
          <w:sz w:val="20"/>
          <w:szCs w:val="20"/>
        </w:rPr>
        <w:t>rodzajMebla</w:t>
      </w:r>
      <w:proofErr w:type="spellEnd"/>
      <w:r w:rsidRPr="0057775F">
        <w:rPr>
          <w:rFonts w:ascii="Arial" w:eastAsia="Arial" w:hAnsi="Arial" w:cs="Arial"/>
          <w:color w:val="000000" w:themeColor="text1"/>
          <w:sz w:val="20"/>
          <w:szCs w:val="20"/>
        </w:rPr>
        <w:t>): Mebel Podłogowy</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w:t>
      </w:r>
      <w:r w:rsidR="00DB1D97" w:rsidRPr="0057775F">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przy tworzeniu instancji potrzebna jest informacja jakiego rodzaju mebel został wybrany</w:t>
      </w:r>
    </w:p>
    <w:p w14:paraId="6C5D70DD" w14:textId="5753926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EdytujLokalizacjęMeblaPodłogowego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vector</w:t>
      </w:r>
      <w:proofErr w:type="spellEnd"/>
      <w:r w:rsidR="007F0AAA">
        <w:rPr>
          <w:rFonts w:ascii="Arial" w:eastAsia="Arial" w:hAnsi="Arial" w:cs="Arial"/>
          <w:color w:val="000000" w:themeColor="text1"/>
          <w:sz w:val="20"/>
          <w:szCs w:val="20"/>
        </w:rPr>
        <w:t>&lt;</w:t>
      </w:r>
      <w:proofErr w:type="spellStart"/>
      <w:r w:rsidRPr="0057775F">
        <w:rPr>
          <w:rFonts w:ascii="Arial" w:eastAsia="Arial" w:hAnsi="Arial" w:cs="Arial"/>
          <w:color w:val="000000" w:themeColor="text1"/>
          <w:sz w:val="20"/>
          <w:szCs w:val="20"/>
        </w:rPr>
        <w:t>float</w:t>
      </w:r>
      <w:proofErr w:type="spellEnd"/>
      <w:r w:rsidR="007F0AAA">
        <w:rPr>
          <w:rFonts w:ascii="Arial" w:eastAsia="Arial" w:hAnsi="Arial" w:cs="Arial"/>
          <w:color w:val="000000" w:themeColor="text1"/>
          <w:sz w:val="20"/>
          <w:szCs w:val="20"/>
        </w:rPr>
        <w:t>&gt;</w:t>
      </w:r>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zmienić wcześniej wybrane położenie mebla podłogowego</w:t>
      </w:r>
    </w:p>
    <w:p w14:paraId="0E26C45E" w14:textId="188A354A"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EdytujKolorMeblaPodłogowego</w:t>
      </w:r>
      <w:proofErr w:type="spellEnd"/>
      <w:r w:rsidRPr="0057775F">
        <w:rPr>
          <w:rFonts w:ascii="Arial" w:eastAsia="Arial" w:hAnsi="Arial" w:cs="Arial"/>
          <w:color w:val="000000" w:themeColor="text1"/>
          <w:sz w:val="20"/>
          <w:szCs w:val="20"/>
        </w:rPr>
        <w:t xml:space="preserve"> (kolor):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kolor mebla</w:t>
      </w:r>
    </w:p>
    <w:p w14:paraId="2C57637C" w14:textId="366DFF4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EdytujMateriałMeblaPodłogowego</w:t>
      </w:r>
      <w:proofErr w:type="spellEnd"/>
      <w:r w:rsidRPr="0057775F">
        <w:rPr>
          <w:rFonts w:ascii="Arial" w:eastAsia="Arial" w:hAnsi="Arial" w:cs="Arial"/>
          <w:color w:val="000000" w:themeColor="text1"/>
          <w:sz w:val="20"/>
          <w:szCs w:val="20"/>
        </w:rPr>
        <w:t xml:space="preserve"> (materiał):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 użytkownikowi edycję materiału</w:t>
      </w:r>
    </w:p>
    <w:p w14:paraId="174A923D" w14:textId="6E9BB5A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EdytujObrótMeblaPodłogowego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obrotu wokół własnej osi wybranego mebla podłogowego</w:t>
      </w:r>
    </w:p>
    <w:p w14:paraId="7383BBAE" w14:textId="6C97E5E8" w:rsidR="00771552" w:rsidRDefault="31C50290"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31C50290">
        <w:rPr>
          <w:rFonts w:ascii="Arial" w:eastAsia="Arial" w:hAnsi="Arial" w:cs="Arial"/>
          <w:color w:val="000000" w:themeColor="text1"/>
          <w:sz w:val="20"/>
          <w:szCs w:val="20"/>
        </w:rPr>
        <w:t>EdytujRodzajMeblaPodłogowego</w:t>
      </w:r>
      <w:proofErr w:type="spellEnd"/>
      <w:r w:rsidRPr="31C50290">
        <w:rPr>
          <w:rFonts w:ascii="Arial" w:eastAsia="Arial" w:hAnsi="Arial" w:cs="Arial"/>
          <w:color w:val="000000" w:themeColor="text1"/>
          <w:sz w:val="20"/>
          <w:szCs w:val="20"/>
        </w:rPr>
        <w:t xml:space="preserve"> (rodzaj mebla): </w:t>
      </w:r>
      <w:proofErr w:type="spellStart"/>
      <w:r w:rsidRPr="31C50290">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31C50290">
        <w:rPr>
          <w:rFonts w:ascii="Arial" w:eastAsia="Arial" w:hAnsi="Arial" w:cs="Arial"/>
          <w:color w:val="000000" w:themeColor="text1"/>
          <w:sz w:val="20"/>
          <w:szCs w:val="20"/>
        </w:rPr>
        <w:t>zmiana rodzaju mebla</w:t>
      </w:r>
    </w:p>
    <w:p w14:paraId="7FA7352B" w14:textId="77777777" w:rsidR="43175233" w:rsidRDefault="43175233" w:rsidP="004712C4">
      <w:pPr>
        <w:pStyle w:val="Akapitzlist"/>
        <w:spacing w:line="360" w:lineRule="auto"/>
        <w:ind w:left="1440"/>
        <w:jc w:val="both"/>
        <w:rPr>
          <w:rFonts w:ascii="Arial" w:eastAsia="Arial" w:hAnsi="Arial" w:cs="Arial"/>
          <w:color w:val="000000" w:themeColor="text1"/>
          <w:sz w:val="20"/>
          <w:szCs w:val="20"/>
        </w:rPr>
      </w:pPr>
    </w:p>
    <w:p w14:paraId="4BB954AF" w14:textId="497303EC" w:rsidR="60549E9E" w:rsidRDefault="60549E9E" w:rsidP="00FF297E">
      <w:pPr>
        <w:spacing w:after="240"/>
        <w:jc w:val="center"/>
      </w:pPr>
      <w:r>
        <w:rPr>
          <w:noProof/>
        </w:rPr>
        <w:lastRenderedPageBreak/>
        <w:drawing>
          <wp:inline distT="0" distB="0" distL="0" distR="0" wp14:anchorId="0C4A3D96" wp14:editId="4A55EB71">
            <wp:extent cx="4580626" cy="2725070"/>
            <wp:effectExtent l="0" t="0" r="0" b="0"/>
            <wp:docPr id="529642045" name="Obraz 5296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8990" cy="2735995"/>
                    </a:xfrm>
                    <a:prstGeom prst="rect">
                      <a:avLst/>
                    </a:prstGeom>
                  </pic:spPr>
                </pic:pic>
              </a:graphicData>
            </a:graphic>
          </wp:inline>
        </w:drawing>
      </w:r>
    </w:p>
    <w:p w14:paraId="62C5DF9A" w14:textId="0A3DB77F" w:rsidR="43175233" w:rsidRPr="003F4DD9" w:rsidRDefault="60549E9E" w:rsidP="003F4DD9">
      <w:pPr>
        <w:spacing w:line="360" w:lineRule="auto"/>
        <w:jc w:val="center"/>
        <w:rPr>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Uproszczony model stanów dla Modułu Dekorowania</w:t>
      </w:r>
    </w:p>
    <w:p w14:paraId="0B804112" w14:textId="0FD1CA7C" w:rsidR="60549E9E" w:rsidRPr="006D06C4" w:rsidRDefault="60549E9E" w:rsidP="0019288A">
      <w:pPr>
        <w:pStyle w:val="Nagwek3"/>
        <w:numPr>
          <w:ilvl w:val="2"/>
          <w:numId w:val="125"/>
        </w:numPr>
        <w:rPr>
          <w:rFonts w:eastAsia="Arial"/>
        </w:rPr>
      </w:pPr>
      <w:bookmarkStart w:id="308" w:name="_Toc124445053"/>
      <w:bookmarkStart w:id="309" w:name="_Toc124835716"/>
      <w:r w:rsidRPr="006D06C4">
        <w:rPr>
          <w:rFonts w:eastAsia="Arial"/>
        </w:rPr>
        <w:t xml:space="preserve">Moduł </w:t>
      </w:r>
      <w:del w:id="310" w:author="Jarosław Kuchta" w:date="2023-01-19T10:26:00Z">
        <w:r w:rsidRPr="006D06C4" w:rsidDel="00993125">
          <w:rPr>
            <w:rFonts w:eastAsia="Arial"/>
          </w:rPr>
          <w:delText xml:space="preserve">Wirtualnego </w:delText>
        </w:r>
      </w:del>
      <w:ins w:id="311" w:author="Jarosław Kuchta" w:date="2023-01-19T10:26:00Z">
        <w:r w:rsidR="00993125">
          <w:rPr>
            <w:rFonts w:eastAsia="Arial"/>
          </w:rPr>
          <w:t>w</w:t>
        </w:r>
        <w:r w:rsidR="00993125" w:rsidRPr="006D06C4">
          <w:rPr>
            <w:rFonts w:eastAsia="Arial"/>
          </w:rPr>
          <w:t xml:space="preserve">irtualnego </w:t>
        </w:r>
      </w:ins>
      <w:del w:id="312" w:author="Jarosław Kuchta" w:date="2023-01-19T10:26:00Z">
        <w:r w:rsidRPr="006D06C4" w:rsidDel="00993125">
          <w:rPr>
            <w:rFonts w:eastAsia="Arial"/>
          </w:rPr>
          <w:delText>Spaceru</w:delText>
        </w:r>
      </w:del>
      <w:bookmarkEnd w:id="308"/>
      <w:bookmarkEnd w:id="309"/>
      <w:ins w:id="313" w:author="Jarosław Kuchta" w:date="2023-01-19T10:26:00Z">
        <w:r w:rsidR="00993125">
          <w:rPr>
            <w:rFonts w:eastAsia="Arial"/>
          </w:rPr>
          <w:t>s</w:t>
        </w:r>
        <w:r w:rsidR="00993125" w:rsidRPr="006D06C4">
          <w:rPr>
            <w:rFonts w:eastAsia="Arial"/>
          </w:rPr>
          <w:t>paceru</w:t>
        </w:r>
      </w:ins>
    </w:p>
    <w:p w14:paraId="61320C3A" w14:textId="4A728F5D" w:rsidR="007B66EB" w:rsidRPr="00771552" w:rsidRDefault="00DB1D97" w:rsidP="00A75ACC">
      <w:pPr>
        <w:spacing w:line="360" w:lineRule="auto"/>
        <w:ind w:firstLine="709"/>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Projekt</w:t>
      </w:r>
      <w:r w:rsidR="007B66EB" w:rsidRPr="00771552">
        <w:rPr>
          <w:rFonts w:ascii="Arial" w:eastAsia="Arial" w:hAnsi="Arial" w:cs="Arial"/>
          <w:color w:val="000000" w:themeColor="text1"/>
          <w:sz w:val="20"/>
          <w:szCs w:val="20"/>
        </w:rPr>
        <w:t xml:space="preserve"> logiki biznesowej dla Modułu Wirtualnego Spaceru </w:t>
      </w:r>
      <w:r w:rsidRPr="00771552">
        <w:rPr>
          <w:rFonts w:ascii="Arial" w:eastAsia="Arial" w:hAnsi="Arial" w:cs="Arial"/>
          <w:color w:val="000000" w:themeColor="text1"/>
          <w:sz w:val="20"/>
          <w:szCs w:val="20"/>
        </w:rPr>
        <w:t>przedstawiono</w:t>
      </w:r>
      <w:r w:rsidR="007B66EB" w:rsidRPr="00771552">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7</w:t>
      </w:r>
      <w:r w:rsidR="007B66EB" w:rsidRPr="00771552">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771552">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8</w:t>
      </w:r>
      <w:r w:rsidR="007B66EB" w:rsidRPr="00771552">
        <w:rPr>
          <w:rFonts w:ascii="Arial" w:eastAsia="Arial" w:hAnsi="Arial" w:cs="Arial"/>
          <w:color w:val="000000" w:themeColor="text1"/>
          <w:sz w:val="20"/>
          <w:szCs w:val="20"/>
        </w:rPr>
        <w:t xml:space="preserve"> uproszczony diagram stanów.</w:t>
      </w:r>
    </w:p>
    <w:p w14:paraId="3C44B622" w14:textId="62162E5F" w:rsidR="60549E9E" w:rsidRDefault="60549E9E" w:rsidP="00A75ACC">
      <w:pPr>
        <w:spacing w:before="240" w:after="240" w:line="360" w:lineRule="auto"/>
        <w:jc w:val="center"/>
      </w:pPr>
      <w:r>
        <w:rPr>
          <w:noProof/>
        </w:rPr>
        <w:drawing>
          <wp:inline distT="0" distB="0" distL="0" distR="0" wp14:anchorId="27D96E18" wp14:editId="2E55D98A">
            <wp:extent cx="5115464" cy="3118082"/>
            <wp:effectExtent l="0" t="0" r="9525" b="6350"/>
            <wp:docPr id="329605503" name="Obraz 3296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7448" cy="3125387"/>
                    </a:xfrm>
                    <a:prstGeom prst="rect">
                      <a:avLst/>
                    </a:prstGeom>
                  </pic:spPr>
                </pic:pic>
              </a:graphicData>
            </a:graphic>
          </wp:inline>
        </w:drawing>
      </w:r>
    </w:p>
    <w:p w14:paraId="6EBCAF04" w14:textId="229BCF1B" w:rsidR="00164C30" w:rsidRPr="008944CE" w:rsidRDefault="60549E9E" w:rsidP="008944CE">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Diagram klas dla Modułu Wirtualnego Spaceru (logika biznesowa)</w:t>
      </w:r>
    </w:p>
    <w:p w14:paraId="7CCE9599" w14:textId="77777777" w:rsidR="00771552" w:rsidRPr="007E0EA4" w:rsidRDefault="00771552" w:rsidP="009E059E">
      <w:pPr>
        <w:spacing w:before="240" w:line="360" w:lineRule="auto"/>
        <w:jc w:val="both"/>
        <w:rPr>
          <w:rFonts w:ascii="Arial" w:eastAsia="Arial" w:hAnsi="Arial" w:cs="Arial"/>
          <w:color w:val="000000" w:themeColor="text1"/>
          <w:sz w:val="20"/>
          <w:szCs w:val="20"/>
        </w:rPr>
      </w:pPr>
      <w:r w:rsidRPr="007E0EA4">
        <w:rPr>
          <w:rFonts w:ascii="Arial" w:eastAsia="Arial" w:hAnsi="Arial" w:cs="Arial"/>
          <w:color w:val="000000" w:themeColor="text1"/>
          <w:sz w:val="20"/>
          <w:szCs w:val="20"/>
        </w:rPr>
        <w:t>Przykładowe klasy:</w:t>
      </w:r>
    </w:p>
    <w:p w14:paraId="1C4DF71C" w14:textId="7FDADE00" w:rsidR="00771552" w:rsidRPr="00A75ACC" w:rsidRDefault="00771552"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 xml:space="preserve">Nazwa: </w:t>
      </w:r>
      <w:r w:rsidR="00141539" w:rsidRPr="00A75ACC">
        <w:rPr>
          <w:rFonts w:ascii="Arial" w:eastAsia="Arial" w:hAnsi="Arial" w:cs="Arial"/>
          <w:color w:val="000000" w:themeColor="text1"/>
          <w:sz w:val="20"/>
          <w:szCs w:val="20"/>
        </w:rPr>
        <w:t>Wyposażenie interaktywne (CLS_102)</w:t>
      </w:r>
      <w:r w:rsidRPr="00A75ACC">
        <w:rPr>
          <w:rFonts w:ascii="Arial" w:eastAsia="Arial" w:hAnsi="Arial" w:cs="Arial"/>
          <w:color w:val="000000" w:themeColor="text1"/>
          <w:sz w:val="20"/>
          <w:szCs w:val="20"/>
        </w:rPr>
        <w:t>:</w:t>
      </w:r>
    </w:p>
    <w:p w14:paraId="4C845C22" w14:textId="4FBC7630" w:rsidR="007B66EB" w:rsidRDefault="00771552" w:rsidP="0019288A">
      <w:pPr>
        <w:pStyle w:val="Akapitzlist"/>
        <w:numPr>
          <w:ilvl w:val="0"/>
          <w:numId w:val="118"/>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00141539" w:rsidRPr="006D06C4">
        <w:rPr>
          <w:rFonts w:ascii="Arial" w:eastAsia="Arial" w:hAnsi="Arial" w:cs="Arial"/>
          <w:color w:val="000000" w:themeColor="text1"/>
          <w:sz w:val="20"/>
          <w:szCs w:val="20"/>
        </w:rPr>
        <w:t>Klasa dziedzicząca po Wyposażenie definiująca element,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 użytkownik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trakcie wirtualnego spaceru</w:t>
      </w:r>
    </w:p>
    <w:p w14:paraId="4C9F2C03" w14:textId="645A2106"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Właściwości:</w:t>
      </w:r>
    </w:p>
    <w:p w14:paraId="67F93314" w14:textId="3C242FE4"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U</w:t>
      </w:r>
      <w:r w:rsidR="00141539" w:rsidRPr="006D06C4">
        <w:rPr>
          <w:rFonts w:ascii="Arial" w:eastAsia="Arial" w:hAnsi="Arial" w:cs="Arial"/>
          <w:color w:val="000000" w:themeColor="text1"/>
          <w:sz w:val="20"/>
          <w:szCs w:val="20"/>
        </w:rPr>
        <w:t>chwyty: List</w:t>
      </w:r>
      <w:r w:rsidR="00DF029D">
        <w:rPr>
          <w:rFonts w:ascii="Arial" w:eastAsia="Arial" w:hAnsi="Arial" w:cs="Arial"/>
          <w:color w:val="000000" w:themeColor="text1"/>
          <w:sz w:val="20"/>
          <w:szCs w:val="20"/>
        </w:rPr>
        <w:t>&lt;</w:t>
      </w:r>
      <w:proofErr w:type="spellStart"/>
      <w:r w:rsidR="00141539" w:rsidRPr="006D06C4">
        <w:rPr>
          <w:rFonts w:ascii="Arial" w:eastAsia="Arial" w:hAnsi="Arial" w:cs="Arial"/>
          <w:color w:val="000000" w:themeColor="text1"/>
          <w:sz w:val="20"/>
          <w:szCs w:val="20"/>
        </w:rPr>
        <w:t>bool</w:t>
      </w:r>
      <w:proofErr w:type="spellEnd"/>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elementy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którymi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 użytkownik, na przykład uchwyt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drzwiach szafki</w:t>
      </w:r>
    </w:p>
    <w:p w14:paraId="6D258821" w14:textId="43880036"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I</w:t>
      </w:r>
      <w:r w:rsidR="00141539" w:rsidRPr="006D06C4">
        <w:rPr>
          <w:rFonts w:ascii="Arial" w:eastAsia="Arial" w:hAnsi="Arial" w:cs="Arial"/>
          <w:color w:val="000000" w:themeColor="text1"/>
          <w:sz w:val="20"/>
          <w:szCs w:val="20"/>
        </w:rPr>
        <w:t xml:space="preserve">nterakcje: </w:t>
      </w:r>
      <w:r w:rsidRPr="006D06C4">
        <w:rPr>
          <w:rFonts w:ascii="Arial" w:eastAsia="Arial" w:hAnsi="Arial" w:cs="Arial"/>
          <w:color w:val="000000" w:themeColor="text1"/>
          <w:sz w:val="20"/>
          <w:szCs w:val="20"/>
        </w:rPr>
        <w:t>List</w:t>
      </w:r>
      <w:r w:rsidR="00DF029D">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Interakcja</w:t>
      </w:r>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interakcje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jaką użytkownik wchodzi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wyposażeniem interaktywnym</w:t>
      </w:r>
    </w:p>
    <w:p w14:paraId="39B809BB" w14:textId="15E92909"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2CD7F019" w14:textId="214D7B6F" w:rsidR="00141539"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WyposażenieInteraktywne</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WyposażenieInteraktywne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domyślny kreator wyposażenia interaktywnego</w:t>
      </w:r>
    </w:p>
    <w:p w14:paraId="68B40362" w14:textId="4778C322" w:rsidR="00141539" w:rsidRPr="00A75ACC"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WejdźWInterakcję</w:t>
      </w:r>
      <w:proofErr w:type="spellEnd"/>
      <w:r w:rsidRPr="006D06C4">
        <w:rPr>
          <w:rFonts w:ascii="Arial" w:eastAsia="Arial" w:hAnsi="Arial" w:cs="Arial"/>
          <w:color w:val="000000" w:themeColor="text1"/>
          <w:sz w:val="20"/>
          <w:szCs w:val="20"/>
        </w:rPr>
        <w:t xml:space="preserve"> (uchwyt):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elementem</w:t>
      </w:r>
    </w:p>
    <w:p w14:paraId="18D02E6A" w14:textId="714E0666" w:rsidR="00141539" w:rsidRPr="00A75ACC" w:rsidRDefault="00141539"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Środowisko zewnętrzne (CLS_096):</w:t>
      </w:r>
    </w:p>
    <w:p w14:paraId="3131AFF8" w14:textId="792D6D11"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sidRPr="0014153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Definiuje środowisko zewnętrzne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którym porusza się użytkownik</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wirtualnego spaceru</w:t>
      </w:r>
    </w:p>
    <w:p w14:paraId="7DED8AD0" w14:textId="59BEE9FB" w:rsidR="00141539" w:rsidRDefault="00DB1D97"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141539">
        <w:rPr>
          <w:rFonts w:ascii="Arial" w:eastAsia="Arial" w:hAnsi="Arial" w:cs="Arial"/>
          <w:color w:val="000000" w:themeColor="text1"/>
          <w:sz w:val="20"/>
          <w:szCs w:val="20"/>
        </w:rPr>
        <w:t>:</w:t>
      </w:r>
    </w:p>
    <w:p w14:paraId="560D30DD" w14:textId="5D1B8FD7"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141539" w:rsidRPr="006D06C4">
        <w:rPr>
          <w:rFonts w:ascii="Arial" w:eastAsia="Arial" w:hAnsi="Arial" w:cs="Arial"/>
          <w:color w:val="000000" w:themeColor="text1"/>
          <w:sz w:val="20"/>
          <w:szCs w:val="20"/>
        </w:rPr>
        <w:t>świetlenie zewnętrzne: List</w:t>
      </w:r>
      <w:r w:rsidR="00BC67CF">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Oświetlenie Zewnętrzne</w:t>
      </w:r>
      <w:r w:rsidR="00BC67C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pozwala przystosować oświetlenie zewnętrzne do oczekiwań użytkownika wirtualnego spaceru</w:t>
      </w:r>
    </w:p>
    <w:p w14:paraId="3C43C77D" w14:textId="58F6D6E9"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141539" w:rsidRPr="006D06C4">
        <w:rPr>
          <w:rFonts w:ascii="Arial" w:eastAsia="Arial" w:hAnsi="Arial" w:cs="Arial"/>
          <w:color w:val="000000" w:themeColor="text1"/>
          <w:sz w:val="20"/>
          <w:szCs w:val="20"/>
        </w:rPr>
        <w:t>anorama</w:t>
      </w:r>
      <w:r>
        <w:rPr>
          <w:rFonts w:ascii="Arial" w:eastAsia="Arial" w:hAnsi="Arial" w:cs="Arial"/>
          <w:color w:val="000000" w:themeColor="text1"/>
          <w:sz w:val="20"/>
          <w:szCs w:val="20"/>
        </w:rPr>
        <w:t>: Panorama</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panoramę na zewnątrz</w:t>
      </w:r>
    </w:p>
    <w:p w14:paraId="1F5369E4" w14:textId="714A0E9D"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11FA33B" w14:textId="109F95BE"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ŚrodowiskoZewnętrzne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ŚrodowiskoZewnętrzne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obiektu, który na wejściu potrzebuje ustawienia światła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panoramy</w:t>
      </w:r>
    </w:p>
    <w:p w14:paraId="4778D226" w14:textId="55405F7B"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EdytujPanoramę</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panoramy</w:t>
      </w:r>
    </w:p>
    <w:p w14:paraId="629A4AB1" w14:textId="219BDA23"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WstawPanoramę</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pozwalająca użytkownikowi zaimportować dowolną panoramę</w:t>
      </w:r>
    </w:p>
    <w:p w14:paraId="2CAF9E65" w14:textId="3FCBFCC2"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EdytujOświetlenieZewnętrzne</w:t>
      </w:r>
      <w:proofErr w:type="spellEnd"/>
      <w:r w:rsidRPr="006D06C4">
        <w:rPr>
          <w:rFonts w:ascii="Arial" w:eastAsia="Arial" w:hAnsi="Arial" w:cs="Arial"/>
          <w:color w:val="000000" w:themeColor="text1"/>
          <w:sz w:val="20"/>
          <w:szCs w:val="20"/>
        </w:rPr>
        <w:t xml:space="preserve"> (oświetlenie zewnętrzne</w:t>
      </w:r>
      <w:r w:rsidR="00001FB0">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manipulować ustawieniami światła zewnętrznego</w:t>
      </w:r>
    </w:p>
    <w:p w14:paraId="4BB8C072" w14:textId="0FAC6E0E" w:rsidR="006D06C4" w:rsidRPr="003F4DD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UsuńOświetlenieZewnętrzne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pozbyć się źródła światła zewnętrznego (założeniem jest, że możliwa jest mnoga ilość źródeł światła)</w:t>
      </w:r>
    </w:p>
    <w:p w14:paraId="3514964F" w14:textId="02F352B6" w:rsidR="60549E9E" w:rsidRPr="006D06C4" w:rsidRDefault="60549E9E" w:rsidP="005C4629">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7ABFA658" wp14:editId="55F05FB0">
            <wp:extent cx="5553903" cy="3140015"/>
            <wp:effectExtent l="0" t="0" r="0" b="3810"/>
            <wp:docPr id="1081329599" name="Obraz 108132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68179" cy="3148086"/>
                    </a:xfrm>
                    <a:prstGeom prst="rect">
                      <a:avLst/>
                    </a:prstGeom>
                  </pic:spPr>
                </pic:pic>
              </a:graphicData>
            </a:graphic>
          </wp:inline>
        </w:drawing>
      </w:r>
    </w:p>
    <w:p w14:paraId="70DC5689" w14:textId="3FA24BA3" w:rsidR="43175233" w:rsidRPr="006D06C4" w:rsidRDefault="60549E9E" w:rsidP="00DB1D97">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Uproszczony model stanów dla Modułu Wirtualnego Spaceru</w:t>
      </w:r>
    </w:p>
    <w:p w14:paraId="2FE844EF" w14:textId="0E58B386" w:rsidR="60549E9E" w:rsidRPr="006D06C4" w:rsidRDefault="60549E9E" w:rsidP="0019288A">
      <w:pPr>
        <w:pStyle w:val="Nagwek3"/>
        <w:numPr>
          <w:ilvl w:val="2"/>
          <w:numId w:val="125"/>
        </w:numPr>
        <w:rPr>
          <w:rFonts w:eastAsia="Arial"/>
        </w:rPr>
      </w:pPr>
      <w:bookmarkStart w:id="314" w:name="_Toc124445054"/>
      <w:bookmarkStart w:id="315" w:name="_Toc124835717"/>
      <w:r w:rsidRPr="006D06C4">
        <w:rPr>
          <w:rFonts w:eastAsia="Arial"/>
        </w:rPr>
        <w:t xml:space="preserve">Moduł </w:t>
      </w:r>
      <w:del w:id="316" w:author="Jarosław Kuchta" w:date="2023-01-19T10:28:00Z">
        <w:r w:rsidRPr="006D06C4" w:rsidDel="00993125">
          <w:rPr>
            <w:rFonts w:eastAsia="Arial"/>
          </w:rPr>
          <w:delText>Analizy</w:delText>
        </w:r>
      </w:del>
      <w:bookmarkEnd w:id="314"/>
      <w:bookmarkEnd w:id="315"/>
      <w:ins w:id="317" w:author="Jarosław Kuchta" w:date="2023-01-19T10:28:00Z">
        <w:r w:rsidR="00993125">
          <w:rPr>
            <w:rFonts w:eastAsia="Arial"/>
          </w:rPr>
          <w:t>a</w:t>
        </w:r>
        <w:r w:rsidR="00993125" w:rsidRPr="006D06C4">
          <w:rPr>
            <w:rFonts w:eastAsia="Arial"/>
          </w:rPr>
          <w:t>nalizy</w:t>
        </w:r>
      </w:ins>
    </w:p>
    <w:p w14:paraId="659531C7" w14:textId="3E4BCDEA" w:rsidR="007B66EB" w:rsidRPr="00DB1D97" w:rsidRDefault="00DB1D97" w:rsidP="00D41519">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Modułu Analizy</w:t>
      </w:r>
      <w:r w:rsidR="00FA65DA">
        <w:rPr>
          <w:rFonts w:ascii="Arial" w:hAnsi="Arial" w:cs="Arial"/>
          <w:sz w:val="20"/>
          <w:szCs w:val="20"/>
        </w:rPr>
        <w:t xml:space="preserve"> </w:t>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ys. 3</w:t>
      </w:r>
      <w:r w:rsidR="00DE727A">
        <w:rPr>
          <w:rFonts w:ascii="Arial" w:hAnsi="Arial" w:cs="Arial"/>
          <w:sz w:val="20"/>
          <w:szCs w:val="20"/>
        </w:rPr>
        <w:t>9</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DE727A">
        <w:rPr>
          <w:rFonts w:ascii="Arial" w:hAnsi="Arial" w:cs="Arial"/>
          <w:sz w:val="20"/>
          <w:szCs w:val="20"/>
        </w:rPr>
        <w:t>40</w:t>
      </w:r>
      <w:r w:rsidR="007B66EB" w:rsidRPr="00DB1D97">
        <w:rPr>
          <w:rFonts w:ascii="Arial" w:hAnsi="Arial" w:cs="Arial"/>
          <w:sz w:val="20"/>
          <w:szCs w:val="20"/>
        </w:rPr>
        <w:t xml:space="preserve"> uproszczony diagram stanów.</w:t>
      </w:r>
    </w:p>
    <w:p w14:paraId="0D17D00D" w14:textId="77777777" w:rsidR="007B66EB" w:rsidRPr="007B66EB" w:rsidRDefault="007B66EB" w:rsidP="007B66EB"/>
    <w:p w14:paraId="6BFC1A69" w14:textId="5DB410D0" w:rsidR="60549E9E" w:rsidRPr="006D06C4" w:rsidRDefault="60549E9E" w:rsidP="00D41519">
      <w:pPr>
        <w:spacing w:after="240" w:line="360" w:lineRule="auto"/>
        <w:jc w:val="center"/>
        <w:rPr>
          <w:rFonts w:ascii="Arial" w:hAnsi="Arial" w:cs="Arial"/>
          <w:sz w:val="20"/>
          <w:szCs w:val="20"/>
        </w:rPr>
      </w:pPr>
      <w:r>
        <w:rPr>
          <w:noProof/>
        </w:rPr>
        <w:drawing>
          <wp:inline distT="0" distB="0" distL="0" distR="0" wp14:anchorId="4F2008E0" wp14:editId="28FC436D">
            <wp:extent cx="5391152" cy="2695575"/>
            <wp:effectExtent l="0" t="0" r="0" b="0"/>
            <wp:docPr id="544369360" name="Obraz 54436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4369360"/>
                    <pic:cNvPicPr/>
                  </pic:nvPicPr>
                  <pic:blipFill>
                    <a:blip r:embed="rId61">
                      <a:extLst>
                        <a:ext uri="{28A0092B-C50C-407E-A947-70E740481C1C}">
                          <a14:useLocalDpi xmlns:a14="http://schemas.microsoft.com/office/drawing/2010/main" val="0"/>
                        </a:ext>
                      </a:extLst>
                    </a:blip>
                    <a:stretch>
                      <a:fillRect/>
                    </a:stretch>
                  </pic:blipFill>
                  <pic:spPr>
                    <a:xfrm>
                      <a:off x="0" y="0"/>
                      <a:ext cx="5391152" cy="2695575"/>
                    </a:xfrm>
                    <a:prstGeom prst="rect">
                      <a:avLst/>
                    </a:prstGeom>
                  </pic:spPr>
                </pic:pic>
              </a:graphicData>
            </a:graphic>
          </wp:inline>
        </w:drawing>
      </w:r>
    </w:p>
    <w:p w14:paraId="2C5AD5E5" w14:textId="78D52AA7" w:rsidR="009E059E" w:rsidRPr="00CC2D0D" w:rsidRDefault="60549E9E" w:rsidP="00CC2D0D">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Diagram klas dla Modułu Analizy (logika biznesowa)</w:t>
      </w:r>
    </w:p>
    <w:p w14:paraId="63AD43F1" w14:textId="32CFBDBF" w:rsidR="007E0EA4" w:rsidRPr="000F7765" w:rsidRDefault="007E0EA4" w:rsidP="0019288A">
      <w:pPr>
        <w:pStyle w:val="Akapitzlist"/>
        <w:numPr>
          <w:ilvl w:val="0"/>
          <w:numId w:val="147"/>
        </w:numPr>
        <w:spacing w:before="240" w:line="360" w:lineRule="auto"/>
        <w:ind w:left="357" w:hanging="357"/>
        <w:jc w:val="both"/>
        <w:rPr>
          <w:rFonts w:ascii="Arial" w:eastAsia="Arial" w:hAnsi="Arial" w:cs="Arial"/>
          <w:color w:val="000000" w:themeColor="text1"/>
          <w:sz w:val="20"/>
          <w:szCs w:val="20"/>
        </w:rPr>
      </w:pPr>
      <w:r w:rsidRPr="000F7765">
        <w:rPr>
          <w:rFonts w:ascii="Arial" w:eastAsia="Arial" w:hAnsi="Arial" w:cs="Arial"/>
          <w:color w:val="000000" w:themeColor="text1"/>
          <w:sz w:val="20"/>
          <w:szCs w:val="20"/>
        </w:rPr>
        <w:t>Nazwa: Ścieżka (CLS_111):</w:t>
      </w:r>
    </w:p>
    <w:p w14:paraId="611E54EF" w14:textId="2135FC5C" w:rsidR="007E0EA4" w:rsidRPr="007E0EA4" w:rsidRDefault="007E0EA4" w:rsidP="0019288A">
      <w:pPr>
        <w:pStyle w:val="Akapitzlist"/>
        <w:numPr>
          <w:ilvl w:val="0"/>
          <w:numId w:val="120"/>
        </w:numPr>
        <w:spacing w:line="360" w:lineRule="auto"/>
        <w:jc w:val="both"/>
        <w:rPr>
          <w:rFonts w:ascii="Arial" w:hAnsi="Arial" w:cs="Arial"/>
          <w:sz w:val="20"/>
          <w:szCs w:val="20"/>
        </w:rPr>
      </w:pPr>
      <w:r w:rsidRPr="007E0EA4">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pozwalająca na wyznaczenie optymalnej ścieżki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pomieszczenia startowego do pomieszczenia końcowego</w:t>
      </w:r>
    </w:p>
    <w:p w14:paraId="6A3B8F7A" w14:textId="6F419ED4" w:rsidR="007E0EA4" w:rsidRPr="007E0EA4" w:rsidRDefault="00DB1D97"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7E0EA4">
        <w:rPr>
          <w:rFonts w:ascii="Arial" w:eastAsia="Arial" w:hAnsi="Arial" w:cs="Arial"/>
          <w:color w:val="000000" w:themeColor="text1"/>
          <w:sz w:val="20"/>
          <w:szCs w:val="20"/>
        </w:rPr>
        <w:t>:</w:t>
      </w:r>
    </w:p>
    <w:p w14:paraId="72B822D8" w14:textId="534E19B0"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lastRenderedPageBreak/>
        <w:t>P</w:t>
      </w:r>
      <w:r w:rsidR="007E0EA4" w:rsidRPr="006D06C4">
        <w:rPr>
          <w:rFonts w:ascii="Arial" w:eastAsia="Arial" w:hAnsi="Arial" w:cs="Arial"/>
          <w:color w:val="000000" w:themeColor="text1"/>
          <w:sz w:val="20"/>
          <w:szCs w:val="20"/>
        </w:rPr>
        <w:t xml:space="preserve">omieszczenie-start: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początek analizowanej ścieżki</w:t>
      </w:r>
    </w:p>
    <w:p w14:paraId="0832078A" w14:textId="763C694C"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 xml:space="preserve">omieszczenie-meta: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koniec analizowanej ścieżki</w:t>
      </w:r>
    </w:p>
    <w:p w14:paraId="3045D376" w14:textId="52538096"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D</w:t>
      </w:r>
      <w:r w:rsidR="007E0EA4" w:rsidRPr="006D06C4">
        <w:rPr>
          <w:rFonts w:ascii="Arial" w:eastAsia="Arial" w:hAnsi="Arial" w:cs="Arial"/>
          <w:color w:val="000000" w:themeColor="text1"/>
          <w:sz w:val="20"/>
          <w:szCs w:val="20"/>
        </w:rPr>
        <w:t xml:space="preserve">ługość: </w:t>
      </w:r>
      <w:proofErr w:type="spellStart"/>
      <w:r w:rsidR="007E0EA4"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wartość określająca długość wyznaczonej ścieżki</w:t>
      </w:r>
    </w:p>
    <w:p w14:paraId="2C813566" w14:textId="582EBF6A" w:rsidR="007E0EA4" w:rsidRPr="007E0EA4" w:rsidRDefault="0095492D"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omieszczenie pośrednie: List&lt;</w:t>
      </w:r>
      <w:proofErr w:type="spellStart"/>
      <w:r w:rsidR="007E0EA4" w:rsidRPr="006D06C4">
        <w:rPr>
          <w:rFonts w:ascii="Arial" w:eastAsia="Arial" w:hAnsi="Arial" w:cs="Arial"/>
          <w:color w:val="000000" w:themeColor="text1"/>
          <w:sz w:val="20"/>
          <w:szCs w:val="20"/>
        </w:rPr>
        <w:t>vector</w:t>
      </w:r>
      <w:proofErr w:type="spellEnd"/>
      <w:r w:rsidR="00C87E4D">
        <w:rPr>
          <w:rFonts w:ascii="Arial" w:eastAsia="Arial" w:hAnsi="Arial" w:cs="Arial"/>
          <w:color w:val="000000" w:themeColor="text1"/>
          <w:sz w:val="20"/>
          <w:szCs w:val="20"/>
        </w:rPr>
        <w:t>&lt;</w:t>
      </w:r>
      <w:proofErr w:type="spellStart"/>
      <w:r w:rsidR="00C87E4D">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C87E4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zbiór pomieszczeń, przez które przebiega wyznaczona ścieżka</w:t>
      </w:r>
    </w:p>
    <w:p w14:paraId="7F9054CA" w14:textId="687C39DC" w:rsidR="007E0EA4" w:rsidRPr="007E0EA4" w:rsidRDefault="007E0EA4"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00C4A7BC" w14:textId="75710590"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Ścieżka (</w:t>
      </w:r>
      <w:proofErr w:type="spellStart"/>
      <w:r w:rsidRPr="006D06C4">
        <w:rPr>
          <w:rFonts w:ascii="Arial" w:eastAsia="Arial" w:hAnsi="Arial" w:cs="Arial"/>
          <w:color w:val="000000" w:themeColor="text1"/>
          <w:sz w:val="20"/>
          <w:szCs w:val="20"/>
        </w:rPr>
        <w:t>pomieszczenieStart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pomieszczenieMeta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Scieżka</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instancji ścieżki</w:t>
      </w:r>
    </w:p>
    <w:p w14:paraId="6D1FBA4D" w14:textId="57E682CE"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EdytujPunktPoczątkowy</w:t>
      </w:r>
      <w:proofErr w:type="spellEnd"/>
      <w:r w:rsidRPr="006D06C4">
        <w:rPr>
          <w:rFonts w:ascii="Arial" w:eastAsia="Arial" w:hAnsi="Arial" w:cs="Arial"/>
          <w:color w:val="000000" w:themeColor="text1"/>
          <w:sz w:val="20"/>
          <w:szCs w:val="20"/>
        </w:rPr>
        <w:t xml:space="preserve"> (Pomieszczenie-Start):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początkowego ścieżki</w:t>
      </w:r>
    </w:p>
    <w:p w14:paraId="3B0B7881" w14:textId="4134F4EC"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EdytujPunktKońowy</w:t>
      </w:r>
      <w:proofErr w:type="spellEnd"/>
      <w:r w:rsidRPr="006D06C4">
        <w:rPr>
          <w:rFonts w:ascii="Arial" w:eastAsia="Arial" w:hAnsi="Arial" w:cs="Arial"/>
          <w:color w:val="000000" w:themeColor="text1"/>
          <w:sz w:val="20"/>
          <w:szCs w:val="20"/>
        </w:rPr>
        <w:t xml:space="preserve"> (Pomieszczenie-Meta):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końcowego ścieżki</w:t>
      </w:r>
    </w:p>
    <w:p w14:paraId="57F4C6ED" w14:textId="27A4E4A4"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pomieszczeń pośrednich na ścieżce</w:t>
      </w:r>
    </w:p>
    <w:p w14:paraId="7BCB85C9" w14:textId="7BE4386C" w:rsid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ObliczDługośćŚcieżki</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obliczenie długości wyznaczonej ścieżki</w:t>
      </w:r>
    </w:p>
    <w:p w14:paraId="379944E1" w14:textId="149E8DF0" w:rsidR="007E0EA4" w:rsidRPr="00E754EF" w:rsidRDefault="007E0EA4" w:rsidP="0019288A">
      <w:pPr>
        <w:pStyle w:val="Akapitzlist"/>
        <w:numPr>
          <w:ilvl w:val="0"/>
          <w:numId w:val="147"/>
        </w:numPr>
        <w:spacing w:line="360" w:lineRule="auto"/>
        <w:ind w:left="357" w:hanging="357"/>
        <w:jc w:val="both"/>
        <w:rPr>
          <w:rFonts w:ascii="Arial" w:eastAsia="Arial" w:hAnsi="Arial" w:cs="Arial"/>
          <w:color w:val="000000" w:themeColor="text1"/>
          <w:sz w:val="20"/>
          <w:szCs w:val="20"/>
        </w:rPr>
      </w:pPr>
      <w:r w:rsidRPr="00E754EF">
        <w:rPr>
          <w:rFonts w:ascii="Arial" w:eastAsia="Arial" w:hAnsi="Arial" w:cs="Arial"/>
          <w:color w:val="000000" w:themeColor="text1"/>
          <w:sz w:val="20"/>
          <w:szCs w:val="20"/>
        </w:rPr>
        <w:t xml:space="preserve">Nazwa: </w:t>
      </w:r>
      <w:r w:rsidR="00A61A5C" w:rsidRPr="00E754EF">
        <w:rPr>
          <w:rFonts w:ascii="Arial" w:eastAsia="Arial" w:hAnsi="Arial" w:cs="Arial"/>
          <w:color w:val="000000" w:themeColor="text1"/>
          <w:sz w:val="20"/>
          <w:szCs w:val="20"/>
        </w:rPr>
        <w:t>Ściana (CLS_115):</w:t>
      </w:r>
    </w:p>
    <w:p w14:paraId="28B15F14" w14:textId="5F0F8518" w:rsidR="007E0EA4" w:rsidRPr="00A61A5C" w:rsidRDefault="007E0EA4" w:rsidP="0019288A">
      <w:pPr>
        <w:pStyle w:val="Akapitzlist"/>
        <w:numPr>
          <w:ilvl w:val="0"/>
          <w:numId w:val="121"/>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00A61A5C" w:rsidRPr="006D06C4">
        <w:rPr>
          <w:rFonts w:ascii="Arial" w:eastAsia="Arial" w:hAnsi="Arial" w:cs="Arial"/>
          <w:color w:val="000000" w:themeColor="text1"/>
          <w:sz w:val="20"/>
          <w:szCs w:val="20"/>
        </w:rPr>
        <w:t xml:space="preserve">Klasa definiująca ścianę, która poddana </w:t>
      </w:r>
      <w:del w:id="318" w:author="Jarosław Kuchta" w:date="2023-01-19T10:28:00Z">
        <w:r w:rsidR="00416308" w:rsidDel="00993125">
          <w:rPr>
            <w:rFonts w:ascii="Arial" w:eastAsia="Arial" w:hAnsi="Arial" w:cs="Arial"/>
            <w:color w:val="000000" w:themeColor="text1"/>
            <w:sz w:val="20"/>
            <w:szCs w:val="20"/>
          </w:rPr>
          <w:delText xml:space="preserve">jest </w:delText>
        </w:r>
        <w:r w:rsidR="00A61A5C" w:rsidRPr="006D06C4" w:rsidDel="00993125">
          <w:rPr>
            <w:rFonts w:ascii="Arial" w:eastAsia="Arial" w:hAnsi="Arial" w:cs="Arial"/>
            <w:color w:val="000000" w:themeColor="text1"/>
            <w:sz w:val="20"/>
            <w:szCs w:val="20"/>
          </w:rPr>
          <w:delText xml:space="preserve"> analizie</w:delText>
        </w:r>
      </w:del>
      <w:ins w:id="319" w:author="Jarosław Kuchta" w:date="2023-01-19T10:28:00Z">
        <w:r w:rsidR="00993125">
          <w:rPr>
            <w:rFonts w:ascii="Arial" w:eastAsia="Arial" w:hAnsi="Arial" w:cs="Arial"/>
            <w:color w:val="000000" w:themeColor="text1"/>
            <w:sz w:val="20"/>
            <w:szCs w:val="20"/>
          </w:rPr>
          <w:t xml:space="preserve">jest </w:t>
        </w:r>
        <w:r w:rsidR="00993125" w:rsidRPr="006D06C4">
          <w:rPr>
            <w:rFonts w:ascii="Arial" w:eastAsia="Arial" w:hAnsi="Arial" w:cs="Arial"/>
            <w:color w:val="000000" w:themeColor="text1"/>
            <w:sz w:val="20"/>
            <w:szCs w:val="20"/>
          </w:rPr>
          <w:t>analizie</w:t>
        </w:r>
      </w:ins>
    </w:p>
    <w:p w14:paraId="6715DA2F" w14:textId="4991A567" w:rsidR="00A61A5C" w:rsidRPr="00A61A5C" w:rsidRDefault="00DB1D97"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526B76A0" w14:textId="6307BA1A"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W</w:t>
      </w:r>
      <w:r w:rsidR="00A61A5C" w:rsidRPr="006D06C4">
        <w:rPr>
          <w:rFonts w:ascii="Arial" w:eastAsia="Arial" w:hAnsi="Arial" w:cs="Arial"/>
          <w:color w:val="000000" w:themeColor="text1"/>
          <w:sz w:val="20"/>
          <w:szCs w:val="20"/>
        </w:rPr>
        <w:t xml:space="preserve">ymiary: </w:t>
      </w:r>
      <w:proofErr w:type="spellStart"/>
      <w:r w:rsidR="00A61A5C"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wymiar analizowanej ściany</w:t>
      </w:r>
    </w:p>
    <w:p w14:paraId="79515576" w14:textId="3A7B52B5"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O</w:t>
      </w:r>
      <w:r w:rsidR="00A61A5C" w:rsidRPr="006D06C4">
        <w:rPr>
          <w:rFonts w:ascii="Arial" w:eastAsia="Arial" w:hAnsi="Arial" w:cs="Arial"/>
          <w:color w:val="000000" w:themeColor="text1"/>
          <w:sz w:val="20"/>
          <w:szCs w:val="20"/>
        </w:rPr>
        <w:t>bszary: Obszar</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 xml:space="preserve">definiuje obszar, który poddany </w:t>
      </w:r>
      <w:r w:rsidR="00416308">
        <w:rPr>
          <w:rFonts w:ascii="Arial" w:eastAsia="Arial" w:hAnsi="Arial" w:cs="Arial"/>
          <w:color w:val="000000" w:themeColor="text1"/>
          <w:sz w:val="20"/>
          <w:szCs w:val="20"/>
        </w:rPr>
        <w:t>jest</w:t>
      </w:r>
      <w:r w:rsidR="00A61A5C" w:rsidRPr="006D06C4">
        <w:rPr>
          <w:rFonts w:ascii="Arial" w:eastAsia="Arial" w:hAnsi="Arial" w:cs="Arial"/>
          <w:color w:val="000000" w:themeColor="text1"/>
          <w:sz w:val="20"/>
          <w:szCs w:val="20"/>
        </w:rPr>
        <w:t xml:space="preserve"> dalszej analizie</w:t>
      </w:r>
    </w:p>
    <w:p w14:paraId="315CD16F" w14:textId="6607AA5B" w:rsidR="00A61A5C" w:rsidRPr="00A61A5C" w:rsidRDefault="00A61A5C"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4F1F5287" w14:textId="14722545"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Ściana (wymiary</w:t>
      </w:r>
      <w:r>
        <w:rPr>
          <w:rFonts w:ascii="Arial" w:eastAsia="Arial" w:hAnsi="Arial" w:cs="Arial"/>
          <w:color w:val="000000" w:themeColor="text1"/>
          <w:sz w:val="20"/>
          <w:szCs w:val="20"/>
        </w:rPr>
        <w:t xml:space="preserve">: </w:t>
      </w:r>
      <w:proofErr w:type="spellStart"/>
      <w:proofErr w:type="gramStart"/>
      <w:r>
        <w:rPr>
          <w:rFonts w:ascii="Arial" w:eastAsia="Arial" w:hAnsi="Arial" w:cs="Arial"/>
          <w:color w:val="000000" w:themeColor="text1"/>
          <w:sz w:val="20"/>
          <w:szCs w:val="20"/>
        </w:rPr>
        <w:t>float</w:t>
      </w:r>
      <w:proofErr w:type="spellEnd"/>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t>
      </w:r>
      <w:proofErr w:type="gramEnd"/>
      <w:r w:rsidRPr="006D06C4">
        <w:rPr>
          <w:rFonts w:ascii="Arial" w:eastAsia="Arial" w:hAnsi="Arial" w:cs="Arial"/>
          <w:color w:val="000000" w:themeColor="text1"/>
          <w:sz w:val="20"/>
          <w:szCs w:val="20"/>
        </w:rPr>
        <w:t>: Ściana</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 który za pomocą właściwości wymiary tworzy instancję klasy, która dalej podlega analizie</w:t>
      </w:r>
    </w:p>
    <w:p w14:paraId="24AEC9D0" w14:textId="7A0C80C9"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EdytujWymiary</w:t>
      </w:r>
      <w:proofErr w:type="spellEnd"/>
      <w:r w:rsidRPr="006D06C4">
        <w:rPr>
          <w:rFonts w:ascii="Arial" w:eastAsia="Arial" w:hAnsi="Arial" w:cs="Arial"/>
          <w:color w:val="000000" w:themeColor="text1"/>
          <w:sz w:val="20"/>
          <w:szCs w:val="20"/>
        </w:rPr>
        <w:t xml:space="preserve"> (wymiary</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float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A61A5C">
        <w:rPr>
          <w:rFonts w:ascii="Arial" w:eastAsia="Arial" w:hAnsi="Arial" w:cs="Arial"/>
          <w:color w:val="000000" w:themeColor="text1"/>
          <w:sz w:val="20"/>
          <w:szCs w:val="20"/>
        </w:rPr>
        <w:t>edycja wymiarów ściany, która podlega analizie</w:t>
      </w:r>
    </w:p>
    <w:p w14:paraId="3AE25EF7" w14:textId="549B475C" w:rsidR="43175233" w:rsidRPr="00B10320"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DefiniujObszarŚciany</w:t>
      </w:r>
      <w:proofErr w:type="spellEnd"/>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w:t>
      </w:r>
      <w:r w:rsidR="007972DA">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Obszar: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na edycję obszaru ściany, który podleg</w:t>
      </w:r>
      <w:r w:rsidR="007972DA">
        <w:rPr>
          <w:rFonts w:ascii="Arial" w:eastAsia="Arial" w:hAnsi="Arial" w:cs="Arial"/>
          <w:color w:val="000000" w:themeColor="text1"/>
          <w:sz w:val="20"/>
          <w:szCs w:val="20"/>
        </w:rPr>
        <w:t>a</w:t>
      </w:r>
      <w:r w:rsidRPr="006D06C4">
        <w:rPr>
          <w:rFonts w:ascii="Arial" w:eastAsia="Arial" w:hAnsi="Arial" w:cs="Arial"/>
          <w:color w:val="000000" w:themeColor="text1"/>
          <w:sz w:val="20"/>
          <w:szCs w:val="20"/>
        </w:rPr>
        <w:t xml:space="preserve"> analizie</w:t>
      </w:r>
    </w:p>
    <w:p w14:paraId="6EA1628C" w14:textId="1F4D3BAC" w:rsidR="60549E9E" w:rsidRPr="006D06C4" w:rsidRDefault="60549E9E" w:rsidP="00E754EF">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6E3364E2" wp14:editId="3DF8D4ED">
            <wp:extent cx="4813540" cy="3350862"/>
            <wp:effectExtent l="0" t="0" r="6350" b="2540"/>
            <wp:docPr id="1527134973" name="Obraz 152713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56861" cy="3381019"/>
                    </a:xfrm>
                    <a:prstGeom prst="rect">
                      <a:avLst/>
                    </a:prstGeom>
                  </pic:spPr>
                </pic:pic>
              </a:graphicData>
            </a:graphic>
          </wp:inline>
        </w:drawing>
      </w:r>
    </w:p>
    <w:p w14:paraId="019C30EA" w14:textId="067C9D01"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 xml:space="preserve">Rys. </w:t>
      </w:r>
      <w:r w:rsidR="003F4DD9">
        <w:rPr>
          <w:rFonts w:ascii="Arial" w:eastAsia="Arial" w:hAnsi="Arial" w:cs="Arial"/>
          <w:color w:val="000000" w:themeColor="text1"/>
          <w:sz w:val="20"/>
          <w:szCs w:val="20"/>
        </w:rPr>
        <w:t>40</w:t>
      </w:r>
      <w:r w:rsidRPr="006D06C4">
        <w:rPr>
          <w:rFonts w:ascii="Arial" w:eastAsia="Arial" w:hAnsi="Arial" w:cs="Arial"/>
          <w:color w:val="000000" w:themeColor="text1"/>
          <w:sz w:val="20"/>
          <w:szCs w:val="20"/>
        </w:rPr>
        <w:t>. Uproszczony model stanów dla Modułu Analizy</w:t>
      </w:r>
    </w:p>
    <w:p w14:paraId="3F27D060" w14:textId="09768B20" w:rsidR="60549E9E" w:rsidRDefault="60549E9E" w:rsidP="0019288A">
      <w:pPr>
        <w:pStyle w:val="Nagwek3"/>
        <w:numPr>
          <w:ilvl w:val="2"/>
          <w:numId w:val="125"/>
        </w:numPr>
        <w:rPr>
          <w:rFonts w:eastAsia="Arial"/>
        </w:rPr>
      </w:pPr>
      <w:bookmarkStart w:id="320" w:name="_Toc124445055"/>
      <w:bookmarkStart w:id="321" w:name="_Toc124835718"/>
      <w:r w:rsidRPr="00B444AB">
        <w:rPr>
          <w:rFonts w:eastAsia="Arial"/>
        </w:rPr>
        <w:t xml:space="preserve">Moduł </w:t>
      </w:r>
      <w:del w:id="322" w:author="Jarosław Kuchta" w:date="2023-01-19T10:28:00Z">
        <w:r w:rsidRPr="00B444AB" w:rsidDel="00993125">
          <w:rPr>
            <w:rFonts w:eastAsia="Arial"/>
          </w:rPr>
          <w:delText xml:space="preserve">Aktualizacji </w:delText>
        </w:r>
      </w:del>
      <w:ins w:id="323" w:author="Jarosław Kuchta" w:date="2023-01-19T10:28:00Z">
        <w:r w:rsidR="00993125">
          <w:rPr>
            <w:rFonts w:eastAsia="Arial"/>
          </w:rPr>
          <w:t>a</w:t>
        </w:r>
        <w:r w:rsidR="00993125" w:rsidRPr="00B444AB">
          <w:rPr>
            <w:rFonts w:eastAsia="Arial"/>
          </w:rPr>
          <w:t xml:space="preserve">ktualizacji </w:t>
        </w:r>
      </w:ins>
      <w:del w:id="324" w:author="Jarosław Kuchta" w:date="2023-01-19T10:28:00Z">
        <w:r w:rsidRPr="00B444AB" w:rsidDel="00993125">
          <w:rPr>
            <w:rFonts w:eastAsia="Arial"/>
          </w:rPr>
          <w:delText>Zasobów</w:delText>
        </w:r>
      </w:del>
      <w:bookmarkEnd w:id="320"/>
      <w:bookmarkEnd w:id="321"/>
      <w:ins w:id="325" w:author="Jarosław Kuchta" w:date="2023-01-19T10:28:00Z">
        <w:r w:rsidR="00993125">
          <w:rPr>
            <w:rFonts w:eastAsia="Arial"/>
          </w:rPr>
          <w:t>z</w:t>
        </w:r>
        <w:r w:rsidR="00993125" w:rsidRPr="00B444AB">
          <w:rPr>
            <w:rFonts w:eastAsia="Arial"/>
          </w:rPr>
          <w:t>asobów</w:t>
        </w:r>
      </w:ins>
    </w:p>
    <w:p w14:paraId="63E3E1B8" w14:textId="3CA27A57" w:rsidR="007B66EB" w:rsidRPr="00DB1D97" w:rsidRDefault="00DB1D97" w:rsidP="00E754EF">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w:t>
      </w:r>
      <w:commentRangeStart w:id="326"/>
      <w:r w:rsidR="007B66EB" w:rsidRPr="00DB1D97">
        <w:rPr>
          <w:rFonts w:ascii="Arial" w:hAnsi="Arial" w:cs="Arial"/>
          <w:sz w:val="20"/>
          <w:szCs w:val="20"/>
        </w:rPr>
        <w:t>Modułu Aktualizacji Zasobów</w:t>
      </w:r>
      <w:r w:rsidR="00FA65DA">
        <w:rPr>
          <w:rFonts w:ascii="Arial" w:hAnsi="Arial" w:cs="Arial"/>
          <w:sz w:val="20"/>
          <w:szCs w:val="20"/>
        </w:rPr>
        <w:t xml:space="preserve"> </w:t>
      </w:r>
      <w:commentRangeEnd w:id="326"/>
      <w:r w:rsidR="00993125">
        <w:rPr>
          <w:rStyle w:val="Odwoaniedokomentarza"/>
        </w:rPr>
        <w:commentReference w:id="326"/>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1</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2</w:t>
      </w:r>
      <w:r w:rsidR="007B66EB" w:rsidRPr="00DB1D97">
        <w:rPr>
          <w:rFonts w:ascii="Arial" w:hAnsi="Arial" w:cs="Arial"/>
          <w:sz w:val="20"/>
          <w:szCs w:val="20"/>
        </w:rPr>
        <w:t xml:space="preserve"> uproszczony diagram stanów.</w:t>
      </w:r>
    </w:p>
    <w:p w14:paraId="3AE8E5C5" w14:textId="024DF24E" w:rsidR="60549E9E" w:rsidRPr="006D06C4" w:rsidRDefault="60549E9E" w:rsidP="00E75A0C">
      <w:pPr>
        <w:spacing w:before="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1086C20" wp14:editId="72286A52">
            <wp:extent cx="5391152" cy="4000500"/>
            <wp:effectExtent l="0" t="0" r="6350" b="7620"/>
            <wp:docPr id="1683049169" name="Obraz 168304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1152" cy="4000500"/>
                    </a:xfrm>
                    <a:prstGeom prst="rect">
                      <a:avLst/>
                    </a:prstGeom>
                  </pic:spPr>
                </pic:pic>
              </a:graphicData>
            </a:graphic>
          </wp:inline>
        </w:drawing>
      </w:r>
    </w:p>
    <w:p w14:paraId="798CF723" w14:textId="4F101D37" w:rsidR="43175233" w:rsidRPr="006D06C4" w:rsidRDefault="60549E9E" w:rsidP="003F4DD9">
      <w:pPr>
        <w:spacing w:line="360" w:lineRule="auto"/>
        <w:jc w:val="center"/>
        <w:rPr>
          <w:rFonts w:ascii="Arial" w:hAnsi="Arial" w:cs="Arial"/>
          <w:sz w:val="20"/>
          <w:szCs w:val="20"/>
        </w:rPr>
      </w:pPr>
      <w:r w:rsidRPr="006D06C4">
        <w:rPr>
          <w:rFonts w:ascii="Arial" w:eastAsia="Arial" w:hAnsi="Arial" w:cs="Arial"/>
          <w:color w:val="000000" w:themeColor="text1"/>
          <w:sz w:val="20"/>
          <w:szCs w:val="20"/>
        </w:rPr>
        <w:lastRenderedPageBreak/>
        <w:t>Rys. 4</w:t>
      </w:r>
      <w:r w:rsidR="003F4DD9">
        <w:rPr>
          <w:rFonts w:ascii="Arial" w:eastAsia="Arial" w:hAnsi="Arial" w:cs="Arial"/>
          <w:color w:val="000000" w:themeColor="text1"/>
          <w:sz w:val="20"/>
          <w:szCs w:val="20"/>
        </w:rPr>
        <w:t>1.</w:t>
      </w:r>
      <w:r w:rsidRPr="006D06C4">
        <w:rPr>
          <w:rFonts w:ascii="Arial" w:eastAsia="Arial" w:hAnsi="Arial" w:cs="Arial"/>
          <w:color w:val="000000" w:themeColor="text1"/>
          <w:sz w:val="20"/>
          <w:szCs w:val="20"/>
        </w:rPr>
        <w:t xml:space="preserve"> Diagram klas dla Modułu Aktualizacji Zasobów (logika biznesowa)</w:t>
      </w:r>
    </w:p>
    <w:p w14:paraId="0D8D65AA" w14:textId="76B6636D" w:rsidR="00A61A5C" w:rsidRPr="0019288A" w:rsidRDefault="00A61A5C" w:rsidP="000B641F">
      <w:pPr>
        <w:pStyle w:val="Heading11"/>
      </w:pPr>
      <w:r w:rsidRPr="0019288A">
        <w:t>Nazwa: Użytkownik (CLS_126):</w:t>
      </w:r>
    </w:p>
    <w:p w14:paraId="384A1827" w14:textId="6EAC3A47" w:rsidR="00A61A5C" w:rsidRPr="00A61A5C" w:rsidRDefault="00A61A5C" w:rsidP="00640816">
      <w:pPr>
        <w:pStyle w:val="Akapitzlist"/>
        <w:numPr>
          <w:ilvl w:val="0"/>
          <w:numId w:val="122"/>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użytkownika aplikacji</w:t>
      </w:r>
    </w:p>
    <w:p w14:paraId="60449ED7" w14:textId="54547123" w:rsidR="00A61A5C" w:rsidRPr="00A61A5C" w:rsidRDefault="00DB1D97"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027A1EEB" w14:textId="7E7A7A85"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A61A5C" w:rsidRPr="006D06C4">
        <w:rPr>
          <w:rFonts w:ascii="Arial" w:eastAsia="Arial" w:hAnsi="Arial" w:cs="Arial"/>
          <w:color w:val="000000" w:themeColor="text1"/>
          <w:sz w:val="20"/>
          <w:szCs w:val="20"/>
        </w:rPr>
        <w:t>yp użytkownika: enum</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typ użytkownika, na przykład czy to klient, administrator czy dostawca zawartości</w:t>
      </w:r>
    </w:p>
    <w:p w14:paraId="452B88C9" w14:textId="3BBB3BC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L</w:t>
      </w:r>
      <w:r w:rsidR="00A61A5C" w:rsidRPr="006D06C4">
        <w:rPr>
          <w:rFonts w:ascii="Arial" w:eastAsia="Arial" w:hAnsi="Arial" w:cs="Arial"/>
          <w:color w:val="000000" w:themeColor="text1"/>
          <w:sz w:val="20"/>
          <w:szCs w:val="20"/>
        </w:rPr>
        <w:t>ogin: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login użytkownika</w:t>
      </w:r>
    </w:p>
    <w:p w14:paraId="44AAB01F" w14:textId="6514A96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H</w:t>
      </w:r>
      <w:r w:rsidR="00A61A5C" w:rsidRPr="006D06C4">
        <w:rPr>
          <w:rFonts w:ascii="Arial" w:eastAsia="Arial" w:hAnsi="Arial" w:cs="Arial"/>
          <w:color w:val="000000" w:themeColor="text1"/>
          <w:sz w:val="20"/>
          <w:szCs w:val="20"/>
        </w:rPr>
        <w:t>asło: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hasło użytkownika</w:t>
      </w:r>
    </w:p>
    <w:p w14:paraId="3B9D016D" w14:textId="5914FC28"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E</w:t>
      </w:r>
      <w:r w:rsidR="00A61A5C" w:rsidRPr="006D06C4">
        <w:rPr>
          <w:rFonts w:ascii="Arial" w:eastAsia="Arial" w:hAnsi="Arial" w:cs="Arial"/>
          <w:color w:val="000000" w:themeColor="text1"/>
          <w:sz w:val="20"/>
          <w:szCs w:val="20"/>
        </w:rPr>
        <w:t>-mail: List</w:t>
      </w:r>
      <w:r w:rsidR="007F0AAA">
        <w:rPr>
          <w:rFonts w:ascii="Arial" w:eastAsia="Arial" w:hAnsi="Arial" w:cs="Arial"/>
          <w:color w:val="000000" w:themeColor="text1"/>
          <w:sz w:val="20"/>
          <w:szCs w:val="20"/>
        </w:rPr>
        <w:t>&lt;</w:t>
      </w:r>
      <w:r w:rsidR="00A61A5C" w:rsidRPr="006D06C4">
        <w:rPr>
          <w:rFonts w:ascii="Arial" w:eastAsia="Arial" w:hAnsi="Arial" w:cs="Arial"/>
          <w:color w:val="000000" w:themeColor="text1"/>
          <w:sz w:val="20"/>
          <w:szCs w:val="20"/>
        </w:rPr>
        <w:t>string</w:t>
      </w:r>
      <w:r w:rsidR="007F0AAA">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e-mail użytkownika</w:t>
      </w:r>
    </w:p>
    <w:p w14:paraId="17483D38" w14:textId="67E109BD" w:rsidR="00A61A5C" w:rsidRPr="00A61A5C" w:rsidRDefault="00A61A5C"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3F3F7E16" w14:textId="5C861B8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Użytkownik (login, hasło): Użytkownik</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w:t>
      </w:r>
      <w:r>
        <w:rPr>
          <w:rFonts w:ascii="Arial" w:eastAsia="Arial" w:hAnsi="Arial" w:cs="Arial"/>
          <w:color w:val="000000" w:themeColor="text1"/>
          <w:sz w:val="20"/>
          <w:szCs w:val="20"/>
        </w:rPr>
        <w:t>. Do stworzenia instancji klasy</w:t>
      </w:r>
      <w:r w:rsidRPr="006D06C4">
        <w:rPr>
          <w:rFonts w:ascii="Arial" w:eastAsia="Arial" w:hAnsi="Arial" w:cs="Arial"/>
          <w:color w:val="000000" w:themeColor="text1"/>
          <w:sz w:val="20"/>
          <w:szCs w:val="20"/>
        </w:rPr>
        <w:t xml:space="preserve"> potrzebny jest login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hasło</w:t>
      </w:r>
    </w:p>
    <w:p w14:paraId="55A98367" w14:textId="1FD9F55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DodajEmail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dołącza do konta jeden lub więcej adresów email</w:t>
      </w:r>
    </w:p>
    <w:p w14:paraId="596E477F" w14:textId="07A4C28D"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ModyfikujEmail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edycja adresu email</w:t>
      </w:r>
    </w:p>
    <w:p w14:paraId="31C6D432" w14:textId="56C84F72"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ZmieńHasło</w:t>
      </w:r>
      <w:proofErr w:type="spellEnd"/>
      <w:r w:rsidRPr="006D06C4">
        <w:rPr>
          <w:rFonts w:ascii="Arial" w:eastAsia="Arial" w:hAnsi="Arial" w:cs="Arial"/>
          <w:color w:val="000000" w:themeColor="text1"/>
          <w:sz w:val="20"/>
          <w:szCs w:val="20"/>
        </w:rPr>
        <w:t xml:space="preserve"> (Hasło):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zmianę hasła</w:t>
      </w:r>
    </w:p>
    <w:p w14:paraId="517664C1" w14:textId="5D9CB968"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EdytujUprawnienia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TypUżytkownika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zmienia uprawnienia użytkownika</w:t>
      </w:r>
    </w:p>
    <w:p w14:paraId="101D0A37" w14:textId="6081A152" w:rsidR="00A61A5C" w:rsidRPr="00751A79"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UsuńUżytkownika</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usuwa użytkownika</w:t>
      </w:r>
    </w:p>
    <w:p w14:paraId="17E49BE0" w14:textId="6816BF1F" w:rsidR="43175233" w:rsidRPr="006D06C4" w:rsidRDefault="00751A79"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DostarczZasoby</w:t>
      </w:r>
      <w:proofErr w:type="spellEnd"/>
      <w:r w:rsidRPr="006D06C4">
        <w:rPr>
          <w:rFonts w:ascii="Arial" w:eastAsia="Arial" w:hAnsi="Arial" w:cs="Arial"/>
          <w:color w:val="000000" w:themeColor="text1"/>
          <w:sz w:val="20"/>
          <w:szCs w:val="20"/>
        </w:rPr>
        <w:t xml:space="preserve"> (Użytkownik, Repozytorium):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 dostawcy zawartości na dodanie swojego dzieła do repozytorium</w:t>
      </w:r>
    </w:p>
    <w:p w14:paraId="0C036F8B" w14:textId="6DF2F0CB" w:rsidR="00751A79" w:rsidRPr="0019288A" w:rsidRDefault="00751A79" w:rsidP="000B641F">
      <w:pPr>
        <w:pStyle w:val="Heading11"/>
      </w:pPr>
      <w:r w:rsidRPr="0019288A">
        <w:t>Nazwa: Rachunek (CLS_125):</w:t>
      </w:r>
    </w:p>
    <w:p w14:paraId="204ED9BA" w14:textId="0C1E358A" w:rsidR="00751A79" w:rsidRPr="00751A79" w:rsidRDefault="00751A79" w:rsidP="005D1418">
      <w:pPr>
        <w:pStyle w:val="Akapitzlist"/>
        <w:numPr>
          <w:ilvl w:val="0"/>
          <w:numId w:val="123"/>
        </w:numPr>
        <w:spacing w:line="360" w:lineRule="auto"/>
        <w:jc w:val="both"/>
        <w:rPr>
          <w:rFonts w:ascii="Arial" w:hAnsi="Arial" w:cs="Arial"/>
          <w:sz w:val="20"/>
          <w:szCs w:val="20"/>
        </w:rPr>
      </w:pPr>
      <w:r w:rsidRPr="00751A7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rachunek generowany przy zakupie nowych zasobów</w:t>
      </w:r>
    </w:p>
    <w:p w14:paraId="7DF8AEF8" w14:textId="001226D4" w:rsidR="00751A79" w:rsidRPr="00312346" w:rsidRDefault="00DB1D97" w:rsidP="0019288A">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312346">
        <w:rPr>
          <w:rFonts w:ascii="Arial" w:eastAsia="Arial" w:hAnsi="Arial" w:cs="Arial"/>
          <w:color w:val="000000" w:themeColor="text1"/>
          <w:sz w:val="20"/>
          <w:szCs w:val="20"/>
        </w:rPr>
        <w:t>:</w:t>
      </w:r>
    </w:p>
    <w:p w14:paraId="06498E8E" w14:textId="0CF83447"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312346" w:rsidRPr="006D06C4">
        <w:rPr>
          <w:rFonts w:ascii="Arial" w:eastAsia="Arial" w:hAnsi="Arial" w:cs="Arial"/>
          <w:color w:val="000000" w:themeColor="text1"/>
          <w:sz w:val="20"/>
          <w:szCs w:val="20"/>
        </w:rPr>
        <w:t>rodukty: List</w:t>
      </w:r>
      <w:r w:rsidR="00A36CD0">
        <w:rPr>
          <w:rFonts w:ascii="Arial" w:eastAsia="Arial" w:hAnsi="Arial" w:cs="Arial"/>
          <w:color w:val="000000" w:themeColor="text1"/>
          <w:sz w:val="20"/>
          <w:szCs w:val="20"/>
        </w:rPr>
        <w:t>&lt;</w:t>
      </w:r>
      <w:r w:rsidR="00312346" w:rsidRPr="006D06C4">
        <w:rPr>
          <w:rFonts w:ascii="Arial" w:eastAsia="Arial" w:hAnsi="Arial" w:cs="Arial"/>
          <w:color w:val="000000" w:themeColor="text1"/>
          <w:sz w:val="20"/>
          <w:szCs w:val="20"/>
        </w:rPr>
        <w:t>string</w:t>
      </w:r>
      <w:r w:rsidR="00A36CD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listę wybranych przez użytkownika produktów</w:t>
      </w:r>
    </w:p>
    <w:p w14:paraId="50FB45F2" w14:textId="0E7804E6"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K</w:t>
      </w:r>
      <w:r w:rsidR="00312346" w:rsidRPr="006D06C4">
        <w:rPr>
          <w:rFonts w:ascii="Arial" w:eastAsia="Arial" w:hAnsi="Arial" w:cs="Arial"/>
          <w:color w:val="000000" w:themeColor="text1"/>
          <w:sz w:val="20"/>
          <w:szCs w:val="20"/>
        </w:rPr>
        <w:t xml:space="preserve">wota: </w:t>
      </w:r>
      <w:proofErr w:type="spellStart"/>
      <w:r w:rsidR="00312346"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kwotę do zapłaty za wybrane produkty</w:t>
      </w:r>
    </w:p>
    <w:p w14:paraId="32D80026" w14:textId="2D60ACE5"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312346" w:rsidRPr="006D06C4">
        <w:rPr>
          <w:rFonts w:ascii="Arial" w:eastAsia="Arial" w:hAnsi="Arial" w:cs="Arial"/>
          <w:color w:val="000000" w:themeColor="text1"/>
          <w:sz w:val="20"/>
          <w:szCs w:val="20"/>
        </w:rPr>
        <w:t>ermin płatności: string</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termin płatności</w:t>
      </w:r>
    </w:p>
    <w:p w14:paraId="163226A7" w14:textId="600E9CD4" w:rsidR="00312346" w:rsidRPr="00312346" w:rsidRDefault="00312346" w:rsidP="005D1418">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2BA35EF0" w14:textId="776363BE"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sidRPr="00312346">
        <w:rPr>
          <w:rFonts w:ascii="Arial" w:hAnsi="Arial" w:cs="Arial"/>
          <w:sz w:val="20"/>
          <w:szCs w:val="20"/>
        </w:rPr>
        <w:t>Rachunek (</w:t>
      </w:r>
      <w:r w:rsidR="00EE4183">
        <w:rPr>
          <w:rFonts w:ascii="Arial" w:hAnsi="Arial" w:cs="Arial"/>
          <w:sz w:val="20"/>
          <w:szCs w:val="20"/>
        </w:rPr>
        <w:t>P</w:t>
      </w:r>
      <w:r w:rsidRPr="00312346">
        <w:rPr>
          <w:rFonts w:ascii="Arial" w:hAnsi="Arial" w:cs="Arial"/>
          <w:sz w:val="20"/>
          <w:szCs w:val="20"/>
        </w:rPr>
        <w:t xml:space="preserve">rodukty, </w:t>
      </w:r>
      <w:r w:rsidR="00EE4183">
        <w:rPr>
          <w:rFonts w:ascii="Arial" w:hAnsi="Arial" w:cs="Arial"/>
          <w:sz w:val="20"/>
          <w:szCs w:val="20"/>
        </w:rPr>
        <w:t>K</w:t>
      </w:r>
      <w:r w:rsidRPr="00312346">
        <w:rPr>
          <w:rFonts w:ascii="Arial" w:hAnsi="Arial" w:cs="Arial"/>
          <w:sz w:val="20"/>
          <w:szCs w:val="20"/>
        </w:rPr>
        <w:t xml:space="preserve">wota, </w:t>
      </w:r>
      <w:proofErr w:type="spellStart"/>
      <w:r w:rsidR="00EE4183">
        <w:rPr>
          <w:rFonts w:ascii="Arial" w:hAnsi="Arial" w:cs="Arial"/>
          <w:sz w:val="20"/>
          <w:szCs w:val="20"/>
        </w:rPr>
        <w:t>T</w:t>
      </w:r>
      <w:r w:rsidRPr="00312346">
        <w:rPr>
          <w:rFonts w:ascii="Arial" w:hAnsi="Arial" w:cs="Arial"/>
          <w:sz w:val="20"/>
          <w:szCs w:val="20"/>
        </w:rPr>
        <w:t>erminPłatności</w:t>
      </w:r>
      <w:proofErr w:type="spellEnd"/>
      <w:r w:rsidR="00EE4183">
        <w:rPr>
          <w:rFonts w:ascii="Arial" w:hAnsi="Arial" w:cs="Arial"/>
          <w:sz w:val="20"/>
          <w:szCs w:val="20"/>
        </w:rPr>
        <w:t>)</w:t>
      </w:r>
      <w:r w:rsidRPr="00312346">
        <w:rPr>
          <w:rFonts w:ascii="Arial" w:hAnsi="Arial" w:cs="Arial"/>
          <w:sz w:val="20"/>
          <w:szCs w:val="20"/>
        </w:rPr>
        <w:t>: Rachunek</w:t>
      </w:r>
      <w:r w:rsidR="00FA65DA">
        <w:rPr>
          <w:rFonts w:ascii="Arial" w:hAnsi="Arial" w:cs="Arial"/>
          <w:sz w:val="20"/>
          <w:szCs w:val="20"/>
        </w:rPr>
        <w:t xml:space="preserve"> – </w:t>
      </w:r>
      <w:r w:rsidRPr="00312346">
        <w:rPr>
          <w:rFonts w:ascii="Arial" w:hAnsi="Arial" w:cs="Arial"/>
          <w:sz w:val="20"/>
          <w:szCs w:val="20"/>
        </w:rPr>
        <w:t>kreator obiektu, który opisuje klasę rachunek. Kreator używa jako danych wejściowych listy wybranych zatwierdzonych do zakupu produktów oraz ich ceny</w:t>
      </w:r>
    </w:p>
    <w:p w14:paraId="272FF6F4" w14:textId="3AF65D92"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Pr>
          <w:rFonts w:ascii="Arial" w:hAnsi="Arial" w:cs="Arial"/>
          <w:sz w:val="20"/>
          <w:szCs w:val="20"/>
        </w:rPr>
        <w:t>OpłaćRachunek</w:t>
      </w:r>
      <w:proofErr w:type="spellEnd"/>
      <w:r>
        <w:rPr>
          <w:rFonts w:ascii="Arial" w:hAnsi="Arial" w:cs="Arial"/>
          <w:sz w:val="20"/>
          <w:szCs w:val="20"/>
        </w:rPr>
        <w:t xml:space="preserve"> Rachunek): </w:t>
      </w:r>
      <w:proofErr w:type="spellStart"/>
      <w:r>
        <w:rPr>
          <w:rFonts w:ascii="Arial" w:hAnsi="Arial" w:cs="Arial"/>
          <w:sz w:val="20"/>
          <w:szCs w:val="20"/>
        </w:rPr>
        <w:t>void</w:t>
      </w:r>
      <w:proofErr w:type="spellEnd"/>
      <w:r>
        <w:rPr>
          <w:rFonts w:ascii="Arial" w:hAnsi="Arial" w:cs="Arial"/>
          <w:sz w:val="20"/>
          <w:szCs w:val="20"/>
        </w:rPr>
        <w:t xml:space="preserve"> – pozwala użytkownikowi na opłacenie rachunku</w:t>
      </w:r>
    </w:p>
    <w:p w14:paraId="5B5DB4EF" w14:textId="18707319" w:rsidR="43175233" w:rsidRPr="006D06C4"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RealizujKodRabatowy</w:t>
      </w:r>
      <w:proofErr w:type="spellEnd"/>
      <w:r w:rsidRPr="006D06C4">
        <w:rPr>
          <w:rFonts w:ascii="Arial" w:eastAsia="Arial" w:hAnsi="Arial" w:cs="Arial"/>
          <w:color w:val="000000" w:themeColor="text1"/>
          <w:sz w:val="20"/>
          <w:szCs w:val="20"/>
        </w:rPr>
        <w:t xml:space="preserve"> (Kod):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która umożliwia użytkownikowi zastosowanie kodu rabatowego</w:t>
      </w:r>
    </w:p>
    <w:p w14:paraId="56823E00" w14:textId="4ADBBFDF" w:rsidR="43175233" w:rsidRPr="006D06C4" w:rsidRDefault="00F4236E" w:rsidP="43175233">
      <w:pPr>
        <w:spacing w:line="360" w:lineRule="auto"/>
        <w:jc w:val="both"/>
        <w:rPr>
          <w:rFonts w:ascii="Arial" w:hAnsi="Arial" w:cs="Arial"/>
          <w:sz w:val="20"/>
          <w:szCs w:val="20"/>
        </w:rPr>
      </w:pPr>
      <w:commentRangeStart w:id="327"/>
      <w:commentRangeEnd w:id="327"/>
      <w:r>
        <w:rPr>
          <w:rStyle w:val="Odwoaniedokomentarza"/>
        </w:rPr>
        <w:commentReference w:id="327"/>
      </w:r>
    </w:p>
    <w:p w14:paraId="1909F280" w14:textId="3B7FB332" w:rsidR="60549E9E" w:rsidRPr="006D06C4" w:rsidRDefault="60549E9E" w:rsidP="0037024D">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311745AD" wp14:editId="48841798">
            <wp:extent cx="5238748" cy="3200400"/>
            <wp:effectExtent l="0" t="0" r="0" b="0"/>
            <wp:docPr id="1910456935" name="Obraz 191045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8748" cy="3200400"/>
                    </a:xfrm>
                    <a:prstGeom prst="rect">
                      <a:avLst/>
                    </a:prstGeom>
                  </pic:spPr>
                </pic:pic>
              </a:graphicData>
            </a:graphic>
          </wp:inline>
        </w:drawing>
      </w:r>
    </w:p>
    <w:p w14:paraId="64E3F5EF" w14:textId="1813D912"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2</w:t>
      </w:r>
      <w:r w:rsidRPr="006D06C4">
        <w:rPr>
          <w:rFonts w:ascii="Arial" w:eastAsia="Arial" w:hAnsi="Arial" w:cs="Arial"/>
          <w:color w:val="000000" w:themeColor="text1"/>
          <w:sz w:val="20"/>
          <w:szCs w:val="20"/>
        </w:rPr>
        <w:t>. Uproszczony model stanów dla Modułu Aktualizacji Zasobów</w:t>
      </w:r>
    </w:p>
    <w:p w14:paraId="1BFFC9D9" w14:textId="7594B4AB" w:rsidR="60549E9E" w:rsidRPr="00B444AB" w:rsidRDefault="60549E9E" w:rsidP="0019288A">
      <w:pPr>
        <w:pStyle w:val="Nagwek2"/>
        <w:numPr>
          <w:ilvl w:val="1"/>
          <w:numId w:val="125"/>
        </w:numPr>
        <w:rPr>
          <w:rFonts w:eastAsia="Calibri"/>
        </w:rPr>
      </w:pPr>
      <w:bookmarkStart w:id="328" w:name="_Toc124445056"/>
      <w:bookmarkStart w:id="329" w:name="_Toc124835719"/>
      <w:r w:rsidRPr="006D06C4">
        <w:rPr>
          <w:rFonts w:eastAsia="Arial"/>
        </w:rPr>
        <w:t>Struktury danych</w:t>
      </w:r>
      <w:bookmarkEnd w:id="328"/>
      <w:bookmarkEnd w:id="329"/>
      <w:r w:rsidRPr="006D06C4">
        <w:rPr>
          <w:rFonts w:eastAsia="Arial"/>
        </w:rPr>
        <w:t xml:space="preserve"> </w:t>
      </w:r>
    </w:p>
    <w:p w14:paraId="0289E337" w14:textId="0744B7AF" w:rsidR="60549E9E" w:rsidRPr="006D06C4" w:rsidRDefault="00D11FCE" w:rsidP="43175233">
      <w:pPr>
        <w:spacing w:line="360" w:lineRule="auto"/>
        <w:ind w:firstLine="555"/>
        <w:jc w:val="both"/>
        <w:rPr>
          <w:rFonts w:ascii="Arial" w:hAnsi="Arial" w:cs="Arial"/>
          <w:sz w:val="20"/>
          <w:szCs w:val="20"/>
        </w:rPr>
      </w:pPr>
      <w:r>
        <w:rPr>
          <w:rFonts w:ascii="Arial" w:eastAsia="Arial" w:hAnsi="Arial" w:cs="Arial"/>
          <w:color w:val="000000" w:themeColor="text1"/>
          <w:sz w:val="20"/>
          <w:szCs w:val="20"/>
        </w:rPr>
        <w:t>Wy</w:t>
      </w:r>
      <w:r w:rsidR="001F12B8">
        <w:rPr>
          <w:rFonts w:ascii="Arial" w:eastAsia="Arial" w:hAnsi="Arial" w:cs="Arial"/>
          <w:color w:val="000000" w:themeColor="text1"/>
          <w:sz w:val="20"/>
          <w:szCs w:val="20"/>
        </w:rPr>
        <w:t>korzystan</w:t>
      </w:r>
      <w:r w:rsidR="00C544A1">
        <w:rPr>
          <w:rFonts w:ascii="Arial" w:eastAsia="Arial" w:hAnsi="Arial" w:cs="Arial"/>
          <w:color w:val="000000" w:themeColor="text1"/>
          <w:sz w:val="20"/>
          <w:szCs w:val="20"/>
        </w:rPr>
        <w:t>o</w:t>
      </w:r>
      <w:r w:rsidR="60549E9E" w:rsidRPr="006D06C4">
        <w:rPr>
          <w:rFonts w:ascii="Arial" w:eastAsia="Arial" w:hAnsi="Arial" w:cs="Arial"/>
          <w:color w:val="000000" w:themeColor="text1"/>
          <w:sz w:val="20"/>
          <w:szCs w:val="20"/>
        </w:rPr>
        <w:t xml:space="preserve"> narzędzi</w:t>
      </w:r>
      <w:r w:rsidR="00C544A1">
        <w:rPr>
          <w:rFonts w:ascii="Arial" w:eastAsia="Arial" w:hAnsi="Arial" w:cs="Arial"/>
          <w:color w:val="000000" w:themeColor="text1"/>
          <w:sz w:val="20"/>
          <w:szCs w:val="20"/>
        </w:rPr>
        <w:t>a</w:t>
      </w:r>
      <w:r w:rsidR="60549E9E" w:rsidRPr="006D06C4">
        <w:rPr>
          <w:rFonts w:ascii="Arial" w:eastAsia="Arial" w:hAnsi="Arial" w:cs="Arial"/>
          <w:color w:val="000000" w:themeColor="text1"/>
          <w:sz w:val="20"/>
          <w:szCs w:val="20"/>
        </w:rPr>
        <w:t xml:space="preserve"> 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takie jak serializacja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deserializacja</w:t>
      </w:r>
      <w:r w:rsidR="00A022D0">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A022D0">
        <w:rPr>
          <w:rFonts w:ascii="Arial" w:eastAsia="Arial" w:hAnsi="Arial" w:cs="Arial"/>
          <w:color w:val="000000" w:themeColor="text1"/>
          <w:sz w:val="20"/>
          <w:szCs w:val="20"/>
        </w:rPr>
        <w:t>D</w:t>
      </w:r>
      <w:r w:rsidR="60549E9E" w:rsidRPr="006D06C4">
        <w:rPr>
          <w:rFonts w:ascii="Arial" w:eastAsia="Arial" w:hAnsi="Arial" w:cs="Arial"/>
          <w:color w:val="000000" w:themeColor="text1"/>
          <w:sz w:val="20"/>
          <w:szCs w:val="20"/>
        </w:rPr>
        <w:t>ane tworzonych projektów będą przechowywane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plikach XML. Aplikacja internetowa</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dzięki której </w:t>
      </w:r>
      <w:r w:rsidR="00D407DB">
        <w:rPr>
          <w:rFonts w:ascii="Arial" w:eastAsia="Arial" w:hAnsi="Arial" w:cs="Arial"/>
          <w:color w:val="000000" w:themeColor="text1"/>
          <w:sz w:val="20"/>
          <w:szCs w:val="20"/>
        </w:rPr>
        <w:t>użytkownik może</w:t>
      </w:r>
      <w:r w:rsidR="60549E9E" w:rsidRPr="006D06C4">
        <w:rPr>
          <w:rFonts w:ascii="Arial" w:eastAsia="Arial" w:hAnsi="Arial" w:cs="Arial"/>
          <w:color w:val="000000" w:themeColor="text1"/>
          <w:sz w:val="20"/>
          <w:szCs w:val="20"/>
        </w:rPr>
        <w:t xml:space="preserve"> pobierać, kupować zasoby, zarządzać swoim kontem etc.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845B48">
        <w:rPr>
          <w:rFonts w:ascii="Arial" w:eastAsia="Arial" w:hAnsi="Arial" w:cs="Arial"/>
          <w:color w:val="000000" w:themeColor="text1"/>
          <w:sz w:val="20"/>
          <w:szCs w:val="20"/>
        </w:rPr>
        <w:t>przechowuje</w:t>
      </w:r>
      <w:r w:rsidR="60549E9E" w:rsidRPr="006D06C4">
        <w:rPr>
          <w:rFonts w:ascii="Arial" w:eastAsia="Arial" w:hAnsi="Arial" w:cs="Arial"/>
          <w:color w:val="000000" w:themeColor="text1"/>
          <w:sz w:val="20"/>
          <w:szCs w:val="20"/>
        </w:rPr>
        <w:t xml:space="preserve"> dane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zdalnej bazie danych.</w:t>
      </w:r>
      <w:r w:rsidR="008D36F2">
        <w:rPr>
          <w:rFonts w:ascii="Arial" w:eastAsia="Arial" w:hAnsi="Arial" w:cs="Arial"/>
          <w:color w:val="000000" w:themeColor="text1"/>
          <w:sz w:val="20"/>
          <w:szCs w:val="20"/>
        </w:rPr>
        <w:t xml:space="preserve"> </w:t>
      </w:r>
      <w:r w:rsidR="633EBB31" w:rsidRPr="633EBB31">
        <w:rPr>
          <w:rFonts w:ascii="Arial" w:eastAsia="Arial" w:hAnsi="Arial" w:cs="Arial"/>
          <w:color w:val="000000" w:themeColor="text1"/>
          <w:sz w:val="20"/>
          <w:szCs w:val="20"/>
        </w:rPr>
        <w:t xml:space="preserve">W związku z tym, że praca skupia się głównie na </w:t>
      </w:r>
      <w:r w:rsidR="60549E9E" w:rsidRPr="006D06C4">
        <w:rPr>
          <w:rFonts w:ascii="Arial" w:eastAsia="Arial" w:hAnsi="Arial" w:cs="Arial"/>
          <w:color w:val="000000" w:themeColor="text1"/>
          <w:sz w:val="20"/>
          <w:szCs w:val="20"/>
        </w:rPr>
        <w:t>aplikacji</w:t>
      </w:r>
      <w:r w:rsidR="66850714" w:rsidRPr="66850714">
        <w:rPr>
          <w:rFonts w:ascii="Arial" w:eastAsia="Arial" w:hAnsi="Arial" w:cs="Arial"/>
          <w:color w:val="000000" w:themeColor="text1"/>
          <w:sz w:val="20"/>
          <w:szCs w:val="20"/>
        </w:rPr>
        <w:t xml:space="preserve"> uruchamianej na komputerze użytkownika końcowego</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również ten dział został poświęcony głównie danym </w:t>
      </w:r>
      <w:r w:rsidR="182247F4" w:rsidRPr="182247F4">
        <w:rPr>
          <w:rFonts w:ascii="Arial" w:eastAsia="Arial" w:hAnsi="Arial" w:cs="Arial"/>
          <w:color w:val="000000" w:themeColor="text1"/>
          <w:sz w:val="20"/>
          <w:szCs w:val="20"/>
        </w:rPr>
        <w:t xml:space="preserve">związanym z tą aplikacją. </w:t>
      </w:r>
    </w:p>
    <w:p w14:paraId="7C88FF13" w14:textId="123587C5" w:rsidR="60549E9E" w:rsidRPr="006D06C4" w:rsidRDefault="60549E9E" w:rsidP="0019288A">
      <w:pPr>
        <w:pStyle w:val="Nagwek3"/>
        <w:numPr>
          <w:ilvl w:val="2"/>
          <w:numId w:val="125"/>
        </w:numPr>
        <w:rPr>
          <w:rFonts w:eastAsia="Arial"/>
        </w:rPr>
      </w:pPr>
      <w:bookmarkStart w:id="330" w:name="_Toc124445057"/>
      <w:bookmarkStart w:id="331" w:name="_Toc124835720"/>
      <w:r w:rsidRPr="006D06C4">
        <w:rPr>
          <w:rFonts w:eastAsia="Arial"/>
        </w:rPr>
        <w:t>Struktura plików danych</w:t>
      </w:r>
      <w:bookmarkEnd w:id="330"/>
      <w:bookmarkEnd w:id="331"/>
    </w:p>
    <w:p w14:paraId="24C60036" w14:textId="43902BD7" w:rsidR="60549E9E" w:rsidRPr="006D06C4" w:rsidRDefault="60549E9E" w:rsidP="003033B4">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47515C" wp14:editId="5DBD89C4">
            <wp:extent cx="4000500" cy="2200275"/>
            <wp:effectExtent l="0" t="0" r="0" b="0"/>
            <wp:docPr id="649559081" name="Obraz 64955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0500" cy="2200275"/>
                    </a:xfrm>
                    <a:prstGeom prst="rect">
                      <a:avLst/>
                    </a:prstGeom>
                  </pic:spPr>
                </pic:pic>
              </a:graphicData>
            </a:graphic>
          </wp:inline>
        </w:drawing>
      </w:r>
    </w:p>
    <w:p w14:paraId="267D4220" w14:textId="2DFE60DA"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 Miejsce przechowywania plików</w:t>
      </w:r>
    </w:p>
    <w:p w14:paraId="024B4488" w14:textId="0EACA443" w:rsidR="43175233" w:rsidRPr="006D06C4" w:rsidRDefault="43175233" w:rsidP="43175233">
      <w:pPr>
        <w:spacing w:line="360" w:lineRule="auto"/>
        <w:jc w:val="both"/>
        <w:rPr>
          <w:rFonts w:ascii="Arial" w:hAnsi="Arial" w:cs="Arial"/>
          <w:sz w:val="20"/>
          <w:szCs w:val="20"/>
        </w:rPr>
      </w:pPr>
    </w:p>
    <w:p w14:paraId="2069D461" w14:textId="7CDEE047" w:rsidR="60549E9E" w:rsidRPr="006D06C4" w:rsidRDefault="00F4236E" w:rsidP="697F38CB">
      <w:pPr>
        <w:spacing w:line="360" w:lineRule="auto"/>
        <w:ind w:firstLine="555"/>
        <w:rPr>
          <w:rFonts w:ascii="Arial" w:hAnsi="Arial" w:cs="Arial"/>
          <w:sz w:val="20"/>
          <w:szCs w:val="20"/>
        </w:rPr>
      </w:pPr>
      <w:r>
        <w:rPr>
          <w:rFonts w:ascii="Arial" w:eastAsia="Arial" w:hAnsi="Arial" w:cs="Arial"/>
          <w:color w:val="000000" w:themeColor="text1"/>
          <w:sz w:val="20"/>
          <w:szCs w:val="20"/>
        </w:rPr>
        <w:lastRenderedPageBreak/>
        <w:t xml:space="preserve">Z uwagi </w:t>
      </w:r>
      <w:r w:rsidR="60549E9E" w:rsidRPr="006D06C4">
        <w:rPr>
          <w:rFonts w:ascii="Arial" w:eastAsia="Arial" w:hAnsi="Arial" w:cs="Arial"/>
          <w:color w:val="000000" w:themeColor="text1"/>
          <w:sz w:val="20"/>
          <w:szCs w:val="20"/>
        </w:rPr>
        <w:t xml:space="preserve">na złożoność </w:t>
      </w:r>
      <w:r w:rsidR="2E22E968" w:rsidRPr="2E22E968">
        <w:rPr>
          <w:rFonts w:ascii="Arial" w:eastAsia="Arial" w:hAnsi="Arial" w:cs="Arial"/>
          <w:color w:val="000000" w:themeColor="text1"/>
          <w:sz w:val="20"/>
          <w:szCs w:val="20"/>
        </w:rPr>
        <w:t>projektu</w:t>
      </w:r>
      <w:r w:rsidR="697F38CB" w:rsidRPr="697F38CB">
        <w:rPr>
          <w:rFonts w:ascii="Arial" w:eastAsia="Arial" w:hAnsi="Arial" w:cs="Arial"/>
          <w:color w:val="000000" w:themeColor="text1"/>
          <w:sz w:val="20"/>
          <w:szCs w:val="20"/>
        </w:rPr>
        <w:t>, przewidziano</w:t>
      </w:r>
      <w:r w:rsidR="60549E9E" w:rsidRPr="006D06C4">
        <w:rPr>
          <w:rFonts w:ascii="Arial" w:eastAsia="Arial" w:hAnsi="Arial" w:cs="Arial"/>
          <w:color w:val="000000" w:themeColor="text1"/>
          <w:sz w:val="20"/>
          <w:szCs w:val="20"/>
        </w:rPr>
        <w:t xml:space="preserve"> kilka rodzajów plików, które się wzajemnie dopełniają</w:t>
      </w:r>
      <w:r w:rsidR="009B0125">
        <w:rPr>
          <w:rFonts w:ascii="Arial" w:eastAsia="Arial" w:hAnsi="Arial" w:cs="Arial"/>
          <w:color w:val="000000" w:themeColor="text1"/>
          <w:sz w:val="20"/>
          <w:szCs w:val="20"/>
        </w:rPr>
        <w:t xml:space="preserve">. Poglądowy diagram miejsca przechowywania plików przedstawia </w:t>
      </w:r>
      <w:r w:rsidR="0072789F">
        <w:rPr>
          <w:rFonts w:ascii="Arial" w:eastAsia="Arial" w:hAnsi="Arial" w:cs="Arial"/>
          <w:color w:val="000000" w:themeColor="text1"/>
          <w:sz w:val="20"/>
          <w:szCs w:val="20"/>
        </w:rPr>
        <w:t>r</w:t>
      </w:r>
      <w:r w:rsidR="009B0125">
        <w:rPr>
          <w:rFonts w:ascii="Arial" w:eastAsia="Arial" w:hAnsi="Arial" w:cs="Arial"/>
          <w:color w:val="000000" w:themeColor="text1"/>
          <w:sz w:val="20"/>
          <w:szCs w:val="20"/>
        </w:rPr>
        <w:t>ys. 43.</w:t>
      </w:r>
      <w:r w:rsidR="000B2E11">
        <w:rPr>
          <w:rFonts w:ascii="Arial" w:eastAsia="Arial" w:hAnsi="Arial" w:cs="Arial"/>
          <w:color w:val="000000" w:themeColor="text1"/>
          <w:sz w:val="20"/>
          <w:szCs w:val="20"/>
        </w:rPr>
        <w:t xml:space="preserve"> Podjęto również próbę oszacowania wielkości plików, co umieszczono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0B2E11">
        <w:rPr>
          <w:rFonts w:ascii="Arial" w:eastAsia="Arial" w:hAnsi="Arial" w:cs="Arial"/>
          <w:color w:val="000000" w:themeColor="text1"/>
          <w:sz w:val="20"/>
          <w:szCs w:val="20"/>
        </w:rPr>
        <w:t xml:space="preserve">. 7. </w:t>
      </w:r>
    </w:p>
    <w:p w14:paraId="74FE889D" w14:textId="5EB54158" w:rsidR="60549E9E" w:rsidRPr="00086DCA" w:rsidRDefault="60549E9E" w:rsidP="00086DCA">
      <w:pPr>
        <w:pStyle w:val="Akapitzlist"/>
        <w:numPr>
          <w:ilvl w:val="0"/>
          <w:numId w:val="140"/>
        </w:numPr>
        <w:spacing w:before="240" w:line="360" w:lineRule="auto"/>
        <w:ind w:left="709"/>
        <w:jc w:val="both"/>
        <w:rPr>
          <w:rFonts w:ascii="Arial" w:eastAsia="Arial" w:hAnsi="Arial" w:cs="Arial"/>
          <w:color w:val="000000" w:themeColor="text1"/>
          <w:sz w:val="20"/>
          <w:szCs w:val="20"/>
        </w:rPr>
      </w:pPr>
      <w:r w:rsidRPr="00853C6F">
        <w:rPr>
          <w:rFonts w:ascii="Arial" w:eastAsia="Arial" w:hAnsi="Arial" w:cs="Arial"/>
          <w:color w:val="000000" w:themeColor="text1"/>
          <w:sz w:val="20"/>
          <w:szCs w:val="20"/>
        </w:rPr>
        <w:t>Zapisane projekty (FILE_001)</w:t>
      </w:r>
      <w:r w:rsidR="00FA65DA" w:rsidRPr="00853C6F">
        <w:rPr>
          <w:rFonts w:ascii="Arial" w:eastAsia="Arial" w:hAnsi="Arial" w:cs="Arial"/>
          <w:color w:val="000000" w:themeColor="text1"/>
          <w:sz w:val="20"/>
          <w:szCs w:val="20"/>
        </w:rPr>
        <w:t xml:space="preserve"> – </w:t>
      </w:r>
      <w:r w:rsidRPr="00853C6F">
        <w:rPr>
          <w:rFonts w:ascii="Arial" w:eastAsia="Arial" w:hAnsi="Arial" w:cs="Arial"/>
          <w:color w:val="000000" w:themeColor="text1"/>
          <w:sz w:val="20"/>
          <w:szCs w:val="20"/>
        </w:rPr>
        <w:t>plik</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formacie XML,</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 xml:space="preserve">którym przechowywane </w:t>
      </w:r>
      <w:r w:rsidR="003A273C">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informacje</w:t>
      </w:r>
      <w:r w:rsidR="008D36F2" w:rsidRPr="00853C6F">
        <w:rPr>
          <w:rFonts w:ascii="Arial" w:eastAsia="Arial" w:hAnsi="Arial" w:cs="Arial"/>
          <w:color w:val="000000" w:themeColor="text1"/>
          <w:sz w:val="20"/>
          <w:szCs w:val="20"/>
        </w:rPr>
        <w:t xml:space="preserve"> o</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istniejących projektach</w:t>
      </w:r>
      <w:r w:rsidRPr="00086DCA">
        <w:rPr>
          <w:rFonts w:ascii="Arial" w:eastAsia="Arial" w:hAnsi="Arial" w:cs="Arial"/>
          <w:color w:val="000000" w:themeColor="text1"/>
          <w:sz w:val="20"/>
          <w:szCs w:val="20"/>
        </w:rPr>
        <w:t>:</w:t>
      </w:r>
    </w:p>
    <w:p w14:paraId="1C9DC9E1" w14:textId="3141FA76"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AE621FE" w14:textId="6190144F"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28B88FF" w14:textId="0586FC7E"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6C2C46B" w14:textId="4BE0EABD" w:rsidR="00356C18" w:rsidRPr="00356C18"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Kamera(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006D06C4">
        <w:rPr>
          <w:rFonts w:ascii="Arial" w:eastAsia="Arial" w:hAnsi="Arial" w:cs="Arial"/>
          <w:color w:val="000000" w:themeColor="text1"/>
          <w:sz w:val="20"/>
          <w:szCs w:val="20"/>
        </w:rPr>
        <w:t>ołożenie kamery na uruchomieniu projektu</w:t>
      </w:r>
    </w:p>
    <w:p w14:paraId="1FE7D9BD" w14:textId="62523789"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2D (FILE_002)</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 XML,</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E6341B">
        <w:rPr>
          <w:rFonts w:ascii="Arial" w:eastAsia="Arial" w:hAnsi="Arial" w:cs="Arial"/>
          <w:color w:val="000000" w:themeColor="text1"/>
          <w:sz w:val="20"/>
          <w:szCs w:val="20"/>
        </w:rPr>
        <w:t xml:space="preserve">są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narysowanych ścianach, współrzędne punktów etc.:</w:t>
      </w:r>
    </w:p>
    <w:p w14:paraId="1EB8FE12" w14:textId="2457B12A"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0A9CDFA3" w14:textId="1BA2D66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16F043D3" w14:textId="6426F2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E027F10" w14:textId="105B346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Rozmiar(</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rozmiar powierzchni roboczej</w:t>
      </w:r>
    </w:p>
    <w:p w14:paraId="64B4916D" w14:textId="76DE0A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Kondygnacja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kondygnacji (piętro, poddasze, parter, piwnica)</w:t>
      </w:r>
    </w:p>
    <w:p w14:paraId="7919624E" w14:textId="1070738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Kondygnacja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ilość kondygnacji</w:t>
      </w:r>
    </w:p>
    <w:p w14:paraId="506BB8A3" w14:textId="79F4487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Pomieszczenie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przeznaczenie pomieszczenia (kuchnia, łazienka etc.)</w:t>
      </w:r>
    </w:p>
    <w:p w14:paraId="44F58A3A" w14:textId="7D47EF4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Pomieszczenia: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del w:id="332" w:author="Jarosław Kuchta" w:date="2023-01-19T10:34:00Z">
        <w:r w:rsidRPr="006D06C4" w:rsidDel="00086DCA">
          <w:rPr>
            <w:rFonts w:ascii="Arial" w:eastAsia="Arial" w:hAnsi="Arial" w:cs="Arial"/>
            <w:color w:val="000000" w:themeColor="text1"/>
            <w:sz w:val="20"/>
            <w:szCs w:val="20"/>
          </w:rPr>
          <w:delText xml:space="preserve">ilość </w:delText>
        </w:r>
      </w:del>
      <w:ins w:id="333" w:author="Jarosław Kuchta" w:date="2023-01-19T10:34:00Z">
        <w:r w:rsidR="00086DCA">
          <w:rPr>
            <w:rFonts w:ascii="Arial" w:eastAsia="Arial" w:hAnsi="Arial" w:cs="Arial"/>
            <w:color w:val="000000" w:themeColor="text1"/>
            <w:sz w:val="20"/>
            <w:szCs w:val="20"/>
          </w:rPr>
          <w:t>liczba</w:t>
        </w:r>
        <w:r w:rsidR="00086DCA" w:rsidRPr="006D06C4">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pomieszczeń</w:t>
      </w:r>
    </w:p>
    <w:p w14:paraId="52704213" w14:textId="05B3CFE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powierzchnia pomieszczenia, ściany, sufitu.</w:t>
      </w:r>
    </w:p>
    <w:p w14:paraId="05B49B73" w14:textId="6DCECE6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Ściana: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ściany</w:t>
      </w:r>
      <w:ins w:id="334" w:author="Jarosław Kuchta" w:date="2023-01-19T10:34: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(prosta, łukowa)</w:t>
      </w:r>
    </w:p>
    <w:p w14:paraId="766118C0" w14:textId="0C107BE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początkowy(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początkowego ściany</w:t>
      </w:r>
    </w:p>
    <w:p w14:paraId="185C02DC" w14:textId="0494A30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końcowy(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końcowego</w:t>
      </w:r>
      <w:r w:rsidR="00FA65D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ściany</w:t>
      </w:r>
    </w:p>
    <w:p w14:paraId="7F64A1CC" w14:textId="6DB3B42C" w:rsidR="00B444AB" w:rsidRPr="000034C2"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Siatka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boolean</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siatka włączona / wyłączona</w:t>
      </w:r>
    </w:p>
    <w:p w14:paraId="23028F75" w14:textId="205749AC"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elementy wykończenia (FILE_003)</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dodanych elementach wykończenia, współrzędne punktów etc. Plik zawiera:</w:t>
      </w:r>
    </w:p>
    <w:p w14:paraId="602E7159" w14:textId="586650C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497A5977" w14:textId="652AD883"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8478C88" w14:textId="02725BAD"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7640318" w14:textId="728DDCE4"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38E02651" w14:textId="7ED0A2D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pozycja(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elementu dekoracyjnego</w:t>
      </w:r>
    </w:p>
    <w:p w14:paraId="3DC61D9A" w14:textId="49D3DCEF"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3ACF87A3" w14:textId="3BF8D0BB" w:rsidR="43175233" w:rsidRPr="000034C2"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skala(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skala elementu dekoracyjnego</w:t>
      </w:r>
    </w:p>
    <w:p w14:paraId="31C25A3D" w14:textId="02BF5C12"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obszary (FILE_004)</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wyznaczonych obszarach na ścianach, podłogach czy sufitach. Plik zawiera:</w:t>
      </w:r>
    </w:p>
    <w:p w14:paraId="3ABE2FEF" w14:textId="120E7B8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51039801" w14:textId="03F6742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2F97AA8" w14:textId="50A5BC36"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lastRenderedPageBreak/>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5F369406" w14:textId="07A9B6B0"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powierzchni</w:t>
      </w:r>
      <w:ins w:id="335" w:author="Jarosław Kuchta" w:date="2023-01-19T10:35: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(ściana, sufit, podłoga)</w:t>
      </w:r>
    </w:p>
    <w:p w14:paraId="1C80CBB8" w14:textId="190733AC"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Wielokąt(punkt(</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array</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tablica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punktami wyznaczającymi obszar</w:t>
      </w:r>
    </w:p>
    <w:p w14:paraId="2E3D1E61" w14:textId="31B4D772"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4BAB198F" w14:textId="58FD1339" w:rsidR="43175233" w:rsidRPr="000034C2"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Tekstura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nałożonej tekstury</w:t>
      </w:r>
    </w:p>
    <w:p w14:paraId="16069E55" w14:textId="5F48DCE0" w:rsidR="60549E9E" w:rsidRPr="006B573C" w:rsidRDefault="60549E9E" w:rsidP="00952F51">
      <w:pPr>
        <w:pStyle w:val="Akapitzlist"/>
        <w:numPr>
          <w:ilvl w:val="0"/>
          <w:numId w:val="149"/>
        </w:numPr>
        <w:spacing w:before="240" w:line="360" w:lineRule="auto"/>
        <w:ind w:left="851"/>
        <w:jc w:val="both"/>
        <w:rPr>
          <w:rFonts w:ascii="Arial" w:hAnsi="Arial" w:cs="Arial"/>
          <w:sz w:val="20"/>
          <w:szCs w:val="20"/>
        </w:rPr>
      </w:pPr>
      <w:r w:rsidRPr="006B573C">
        <w:rPr>
          <w:rFonts w:ascii="Arial" w:eastAsia="Arial" w:hAnsi="Arial" w:cs="Arial"/>
          <w:color w:val="000000" w:themeColor="text1"/>
          <w:sz w:val="20"/>
          <w:szCs w:val="20"/>
        </w:rPr>
        <w:t>Kreator elementu wyposażenia, wykończenia (FILE_005)</w:t>
      </w:r>
      <w:r w:rsidR="00FA65DA" w:rsidRPr="006B573C">
        <w:rPr>
          <w:rFonts w:ascii="Arial" w:eastAsia="Arial" w:hAnsi="Arial" w:cs="Arial"/>
          <w:color w:val="000000" w:themeColor="text1"/>
          <w:sz w:val="20"/>
          <w:szCs w:val="20"/>
        </w:rPr>
        <w:t xml:space="preserve"> – </w:t>
      </w:r>
      <w:r w:rsidRPr="006B573C">
        <w:rPr>
          <w:rFonts w:ascii="Arial" w:eastAsia="Arial" w:hAnsi="Arial" w:cs="Arial"/>
          <w:color w:val="000000" w:themeColor="text1"/>
          <w:sz w:val="20"/>
          <w:szCs w:val="20"/>
        </w:rPr>
        <w:t>plik</w:t>
      </w:r>
      <w:ins w:id="336" w:author="Jarosław Kuchta" w:date="2023-01-19T10:35:00Z">
        <w:r w:rsidR="00086DCA">
          <w:rPr>
            <w:rFonts w:ascii="Arial" w:eastAsia="Arial" w:hAnsi="Arial" w:cs="Arial"/>
            <w:color w:val="000000" w:themeColor="text1"/>
            <w:sz w:val="20"/>
            <w:szCs w:val="20"/>
          </w:rPr>
          <w:t>,</w:t>
        </w:r>
      </w:ins>
      <w:r w:rsidR="008D36F2" w:rsidRPr="006B573C">
        <w:rPr>
          <w:rFonts w:ascii="Arial" w:eastAsia="Arial" w:hAnsi="Arial" w:cs="Arial"/>
          <w:color w:val="000000" w:themeColor="text1"/>
          <w:sz w:val="20"/>
          <w:szCs w:val="20"/>
        </w:rPr>
        <w:t xml:space="preserve"> w</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 xml:space="preserve">którym przechowywane </w:t>
      </w:r>
      <w:r w:rsidR="000D6589">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dane</w:t>
      </w:r>
      <w:r w:rsidR="008D36F2" w:rsidRPr="006B573C">
        <w:rPr>
          <w:rFonts w:ascii="Arial" w:eastAsia="Arial" w:hAnsi="Arial" w:cs="Arial"/>
          <w:color w:val="000000" w:themeColor="text1"/>
          <w:sz w:val="20"/>
          <w:szCs w:val="20"/>
        </w:rPr>
        <w:t xml:space="preserve"> o</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nowo utworzonym obiekcie:</w:t>
      </w:r>
    </w:p>
    <w:p w14:paraId="71A6250E" w14:textId="00BBAC90"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473DA8B" w14:textId="0087E4B1"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22478102" w14:textId="2564D747"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97AC2F0" w14:textId="04EC9AD6" w:rsidR="43175233"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23A5A2F4" w14:textId="1E63D293"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Eksport widoku do zdjęcia (FILE_006)</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PNG/JPG,</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zdjęcia wyeksportowanych widoków:</w:t>
      </w:r>
    </w:p>
    <w:p w14:paraId="0243B41D" w14:textId="2788B004"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1A2DA262" w14:textId="2F04CBD0"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5A46A29" w14:textId="119FEBB3" w:rsidR="001263B0" w:rsidRPr="000034C2"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CC291B1" w14:textId="0A03265C"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FILE_007</w:t>
      </w:r>
      <w:r w:rsidR="00FA65DA" w:rsidRPr="000034C2">
        <w:rPr>
          <w:rFonts w:ascii="Arial" w:eastAsia="Arial" w:hAnsi="Arial" w:cs="Arial"/>
          <w:color w:val="000000" w:themeColor="text1"/>
          <w:sz w:val="20"/>
          <w:szCs w:val="20"/>
        </w:rPr>
        <w:t xml:space="preserve"> – </w:t>
      </w:r>
      <w:r w:rsidR="001263B0" w:rsidRPr="000034C2">
        <w:rPr>
          <w:rFonts w:ascii="Arial" w:eastAsia="Arial" w:hAnsi="Arial" w:cs="Arial"/>
          <w:color w:val="000000" w:themeColor="text1"/>
          <w:sz w:val="20"/>
          <w:szCs w:val="20"/>
        </w:rPr>
        <w:t>e</w:t>
      </w:r>
      <w:r w:rsidRPr="000034C2">
        <w:rPr>
          <w:rFonts w:ascii="Arial" w:eastAsia="Arial" w:hAnsi="Arial" w:cs="Arial"/>
          <w:color w:val="000000" w:themeColor="text1"/>
          <w:sz w:val="20"/>
          <w:szCs w:val="20"/>
        </w:rPr>
        <w:t>ksport nagrania wirtualnego spaceru</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MKV/AVI,</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nagrania</w:t>
      </w:r>
      <w:r w:rsidR="008D36F2" w:rsidRPr="000034C2">
        <w:rPr>
          <w:rFonts w:ascii="Arial" w:eastAsia="Arial" w:hAnsi="Arial" w:cs="Arial"/>
          <w:color w:val="000000" w:themeColor="text1"/>
          <w:sz w:val="20"/>
          <w:szCs w:val="20"/>
        </w:rPr>
        <w:t xml:space="preserve"> z</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odbytych spacerów wirtualnych:</w:t>
      </w:r>
    </w:p>
    <w:p w14:paraId="5A1EA4CA" w14:textId="6B2F30DF"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771ADF7E" w14:textId="29570C83"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7E623A89" w14:textId="776C4AAE" w:rsidR="43175233" w:rsidRPr="00DE2F16"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FD5DB77" w14:textId="1C479D90" w:rsidR="60549E9E" w:rsidRPr="00DE2F16" w:rsidRDefault="60549E9E" w:rsidP="00952F51">
      <w:pPr>
        <w:pStyle w:val="Akapitzlist"/>
        <w:numPr>
          <w:ilvl w:val="0"/>
          <w:numId w:val="155"/>
        </w:numPr>
        <w:spacing w:before="240" w:line="360" w:lineRule="auto"/>
        <w:ind w:left="851"/>
        <w:jc w:val="both"/>
        <w:rPr>
          <w:rFonts w:ascii="Arial" w:hAnsi="Arial" w:cs="Arial"/>
          <w:sz w:val="20"/>
          <w:szCs w:val="20"/>
        </w:rPr>
      </w:pPr>
      <w:r w:rsidRPr="00DE2F16">
        <w:rPr>
          <w:rFonts w:ascii="Arial" w:eastAsia="Arial" w:hAnsi="Arial" w:cs="Arial"/>
          <w:color w:val="000000" w:themeColor="text1"/>
          <w:sz w:val="20"/>
          <w:szCs w:val="20"/>
        </w:rPr>
        <w:t>Import układu mieszkania narysowanego</w:t>
      </w:r>
      <w:r w:rsidR="008D36F2" w:rsidRPr="00DE2F16">
        <w:rPr>
          <w:rFonts w:ascii="Arial" w:eastAsia="Arial" w:hAnsi="Arial" w:cs="Arial"/>
          <w:color w:val="000000" w:themeColor="text1"/>
          <w:sz w:val="20"/>
          <w:szCs w:val="20"/>
        </w:rPr>
        <w:t xml:space="preserve"> w</w:t>
      </w:r>
      <w:r w:rsidR="004A3D0A" w:rsidRPr="00DE2F16">
        <w:rPr>
          <w:rFonts w:ascii="Arial" w:eastAsia="Arial" w:hAnsi="Arial" w:cs="Arial"/>
          <w:color w:val="000000" w:themeColor="text1"/>
          <w:sz w:val="20"/>
          <w:szCs w:val="20"/>
        </w:rPr>
        <w:t xml:space="preserve"> </w:t>
      </w:r>
      <w:r w:rsidRPr="00DE2F16">
        <w:rPr>
          <w:rFonts w:ascii="Arial" w:eastAsia="Arial" w:hAnsi="Arial" w:cs="Arial"/>
          <w:color w:val="000000" w:themeColor="text1"/>
          <w:sz w:val="20"/>
          <w:szCs w:val="20"/>
        </w:rPr>
        <w:t>innych aplikacjach (FILE_008)</w:t>
      </w:r>
      <w:r w:rsidR="00FA65DA" w:rsidRPr="00DE2F16">
        <w:rPr>
          <w:rFonts w:ascii="Arial" w:eastAsia="Arial" w:hAnsi="Arial" w:cs="Arial"/>
          <w:color w:val="000000" w:themeColor="text1"/>
          <w:sz w:val="20"/>
          <w:szCs w:val="20"/>
        </w:rPr>
        <w:t xml:space="preserve"> – </w:t>
      </w:r>
      <w:r w:rsidRPr="00DE2F16">
        <w:rPr>
          <w:rFonts w:ascii="Arial" w:eastAsia="Arial" w:hAnsi="Arial" w:cs="Arial"/>
          <w:color w:val="000000" w:themeColor="text1"/>
          <w:sz w:val="20"/>
          <w:szCs w:val="20"/>
        </w:rPr>
        <w:t>plik DWS/SVG, Moduł obsługujący import schematów, narysowanych układów mieszkań grafiką wektorową:</w:t>
      </w:r>
    </w:p>
    <w:p w14:paraId="34EEE62A" w14:textId="47769713"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376117F1" w14:textId="17A6F1C7"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51C16E1" w14:textId="7964371A" w:rsidR="43175233" w:rsidRPr="001263B0"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5D6CE07" w14:textId="43216C86" w:rsidR="43175233" w:rsidRPr="006D06C4" w:rsidRDefault="00B444AB" w:rsidP="00DE2F16">
      <w:pPr>
        <w:spacing w:before="240" w:after="240" w:line="360" w:lineRule="auto"/>
        <w:jc w:val="center"/>
        <w:rPr>
          <w:rFonts w:ascii="Arial" w:hAnsi="Arial" w:cs="Arial"/>
          <w:sz w:val="20"/>
          <w:szCs w:val="20"/>
        </w:rPr>
      </w:pPr>
      <w:r w:rsidRPr="006D06C4">
        <w:rPr>
          <w:rFonts w:ascii="Arial" w:eastAsia="Arial" w:hAnsi="Arial" w:cs="Arial"/>
          <w:color w:val="000000" w:themeColor="text1"/>
          <w:sz w:val="20"/>
          <w:szCs w:val="20"/>
        </w:rPr>
        <w:t>Tab</w:t>
      </w:r>
      <w:r w:rsidR="00DB1D97">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Szacunkowy rozmiar plików</w:t>
      </w:r>
    </w:p>
    <w:tbl>
      <w:tblPr>
        <w:tblStyle w:val="Tabela-Siatka"/>
        <w:tblW w:w="0" w:type="auto"/>
        <w:jc w:val="center"/>
        <w:tblLayout w:type="fixed"/>
        <w:tblLook w:val="06A0" w:firstRow="1" w:lastRow="0" w:firstColumn="1" w:lastColumn="0" w:noHBand="1" w:noVBand="1"/>
      </w:tblPr>
      <w:tblGrid>
        <w:gridCol w:w="2155"/>
        <w:gridCol w:w="2830"/>
        <w:gridCol w:w="2830"/>
      </w:tblGrid>
      <w:tr w:rsidR="43175233" w:rsidRPr="006D06C4" w14:paraId="2020F114" w14:textId="77777777" w:rsidTr="00B53938">
        <w:trPr>
          <w:trHeight w:val="319"/>
          <w:jc w:val="center"/>
        </w:trPr>
        <w:tc>
          <w:tcPr>
            <w:tcW w:w="7815" w:type="dxa"/>
            <w:gridSpan w:val="3"/>
            <w:shd w:val="clear" w:color="auto" w:fill="BFBFBF" w:themeFill="background1" w:themeFillShade="BF"/>
          </w:tcPr>
          <w:p w14:paraId="20D8D9FE" w14:textId="16B3CE40" w:rsidR="43175233" w:rsidRPr="006D06C4" w:rsidRDefault="43175233" w:rsidP="00B53938">
            <w:pPr>
              <w:spacing w:line="240" w:lineRule="auto"/>
              <w:jc w:val="center"/>
              <w:rPr>
                <w:rFonts w:ascii="Arial" w:hAnsi="Arial" w:cs="Arial"/>
                <w:sz w:val="20"/>
                <w:szCs w:val="20"/>
              </w:rPr>
            </w:pPr>
            <w:r w:rsidRPr="006D06C4">
              <w:rPr>
                <w:rFonts w:ascii="Arial" w:eastAsia="Arial" w:hAnsi="Arial" w:cs="Arial"/>
                <w:b/>
                <w:bCs/>
                <w:color w:val="000000" w:themeColor="text1"/>
                <w:sz w:val="20"/>
                <w:szCs w:val="20"/>
              </w:rPr>
              <w:t>Szacowana ilość</w:t>
            </w:r>
            <w:r w:rsidR="008D36F2">
              <w:rPr>
                <w:rFonts w:ascii="Arial" w:eastAsia="Arial" w:hAnsi="Arial" w:cs="Arial"/>
                <w:b/>
                <w:bCs/>
                <w:color w:val="000000" w:themeColor="text1"/>
                <w:sz w:val="20"/>
                <w:szCs w:val="20"/>
              </w:rPr>
              <w:t xml:space="preserve"> i</w:t>
            </w:r>
            <w:r w:rsidR="004A3D0A">
              <w:rPr>
                <w:rFonts w:ascii="Arial" w:eastAsia="Arial" w:hAnsi="Arial" w:cs="Arial"/>
                <w:b/>
                <w:bCs/>
                <w:color w:val="000000" w:themeColor="text1"/>
                <w:sz w:val="20"/>
                <w:szCs w:val="20"/>
              </w:rPr>
              <w:t xml:space="preserve"> </w:t>
            </w:r>
            <w:r w:rsidRPr="006D06C4">
              <w:rPr>
                <w:rFonts w:ascii="Arial" w:eastAsia="Arial" w:hAnsi="Arial" w:cs="Arial"/>
                <w:b/>
                <w:bCs/>
                <w:color w:val="000000" w:themeColor="text1"/>
                <w:sz w:val="20"/>
                <w:szCs w:val="20"/>
              </w:rPr>
              <w:t>wielkość plików dla jednego projektu.</w:t>
            </w:r>
          </w:p>
        </w:tc>
      </w:tr>
      <w:tr w:rsidR="43175233" w:rsidRPr="006D06C4" w14:paraId="32B56EB4" w14:textId="77777777" w:rsidTr="00B53938">
        <w:trPr>
          <w:trHeight w:val="311"/>
          <w:jc w:val="center"/>
        </w:trPr>
        <w:tc>
          <w:tcPr>
            <w:tcW w:w="2155" w:type="dxa"/>
          </w:tcPr>
          <w:p w14:paraId="6389FEB2" w14:textId="38122CA8"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FILE_001</w:t>
            </w:r>
          </w:p>
        </w:tc>
        <w:tc>
          <w:tcPr>
            <w:tcW w:w="2830" w:type="dxa"/>
          </w:tcPr>
          <w:p w14:paraId="26CE53DF" w14:textId="16FA0C9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54FF669" w14:textId="26907F24"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5512B28" w14:textId="77777777" w:rsidTr="00B53938">
        <w:trPr>
          <w:trHeight w:val="275"/>
          <w:jc w:val="center"/>
        </w:trPr>
        <w:tc>
          <w:tcPr>
            <w:tcW w:w="2155" w:type="dxa"/>
          </w:tcPr>
          <w:p w14:paraId="559C4571" w14:textId="0C0762DD"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FILE_002</w:t>
            </w:r>
          </w:p>
        </w:tc>
        <w:tc>
          <w:tcPr>
            <w:tcW w:w="2830" w:type="dxa"/>
          </w:tcPr>
          <w:p w14:paraId="44D39D70" w14:textId="32808ECF"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0D3A5A65" w14:textId="3181AE2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FFCD60D" w14:textId="77777777" w:rsidTr="00B53938">
        <w:trPr>
          <w:trHeight w:val="253"/>
          <w:jc w:val="center"/>
        </w:trPr>
        <w:tc>
          <w:tcPr>
            <w:tcW w:w="2155" w:type="dxa"/>
          </w:tcPr>
          <w:p w14:paraId="2B7504C5" w14:textId="093BE09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FILE_003</w:t>
            </w:r>
          </w:p>
        </w:tc>
        <w:tc>
          <w:tcPr>
            <w:tcW w:w="2830" w:type="dxa"/>
          </w:tcPr>
          <w:p w14:paraId="1C686398" w14:textId="7F4D99C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43F2BEA6" w14:textId="6269A53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37AB976A" w14:textId="77777777" w:rsidTr="00B53938">
        <w:trPr>
          <w:trHeight w:val="359"/>
          <w:jc w:val="center"/>
        </w:trPr>
        <w:tc>
          <w:tcPr>
            <w:tcW w:w="2155" w:type="dxa"/>
          </w:tcPr>
          <w:p w14:paraId="46AAE69D" w14:textId="5B7C0B0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FILE_004</w:t>
            </w:r>
          </w:p>
        </w:tc>
        <w:tc>
          <w:tcPr>
            <w:tcW w:w="2830" w:type="dxa"/>
          </w:tcPr>
          <w:p w14:paraId="64740F36" w14:textId="4F29489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E73E0F5" w14:textId="75FEB95C"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FF1F602" w14:textId="77777777" w:rsidTr="00B53938">
        <w:trPr>
          <w:trHeight w:val="303"/>
          <w:jc w:val="center"/>
        </w:trPr>
        <w:tc>
          <w:tcPr>
            <w:tcW w:w="2155" w:type="dxa"/>
          </w:tcPr>
          <w:p w14:paraId="08156E45" w14:textId="530A5B0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FILE_005</w:t>
            </w:r>
          </w:p>
        </w:tc>
        <w:tc>
          <w:tcPr>
            <w:tcW w:w="2830" w:type="dxa"/>
          </w:tcPr>
          <w:p w14:paraId="11476BDF" w14:textId="7F75944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2373C651" w14:textId="6123ED7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0CDDA5B" w14:textId="77777777" w:rsidTr="00B53938">
        <w:trPr>
          <w:trHeight w:val="274"/>
          <w:jc w:val="center"/>
        </w:trPr>
        <w:tc>
          <w:tcPr>
            <w:tcW w:w="2155" w:type="dxa"/>
          </w:tcPr>
          <w:p w14:paraId="1B993071" w14:textId="004C2F2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FILE_006</w:t>
            </w:r>
          </w:p>
        </w:tc>
        <w:tc>
          <w:tcPr>
            <w:tcW w:w="5660" w:type="dxa"/>
            <w:gridSpan w:val="2"/>
          </w:tcPr>
          <w:p w14:paraId="42301AAC" w14:textId="4207A23E"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 xml:space="preserve">Pliki modeli przesyłane </w:t>
            </w:r>
            <w:r w:rsidR="00061440">
              <w:rPr>
                <w:rFonts w:ascii="Arial" w:eastAsia="Arial" w:hAnsi="Arial" w:cs="Arial"/>
                <w:color w:val="000000" w:themeColor="text1"/>
                <w:sz w:val="20"/>
                <w:szCs w:val="20"/>
              </w:rPr>
              <w:t xml:space="preserve">są </w:t>
            </w:r>
            <w:r w:rsidRPr="006D06C4">
              <w:rPr>
                <w:rFonts w:ascii="Arial" w:eastAsia="Arial" w:hAnsi="Arial" w:cs="Arial"/>
                <w:color w:val="000000" w:themeColor="text1"/>
                <w:sz w:val="20"/>
                <w:szCs w:val="20"/>
              </w:rPr>
              <w:t>na zewnątrz do bazy danych.</w:t>
            </w:r>
          </w:p>
        </w:tc>
      </w:tr>
    </w:tbl>
    <w:p w14:paraId="36C0A385" w14:textId="081C058F" w:rsidR="60549E9E" w:rsidRPr="006D06C4" w:rsidRDefault="60549E9E" w:rsidP="00086DCA">
      <w:pPr>
        <w:pStyle w:val="Nagwek2"/>
        <w:keepNext/>
        <w:numPr>
          <w:ilvl w:val="1"/>
          <w:numId w:val="125"/>
        </w:numPr>
        <w:ind w:left="578" w:hanging="578"/>
        <w:rPr>
          <w:rFonts w:eastAsia="Arial"/>
        </w:rPr>
        <w:pPrChange w:id="337" w:author="Jarosław Kuchta" w:date="2023-01-19T10:35:00Z">
          <w:pPr>
            <w:pStyle w:val="Nagwek2"/>
            <w:numPr>
              <w:ilvl w:val="1"/>
              <w:numId w:val="125"/>
            </w:numPr>
            <w:ind w:left="576" w:hanging="576"/>
          </w:pPr>
        </w:pPrChange>
      </w:pPr>
      <w:bookmarkStart w:id="338" w:name="_Toc124445058"/>
      <w:bookmarkStart w:id="339" w:name="_Toc124835721"/>
      <w:r w:rsidRPr="006D06C4">
        <w:rPr>
          <w:rFonts w:eastAsia="Arial"/>
        </w:rPr>
        <w:lastRenderedPageBreak/>
        <w:t>Interfejs użytkownika</w:t>
      </w:r>
      <w:bookmarkEnd w:id="338"/>
      <w:bookmarkEnd w:id="339"/>
    </w:p>
    <w:p w14:paraId="4CFD67FA" w14:textId="2CC65D23"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 xml:space="preserve">Poniżej przedstawiono część zaprojektowanego interfejsu użytkownika. Pełen projekt interfejsu dostępny </w:t>
      </w:r>
      <w:r w:rsidR="00F4236E">
        <w:rPr>
          <w:rFonts w:ascii="Arial" w:eastAsia="Arial" w:hAnsi="Arial" w:cs="Arial"/>
          <w:color w:val="000000" w:themeColor="text1"/>
          <w:sz w:val="20"/>
          <w:szCs w:val="20"/>
        </w:rPr>
        <w:t xml:space="preserve">jest </w:t>
      </w:r>
      <w:r w:rsidRPr="006D06C4">
        <w:rPr>
          <w:rFonts w:ascii="Arial" w:eastAsia="Arial" w:hAnsi="Arial" w:cs="Arial"/>
          <w:color w:val="000000" w:themeColor="text1"/>
          <w:sz w:val="20"/>
          <w:szCs w:val="20"/>
        </w:rPr>
        <w:t>jako załącznik.</w:t>
      </w:r>
      <w:r w:rsidR="00AE11D2">
        <w:rPr>
          <w:rFonts w:ascii="Arial" w:eastAsia="Arial" w:hAnsi="Arial" w:cs="Arial"/>
          <w:color w:val="000000" w:themeColor="text1"/>
          <w:sz w:val="20"/>
          <w:szCs w:val="20"/>
        </w:rPr>
        <w:t xml:space="preserve"> </w:t>
      </w:r>
      <w:r w:rsidR="005E4DDE">
        <w:rPr>
          <w:rFonts w:ascii="Arial" w:eastAsia="Arial" w:hAnsi="Arial" w:cs="Arial"/>
          <w:color w:val="000000" w:themeColor="text1"/>
          <w:sz w:val="20"/>
          <w:szCs w:val="20"/>
        </w:rPr>
        <w:t>Aby lepiej zaprezentować projektowaną koncepcję</w:t>
      </w:r>
      <w:r w:rsidR="00F4236E">
        <w:rPr>
          <w:rFonts w:ascii="Arial" w:eastAsia="Arial" w:hAnsi="Arial" w:cs="Arial"/>
          <w:color w:val="000000" w:themeColor="text1"/>
          <w:sz w:val="20"/>
          <w:szCs w:val="20"/>
        </w:rPr>
        <w:t>,</w:t>
      </w:r>
      <w:r w:rsidR="005E4DDE">
        <w:rPr>
          <w:rFonts w:ascii="Arial" w:eastAsia="Arial" w:hAnsi="Arial" w:cs="Arial"/>
          <w:color w:val="000000" w:themeColor="text1"/>
          <w:sz w:val="20"/>
          <w:szCs w:val="20"/>
        </w:rPr>
        <w:t xml:space="preserve"> poniżej zaprezentowano schemat blokowy (</w:t>
      </w:r>
      <w:r w:rsidR="0072789F">
        <w:rPr>
          <w:rFonts w:ascii="Arial" w:eastAsia="Arial" w:hAnsi="Arial" w:cs="Arial"/>
          <w:color w:val="000000" w:themeColor="text1"/>
          <w:sz w:val="20"/>
          <w:szCs w:val="20"/>
        </w:rPr>
        <w:t>r</w:t>
      </w:r>
      <w:r w:rsidR="005E4DDE">
        <w:rPr>
          <w:rFonts w:ascii="Arial" w:eastAsia="Arial" w:hAnsi="Arial" w:cs="Arial"/>
          <w:color w:val="000000" w:themeColor="text1"/>
          <w:sz w:val="20"/>
          <w:szCs w:val="20"/>
        </w:rPr>
        <w:t>ys. 44)</w:t>
      </w:r>
      <w:r w:rsidR="005D219B">
        <w:rPr>
          <w:rFonts w:ascii="Arial" w:eastAsia="Arial" w:hAnsi="Arial" w:cs="Arial"/>
          <w:color w:val="000000" w:themeColor="text1"/>
          <w:sz w:val="20"/>
          <w:szCs w:val="20"/>
        </w:rPr>
        <w:t xml:space="preserve"> oraz układ interfejsu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 xml:space="preserve">ys. 45,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46,</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47,</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48,</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49).</w:t>
      </w:r>
    </w:p>
    <w:p w14:paraId="42EB250A" w14:textId="15573CEE" w:rsidR="60549E9E" w:rsidRPr="006D06C4" w:rsidRDefault="60549E9E" w:rsidP="0019288A">
      <w:pPr>
        <w:pStyle w:val="Nagwek3"/>
        <w:numPr>
          <w:ilvl w:val="2"/>
          <w:numId w:val="125"/>
        </w:numPr>
        <w:rPr>
          <w:rFonts w:eastAsia="Arial"/>
        </w:rPr>
      </w:pPr>
      <w:bookmarkStart w:id="340" w:name="_Toc124445059"/>
      <w:bookmarkStart w:id="341" w:name="_Toc124835722"/>
      <w:r w:rsidRPr="006D06C4">
        <w:rPr>
          <w:rFonts w:eastAsia="Arial"/>
        </w:rPr>
        <w:t>Koncepcja interfejsu użytkownika</w:t>
      </w:r>
      <w:bookmarkEnd w:id="340"/>
      <w:bookmarkEnd w:id="341"/>
    </w:p>
    <w:p w14:paraId="1DD80459" w14:textId="43A936E9"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Interfejs użytkownika został zaprojektowany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taki sposób, aby nawet najmniej zaawansowani użytkownicy mogli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intuicyjny sposób 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programu. Okno główne zawiera panel górny, panel lewy, panel dolny oraz panel centralny.</w:t>
      </w:r>
      <w:r w:rsidR="00FA65DA">
        <w:rPr>
          <w:rFonts w:ascii="Arial" w:eastAsia="Arial" w:hAnsi="Arial" w:cs="Arial"/>
          <w:color w:val="000000" w:themeColor="text1"/>
          <w:sz w:val="20"/>
          <w:szCs w:val="20"/>
        </w:rPr>
        <w:t xml:space="preserve"> </w:t>
      </w:r>
      <w:r w:rsidR="00F4236E">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górnym jest możliwość przełączania się do odpowiedniego trybu. Po wybraniu odpowiedniego trybu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lewym uka</w:t>
      </w:r>
      <w:r w:rsidR="006F5F6D">
        <w:rPr>
          <w:rFonts w:ascii="Arial" w:eastAsia="Arial" w:hAnsi="Arial" w:cs="Arial"/>
          <w:color w:val="000000" w:themeColor="text1"/>
          <w:sz w:val="20"/>
          <w:szCs w:val="20"/>
        </w:rPr>
        <w:t>zuje się</w:t>
      </w:r>
      <w:r w:rsidRPr="006D06C4">
        <w:rPr>
          <w:rFonts w:ascii="Arial" w:eastAsia="Arial" w:hAnsi="Arial" w:cs="Arial"/>
          <w:color w:val="000000" w:themeColor="text1"/>
          <w:sz w:val="20"/>
          <w:szCs w:val="20"/>
        </w:rPr>
        <w:t xml:space="preserve"> </w:t>
      </w:r>
      <w:r w:rsidR="006F5F6D">
        <w:rPr>
          <w:rFonts w:ascii="Arial" w:eastAsia="Arial" w:hAnsi="Arial" w:cs="Arial"/>
          <w:color w:val="000000" w:themeColor="text1"/>
          <w:sz w:val="20"/>
          <w:szCs w:val="20"/>
        </w:rPr>
        <w:t>użytkownikowi</w:t>
      </w:r>
      <w:r w:rsidRPr="006D06C4">
        <w:rPr>
          <w:rFonts w:ascii="Arial" w:eastAsia="Arial" w:hAnsi="Arial" w:cs="Arial"/>
          <w:color w:val="000000" w:themeColor="text1"/>
          <w:sz w:val="20"/>
          <w:szCs w:val="20"/>
        </w:rPr>
        <w:t xml:space="preserve"> paleta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dostępnymi narzędziami dla danego trybu oraz</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panelu dolnym ukaże nam się paleta ze skrótami do najważniejszych narzędzi. Dzięki zgrupowaniu narzędzi pod odpowiednie panele, łatwo </w:t>
      </w:r>
      <w:r w:rsidR="00E56F6F">
        <w:rPr>
          <w:rFonts w:ascii="Arial" w:eastAsia="Arial" w:hAnsi="Arial" w:cs="Arial"/>
          <w:color w:val="000000" w:themeColor="text1"/>
          <w:sz w:val="20"/>
          <w:szCs w:val="20"/>
        </w:rPr>
        <w:t>jest</w:t>
      </w:r>
      <w:r w:rsidRPr="006D06C4">
        <w:rPr>
          <w:rFonts w:ascii="Arial" w:eastAsia="Arial" w:hAnsi="Arial" w:cs="Arial"/>
          <w:color w:val="000000" w:themeColor="text1"/>
          <w:sz w:val="20"/>
          <w:szCs w:val="20"/>
        </w:rPr>
        <w:t xml:space="preserve"> nimi zarządzać oraz </w:t>
      </w:r>
      <w:r w:rsidR="007D519F">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intuicyjne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użytkowaniu. Interfejs </w:t>
      </w:r>
      <w:r w:rsidR="003450DA">
        <w:rPr>
          <w:rFonts w:ascii="Arial" w:eastAsia="Arial" w:hAnsi="Arial" w:cs="Arial"/>
          <w:color w:val="000000" w:themeColor="text1"/>
          <w:sz w:val="20"/>
          <w:szCs w:val="20"/>
        </w:rPr>
        <w:t>wykorzystuje</w:t>
      </w:r>
      <w:r w:rsidRPr="006D06C4">
        <w:rPr>
          <w:rFonts w:ascii="Arial" w:eastAsia="Arial" w:hAnsi="Arial" w:cs="Arial"/>
          <w:color w:val="000000" w:themeColor="text1"/>
          <w:sz w:val="20"/>
          <w:szCs w:val="20"/>
        </w:rPr>
        <w:t xml:space="preserve"> również okna typu </w:t>
      </w:r>
      <w:proofErr w:type="spellStart"/>
      <w:r w:rsidRPr="00086DCA">
        <w:rPr>
          <w:rFonts w:ascii="Arial" w:eastAsia="Arial" w:hAnsi="Arial" w:cs="Arial"/>
          <w:i/>
          <w:iCs/>
          <w:color w:val="000000" w:themeColor="text1"/>
          <w:sz w:val="20"/>
          <w:szCs w:val="20"/>
          <w:rPrChange w:id="342" w:author="Jarosław Kuchta" w:date="2023-01-19T10:35:00Z">
            <w:rPr>
              <w:rFonts w:ascii="Arial" w:eastAsia="Arial" w:hAnsi="Arial" w:cs="Arial"/>
              <w:color w:val="000000" w:themeColor="text1"/>
              <w:sz w:val="20"/>
              <w:szCs w:val="20"/>
            </w:rPr>
          </w:rPrChange>
        </w:rPr>
        <w:t>modal</w:t>
      </w:r>
      <w:proofErr w:type="spellEnd"/>
      <w:r w:rsidRPr="00086DCA">
        <w:rPr>
          <w:rFonts w:ascii="Arial" w:eastAsia="Arial" w:hAnsi="Arial" w:cs="Arial"/>
          <w:i/>
          <w:iCs/>
          <w:color w:val="000000" w:themeColor="text1"/>
          <w:sz w:val="20"/>
          <w:szCs w:val="20"/>
          <w:rPrChange w:id="343" w:author="Jarosław Kuchta" w:date="2023-01-19T10:35:00Z">
            <w:rPr>
              <w:rFonts w:ascii="Arial" w:eastAsia="Arial" w:hAnsi="Arial" w:cs="Arial"/>
              <w:color w:val="000000" w:themeColor="text1"/>
              <w:sz w:val="20"/>
              <w:szCs w:val="20"/>
            </w:rPr>
          </w:rPrChange>
        </w:rPr>
        <w:t xml:space="preserve"> </w:t>
      </w:r>
      <w:proofErr w:type="spellStart"/>
      <w:r w:rsidRPr="00086DCA">
        <w:rPr>
          <w:rFonts w:ascii="Arial" w:eastAsia="Arial" w:hAnsi="Arial" w:cs="Arial"/>
          <w:i/>
          <w:iCs/>
          <w:color w:val="000000" w:themeColor="text1"/>
          <w:sz w:val="20"/>
          <w:szCs w:val="20"/>
          <w:rPrChange w:id="344" w:author="Jarosław Kuchta" w:date="2023-01-19T10:35:00Z">
            <w:rPr>
              <w:rFonts w:ascii="Arial" w:eastAsia="Arial" w:hAnsi="Arial" w:cs="Arial"/>
              <w:color w:val="000000" w:themeColor="text1"/>
              <w:sz w:val="20"/>
              <w:szCs w:val="20"/>
            </w:rPr>
          </w:rPrChange>
        </w:rPr>
        <w:t>window</w:t>
      </w:r>
      <w:proofErr w:type="spellEnd"/>
      <w:r w:rsidRPr="006D06C4">
        <w:rPr>
          <w:rFonts w:ascii="Arial" w:eastAsia="Arial" w:hAnsi="Arial" w:cs="Arial"/>
          <w:color w:val="000000" w:themeColor="text1"/>
          <w:sz w:val="20"/>
          <w:szCs w:val="20"/>
        </w:rPr>
        <w:t xml:space="preserve"> np. zaznaczenie elementu, który znajduje się na scenie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naciśnięcie prawym klawiszem myszy spowoduje pojawienie się listy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dostępnymi </w:t>
      </w:r>
      <w:r w:rsidR="00F4236E">
        <w:rPr>
          <w:rFonts w:ascii="Arial" w:eastAsia="Arial" w:hAnsi="Arial" w:cs="Arial"/>
          <w:color w:val="000000" w:themeColor="text1"/>
          <w:sz w:val="20"/>
          <w:szCs w:val="20"/>
        </w:rPr>
        <w:t>operacjami</w:t>
      </w:r>
      <w:r w:rsidRPr="006D06C4">
        <w:rPr>
          <w:rFonts w:ascii="Arial" w:eastAsia="Arial" w:hAnsi="Arial" w:cs="Arial"/>
          <w:color w:val="000000" w:themeColor="text1"/>
          <w:sz w:val="20"/>
          <w:szCs w:val="20"/>
        </w:rPr>
        <w:t xml:space="preserve">, które </w:t>
      </w:r>
      <w:r w:rsidR="00F4236E">
        <w:rPr>
          <w:rFonts w:ascii="Arial" w:eastAsia="Arial" w:hAnsi="Arial" w:cs="Arial"/>
          <w:color w:val="000000" w:themeColor="text1"/>
          <w:sz w:val="20"/>
          <w:szCs w:val="20"/>
        </w:rPr>
        <w:t>można</w:t>
      </w:r>
      <w:r w:rsidR="00F4236E" w:rsidRPr="006D06C4">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wykonać na danym obiekcie</w:t>
      </w:r>
      <w:r w:rsidR="00DD304B">
        <w:rPr>
          <w:rFonts w:ascii="Arial" w:eastAsia="Arial" w:hAnsi="Arial" w:cs="Arial"/>
          <w:color w:val="000000" w:themeColor="text1"/>
          <w:sz w:val="20"/>
          <w:szCs w:val="20"/>
        </w:rPr>
        <w:t xml:space="preserve"> [</w:t>
      </w:r>
      <w:r w:rsidR="00DD304B" w:rsidRPr="00370BD1">
        <w:rPr>
          <w:rStyle w:val="Odwoanieprzypisukocowego"/>
          <w:rFonts w:ascii="Arial" w:eastAsia="Arial" w:hAnsi="Arial" w:cs="Arial"/>
          <w:color w:val="000000" w:themeColor="text1"/>
          <w:sz w:val="20"/>
          <w:szCs w:val="20"/>
          <w:vertAlign w:val="baseline"/>
        </w:rPr>
        <w:endnoteReference w:id="11"/>
      </w:r>
      <w:r w:rsidR="00DD304B">
        <w:rPr>
          <w:rFonts w:ascii="Arial" w:eastAsia="Arial" w:hAnsi="Arial" w:cs="Arial"/>
          <w:color w:val="000000" w:themeColor="text1"/>
          <w:sz w:val="20"/>
          <w:szCs w:val="20"/>
        </w:rPr>
        <w:t>]</w:t>
      </w:r>
      <w:r w:rsidR="00511964">
        <w:rPr>
          <w:rFonts w:ascii="Arial" w:eastAsia="Arial" w:hAnsi="Arial" w:cs="Arial"/>
          <w:color w:val="000000" w:themeColor="text1"/>
          <w:sz w:val="20"/>
          <w:szCs w:val="20"/>
        </w:rPr>
        <w:t>[</w:t>
      </w:r>
      <w:r w:rsidR="00511964" w:rsidRPr="00370BD1">
        <w:rPr>
          <w:rStyle w:val="Odwoanieprzypisukocowego"/>
          <w:rFonts w:ascii="Arial" w:eastAsia="Arial" w:hAnsi="Arial" w:cs="Arial"/>
          <w:color w:val="000000" w:themeColor="text1"/>
          <w:sz w:val="20"/>
          <w:szCs w:val="20"/>
          <w:vertAlign w:val="baseline"/>
        </w:rPr>
        <w:endnoteReference w:id="12"/>
      </w:r>
      <w:r w:rsidR="00511964">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w:t>
      </w:r>
      <w:r w:rsidR="00AE11D2">
        <w:rPr>
          <w:rFonts w:ascii="Arial" w:eastAsia="Arial" w:hAnsi="Arial" w:cs="Arial"/>
          <w:color w:val="000000" w:themeColor="text1"/>
          <w:sz w:val="20"/>
          <w:szCs w:val="20"/>
        </w:rPr>
        <w:t xml:space="preserve"> </w:t>
      </w:r>
    </w:p>
    <w:p w14:paraId="27EF3167" w14:textId="2786D19C" w:rsidR="60549E9E" w:rsidRPr="00B444AB" w:rsidRDefault="60549E9E" w:rsidP="0019288A">
      <w:pPr>
        <w:pStyle w:val="Nagwek3"/>
        <w:numPr>
          <w:ilvl w:val="2"/>
          <w:numId w:val="125"/>
        </w:numPr>
        <w:rPr>
          <w:rFonts w:eastAsia="Arial"/>
        </w:rPr>
      </w:pPr>
      <w:bookmarkStart w:id="345" w:name="_Toc124445060"/>
      <w:bookmarkStart w:id="346" w:name="_Toc124835723"/>
      <w:r w:rsidRPr="00B444AB">
        <w:rPr>
          <w:rFonts w:eastAsia="Arial"/>
        </w:rPr>
        <w:t>Uproszczony schemat interfejsu</w:t>
      </w:r>
      <w:bookmarkEnd w:id="345"/>
      <w:bookmarkEnd w:id="346"/>
    </w:p>
    <w:p w14:paraId="1B61116E" w14:textId="5AD1AED2" w:rsidR="00DD58EC" w:rsidRPr="005D018F" w:rsidRDefault="00DD58EC" w:rsidP="005B3086">
      <w:pPr>
        <w:spacing w:after="240"/>
        <w:rPr>
          <w:rFonts w:ascii="Arial" w:hAnsi="Arial" w:cs="Arial"/>
          <w:sz w:val="20"/>
          <w:szCs w:val="20"/>
        </w:rPr>
      </w:pPr>
      <w:r w:rsidRPr="005D018F">
        <w:rPr>
          <w:rFonts w:ascii="Arial" w:hAnsi="Arial" w:cs="Arial"/>
          <w:sz w:val="20"/>
          <w:szCs w:val="20"/>
        </w:rPr>
        <w:t xml:space="preserve">Poniższy rysunek przedstawia między jakimi widokami interfejsu użytkownik może się poruszać. </w:t>
      </w:r>
    </w:p>
    <w:p w14:paraId="140117C6" w14:textId="010D5D42" w:rsidR="60549E9E" w:rsidRPr="006D06C4" w:rsidRDefault="60549E9E" w:rsidP="005532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93366D9" wp14:editId="40B3523C">
            <wp:extent cx="4676776" cy="3257550"/>
            <wp:effectExtent l="0" t="0" r="0" b="0"/>
            <wp:docPr id="1879544477" name="Obraz 18795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6776" cy="3257550"/>
                    </a:xfrm>
                    <a:prstGeom prst="rect">
                      <a:avLst/>
                    </a:prstGeom>
                  </pic:spPr>
                </pic:pic>
              </a:graphicData>
            </a:graphic>
          </wp:inline>
        </w:drawing>
      </w:r>
    </w:p>
    <w:p w14:paraId="79EA29DF" w14:textId="129C743E"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44. Blokowy schemat interfejsu</w:t>
      </w:r>
    </w:p>
    <w:p w14:paraId="1F785494" w14:textId="77777777" w:rsidR="008A5D59" w:rsidRDefault="008A5D59" w:rsidP="00B444AB">
      <w:pPr>
        <w:spacing w:line="360" w:lineRule="auto"/>
        <w:jc w:val="center"/>
        <w:rPr>
          <w:rFonts w:ascii="Arial" w:eastAsia="Arial" w:hAnsi="Arial" w:cs="Arial"/>
          <w:color w:val="000000" w:themeColor="text1"/>
          <w:sz w:val="20"/>
          <w:szCs w:val="20"/>
        </w:rPr>
      </w:pPr>
    </w:p>
    <w:p w14:paraId="7FEF757B" w14:textId="0E3DF4EF" w:rsidR="60549E9E" w:rsidRPr="00B444AB" w:rsidRDefault="60549E9E" w:rsidP="0019288A">
      <w:pPr>
        <w:pStyle w:val="Nagwek3"/>
        <w:numPr>
          <w:ilvl w:val="2"/>
          <w:numId w:val="125"/>
        </w:numPr>
        <w:rPr>
          <w:rFonts w:eastAsia="Calibri"/>
        </w:rPr>
      </w:pPr>
      <w:bookmarkStart w:id="347" w:name="_Toc124445061"/>
      <w:bookmarkStart w:id="348" w:name="_Toc124835724"/>
      <w:r w:rsidRPr="006D06C4">
        <w:rPr>
          <w:rFonts w:eastAsia="Arial"/>
        </w:rPr>
        <w:lastRenderedPageBreak/>
        <w:t>Ogólny układ interfejsu</w:t>
      </w:r>
      <w:bookmarkEnd w:id="347"/>
      <w:bookmarkEnd w:id="348"/>
    </w:p>
    <w:p w14:paraId="5AC5A0B0" w14:textId="03BD6950" w:rsidR="43175233" w:rsidRPr="00B444AB"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startowego</w:t>
      </w:r>
    </w:p>
    <w:p w14:paraId="47D28902" w14:textId="4313E372" w:rsidR="43175233" w:rsidRPr="006D06C4" w:rsidRDefault="43175233" w:rsidP="43175233">
      <w:pPr>
        <w:spacing w:line="360" w:lineRule="auto"/>
        <w:jc w:val="both"/>
        <w:rPr>
          <w:rFonts w:ascii="Arial" w:hAnsi="Arial" w:cs="Arial"/>
          <w:sz w:val="20"/>
          <w:szCs w:val="20"/>
        </w:rPr>
      </w:pPr>
    </w:p>
    <w:p w14:paraId="0FA2AD5E" w14:textId="045CC821" w:rsidR="60549E9E" w:rsidRPr="006D06C4" w:rsidRDefault="60549E9E" w:rsidP="00F13F4D">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3AB32699" wp14:editId="6147D77A">
            <wp:extent cx="3867150" cy="2000250"/>
            <wp:effectExtent l="0" t="0" r="0" b="0"/>
            <wp:docPr id="1602722485" name="Obraz 160272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7150" cy="2000250"/>
                    </a:xfrm>
                    <a:prstGeom prst="rect">
                      <a:avLst/>
                    </a:prstGeom>
                  </pic:spPr>
                </pic:pic>
              </a:graphicData>
            </a:graphic>
          </wp:inline>
        </w:drawing>
      </w:r>
    </w:p>
    <w:p w14:paraId="29FB9D54" w14:textId="6E6E82AE" w:rsidR="00B444AB" w:rsidRDefault="60549E9E" w:rsidP="00193A16">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45. Projekt widoku startowego</w:t>
      </w:r>
    </w:p>
    <w:p w14:paraId="59963D4B" w14:textId="1991EA4D" w:rsidR="43175233" w:rsidRPr="00706F54"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głównego uwzględniającego panele boczne, dolne</w:t>
      </w:r>
    </w:p>
    <w:p w14:paraId="71008761" w14:textId="06753E96" w:rsidR="43175233" w:rsidRPr="006D06C4" w:rsidRDefault="43175233" w:rsidP="43175233">
      <w:pPr>
        <w:spacing w:line="360" w:lineRule="auto"/>
        <w:jc w:val="both"/>
        <w:rPr>
          <w:rFonts w:ascii="Arial" w:hAnsi="Arial" w:cs="Arial"/>
          <w:sz w:val="20"/>
          <w:szCs w:val="20"/>
        </w:rPr>
      </w:pPr>
    </w:p>
    <w:p w14:paraId="530D13D5" w14:textId="3D87D080" w:rsidR="60549E9E" w:rsidRPr="006D06C4" w:rsidRDefault="60549E9E" w:rsidP="00193A16">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96C307A" wp14:editId="45DEF003">
            <wp:extent cx="4419600" cy="3114675"/>
            <wp:effectExtent l="0" t="0" r="0" b="0"/>
            <wp:docPr id="719574590" name="Obraz 71957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14:paraId="490F5B9C" w14:textId="67E94AFA" w:rsidR="002F03D4" w:rsidRDefault="60549E9E" w:rsidP="002F03D4">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46. Projekt widoku głównego</w:t>
      </w:r>
    </w:p>
    <w:p w14:paraId="7BEE4098" w14:textId="77777777" w:rsidR="002F03D4" w:rsidRDefault="002F03D4">
      <w:pPr>
        <w:spacing w:line="240" w:lineRule="auto"/>
        <w:rPr>
          <w:rFonts w:ascii="Arial" w:hAnsi="Arial" w:cs="Arial"/>
          <w:sz w:val="20"/>
          <w:szCs w:val="20"/>
        </w:rPr>
      </w:pPr>
      <w:r>
        <w:rPr>
          <w:rFonts w:ascii="Arial" w:hAnsi="Arial" w:cs="Arial"/>
          <w:sz w:val="20"/>
          <w:szCs w:val="20"/>
        </w:rPr>
        <w:br w:type="page"/>
      </w:r>
    </w:p>
    <w:p w14:paraId="2ABB20E2" w14:textId="77777777" w:rsidR="00F13F4D" w:rsidRPr="006D06C4" w:rsidRDefault="00F13F4D" w:rsidP="002F03D4">
      <w:pPr>
        <w:spacing w:line="360" w:lineRule="auto"/>
        <w:jc w:val="center"/>
        <w:rPr>
          <w:rFonts w:ascii="Arial" w:hAnsi="Arial" w:cs="Arial"/>
          <w:sz w:val="20"/>
          <w:szCs w:val="20"/>
        </w:rPr>
      </w:pPr>
    </w:p>
    <w:p w14:paraId="39AC9131" w14:textId="6089AA27" w:rsidR="60549E9E" w:rsidRPr="009A0CE8" w:rsidRDefault="60549E9E" w:rsidP="00F13F4D">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wybierania elementu dekoracyjnego</w:t>
      </w:r>
    </w:p>
    <w:p w14:paraId="37670A9F" w14:textId="3F2D726B" w:rsidR="60549E9E" w:rsidRPr="006D06C4" w:rsidRDefault="60549E9E" w:rsidP="00C4085B">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0DFC267F" wp14:editId="6C0A258A">
            <wp:extent cx="3819525" cy="1971675"/>
            <wp:effectExtent l="0" t="0" r="0" b="0"/>
            <wp:docPr id="749275921" name="Obraz 74927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19525" cy="1971675"/>
                    </a:xfrm>
                    <a:prstGeom prst="rect">
                      <a:avLst/>
                    </a:prstGeom>
                  </pic:spPr>
                </pic:pic>
              </a:graphicData>
            </a:graphic>
          </wp:inline>
        </w:drawing>
      </w:r>
    </w:p>
    <w:p w14:paraId="7169F068" w14:textId="1C517F2C" w:rsidR="60549E9E" w:rsidRPr="006D06C4" w:rsidRDefault="60549E9E" w:rsidP="00C4085B">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47.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wyboru elementu dekoracyjnego</w:t>
      </w:r>
    </w:p>
    <w:p w14:paraId="3EC5FF5F" w14:textId="77777777" w:rsidR="00E23385" w:rsidRDefault="00E23385" w:rsidP="004C4610">
      <w:pPr>
        <w:pStyle w:val="Akapitzlist"/>
        <w:numPr>
          <w:ilvl w:val="0"/>
          <w:numId w:val="20"/>
        </w:numPr>
        <w:spacing w:line="360" w:lineRule="auto"/>
        <w:ind w:left="426"/>
        <w:jc w:val="both"/>
        <w:rPr>
          <w:rFonts w:ascii="Arial" w:eastAsia="Arial" w:hAnsi="Arial" w:cs="Arial"/>
          <w:color w:val="000000" w:themeColor="text1"/>
          <w:sz w:val="20"/>
          <w:szCs w:val="20"/>
        </w:rPr>
        <w:sectPr w:rsidR="00E23385"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B80E775" w14:textId="08F44940" w:rsidR="00E8295F" w:rsidRPr="009D4AB6" w:rsidRDefault="60549E9E" w:rsidP="004C4610">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wstawiania schodów</w:t>
      </w:r>
    </w:p>
    <w:p w14:paraId="6571D5B8" w14:textId="7D53B9AF" w:rsidR="60549E9E" w:rsidRPr="006D06C4" w:rsidRDefault="60549E9E" w:rsidP="00421CA0">
      <w:pPr>
        <w:spacing w:after="240" w:line="360" w:lineRule="auto"/>
        <w:jc w:val="center"/>
        <w:rPr>
          <w:rFonts w:ascii="Arial" w:hAnsi="Arial" w:cs="Arial"/>
          <w:sz w:val="20"/>
          <w:szCs w:val="20"/>
        </w:rPr>
      </w:pPr>
      <w:r>
        <w:rPr>
          <w:noProof/>
        </w:rPr>
        <w:drawing>
          <wp:inline distT="0" distB="0" distL="0" distR="0" wp14:anchorId="6CABE86F" wp14:editId="750C0C65">
            <wp:extent cx="914400" cy="3028950"/>
            <wp:effectExtent l="0" t="0" r="0" b="0"/>
            <wp:docPr id="1737679593" name="Obraz 173767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76795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400" cy="3028950"/>
                    </a:xfrm>
                    <a:prstGeom prst="rect">
                      <a:avLst/>
                    </a:prstGeom>
                  </pic:spPr>
                </pic:pic>
              </a:graphicData>
            </a:graphic>
          </wp:inline>
        </w:drawing>
      </w:r>
    </w:p>
    <w:p w14:paraId="473E34FD" w14:textId="14B6E88E" w:rsidR="00DD2D78" w:rsidRPr="00113D0B" w:rsidRDefault="60549E9E" w:rsidP="00C4085B">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48.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wstawiania schodów</w:t>
      </w:r>
    </w:p>
    <w:p w14:paraId="7574D1D6" w14:textId="0BA0174B" w:rsidR="60549E9E" w:rsidRPr="009A0CE8"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 xml:space="preserve">trakcie </w:t>
      </w:r>
      <w:r w:rsidR="00156224">
        <w:rPr>
          <w:rFonts w:ascii="Arial" w:eastAsia="Arial" w:hAnsi="Arial" w:cs="Arial"/>
          <w:color w:val="000000" w:themeColor="text1"/>
          <w:sz w:val="20"/>
          <w:szCs w:val="20"/>
        </w:rPr>
        <w:t>wprowadzania ustawień</w:t>
      </w:r>
    </w:p>
    <w:p w14:paraId="4E4A7962" w14:textId="2DEB3500" w:rsidR="60549E9E" w:rsidRPr="006D06C4" w:rsidRDefault="60549E9E" w:rsidP="000001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3EC485" wp14:editId="2B461466">
            <wp:extent cx="2514600" cy="1514475"/>
            <wp:effectExtent l="0" t="0" r="0" b="0"/>
            <wp:docPr id="1312566809" name="Obraz 131256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14600" cy="1514475"/>
                    </a:xfrm>
                    <a:prstGeom prst="rect">
                      <a:avLst/>
                    </a:prstGeom>
                  </pic:spPr>
                </pic:pic>
              </a:graphicData>
            </a:graphic>
          </wp:inline>
        </w:drawing>
      </w:r>
    </w:p>
    <w:p w14:paraId="0AE7B7D4" w14:textId="1275A18F" w:rsidR="001A785B" w:rsidRDefault="60549E9E" w:rsidP="00D5680A">
      <w:pPr>
        <w:spacing w:line="360" w:lineRule="auto"/>
        <w:ind w:left="142" w:hanging="142"/>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C22E04">
        <w:rPr>
          <w:rFonts w:ascii="Arial" w:eastAsia="Arial" w:hAnsi="Arial" w:cs="Arial"/>
          <w:color w:val="000000" w:themeColor="text1"/>
          <w:sz w:val="20"/>
          <w:szCs w:val="20"/>
        </w:rPr>
        <w:t>49</w:t>
      </w:r>
      <w:r w:rsidRPr="006D06C4">
        <w:rPr>
          <w:rFonts w:ascii="Arial" w:eastAsia="Arial" w:hAnsi="Arial" w:cs="Arial"/>
          <w:color w:val="000000" w:themeColor="text1"/>
          <w:sz w:val="20"/>
          <w:szCs w:val="20"/>
        </w:rPr>
        <w:t>. Menu ustawień efektów dźwiękowych</w:t>
      </w:r>
    </w:p>
    <w:p w14:paraId="4CE2AAF7" w14:textId="77777777" w:rsidR="00E23385" w:rsidRDefault="00E23385" w:rsidP="001A785B">
      <w:pPr>
        <w:spacing w:line="360" w:lineRule="auto"/>
        <w:jc w:val="center"/>
        <w:rPr>
          <w:rFonts w:ascii="Arial" w:eastAsia="Arial" w:hAnsi="Arial" w:cs="Arial"/>
          <w:color w:val="000000" w:themeColor="text1"/>
          <w:sz w:val="20"/>
          <w:szCs w:val="20"/>
        </w:rPr>
        <w:sectPr w:rsidR="00E23385" w:rsidSect="005A5320">
          <w:footnotePr>
            <w:numFmt w:val="chicago"/>
          </w:footnotePr>
          <w:endnotePr>
            <w:numFmt w:val="decimal"/>
          </w:endnotePr>
          <w:type w:val="continuous"/>
          <w:pgSz w:w="11906" w:h="16838" w:code="9"/>
          <w:pgMar w:top="1440" w:right="1418" w:bottom="1440" w:left="1418" w:header="709" w:footer="709" w:gutter="0"/>
          <w:cols w:num="2" w:space="282"/>
          <w:docGrid w:linePitch="360"/>
        </w:sectPr>
      </w:pPr>
    </w:p>
    <w:p w14:paraId="4443BFF4" w14:textId="77777777" w:rsidR="002F03D4" w:rsidRDefault="002F03D4">
      <w:pPr>
        <w:spacing w:line="240" w:lineRule="auto"/>
        <w:rPr>
          <w:rFonts w:ascii="Arial" w:eastAsia="Arial" w:hAnsi="Arial"/>
          <w:b/>
          <w:bCs/>
          <w:sz w:val="24"/>
          <w:szCs w:val="24"/>
        </w:rPr>
      </w:pPr>
      <w:bookmarkStart w:id="349" w:name="_Toc124445062"/>
      <w:bookmarkStart w:id="350" w:name="_Toc124835725"/>
      <w:r>
        <w:rPr>
          <w:rFonts w:eastAsia="Arial"/>
        </w:rPr>
        <w:br w:type="page"/>
      </w:r>
    </w:p>
    <w:p w14:paraId="7B9914EC" w14:textId="12EA5ECE" w:rsidR="001A785B" w:rsidRPr="00494D70" w:rsidRDefault="007E007F" w:rsidP="0019288A">
      <w:pPr>
        <w:pStyle w:val="Nagwek1"/>
        <w:numPr>
          <w:ilvl w:val="0"/>
          <w:numId w:val="125"/>
        </w:numPr>
        <w:rPr>
          <w:rFonts w:eastAsia="Calibri"/>
        </w:rPr>
      </w:pPr>
      <w:r w:rsidRPr="00494D70">
        <w:rPr>
          <w:rFonts w:eastAsia="Arial"/>
        </w:rPr>
        <w:lastRenderedPageBreak/>
        <w:t>IMPLEMENTACJA</w:t>
      </w:r>
      <w:bookmarkEnd w:id="349"/>
      <w:bookmarkEnd w:id="350"/>
    </w:p>
    <w:p w14:paraId="5F01CF03" w14:textId="41667791" w:rsidR="00B632E9" w:rsidRPr="00B632E9" w:rsidRDefault="00B632E9" w:rsidP="00B632E9">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 rozdziale opisano technologie, środowisko oraz napotkane problemy implementacyjne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przykładami.</w:t>
      </w:r>
      <w:r w:rsidR="004A3D0A">
        <w:rPr>
          <w:rFonts w:ascii="Arial" w:hAnsi="Arial" w:cs="Arial"/>
          <w:color w:val="000000" w:themeColor="text1"/>
          <w:sz w:val="20"/>
          <w:szCs w:val="20"/>
        </w:rPr>
        <w:t xml:space="preserve"> </w:t>
      </w:r>
    </w:p>
    <w:p w14:paraId="636F8F36" w14:textId="00ADAEF4" w:rsidR="00B632E9" w:rsidRPr="00B632E9" w:rsidRDefault="00B632E9" w:rsidP="008048CF">
      <w:pPr>
        <w:pStyle w:val="Nagwek2"/>
        <w:numPr>
          <w:ilvl w:val="1"/>
          <w:numId w:val="125"/>
        </w:numPr>
      </w:pPr>
      <w:bookmarkStart w:id="351" w:name="_Toc124371427"/>
      <w:bookmarkStart w:id="352" w:name="_Toc124444563"/>
      <w:bookmarkStart w:id="353" w:name="_Toc124444689"/>
      <w:bookmarkStart w:id="354" w:name="_Toc124444814"/>
      <w:bookmarkStart w:id="355" w:name="_Toc124444939"/>
      <w:bookmarkStart w:id="356" w:name="_Toc124445063"/>
      <w:bookmarkStart w:id="357" w:name="_Toc124446117"/>
      <w:bookmarkStart w:id="358" w:name="_Toc124507393"/>
      <w:bookmarkStart w:id="359" w:name="_Toc124507546"/>
      <w:bookmarkStart w:id="360" w:name="_Toc124507671"/>
      <w:bookmarkStart w:id="361" w:name="_Toc124507795"/>
      <w:bookmarkStart w:id="362" w:name="_Toc124507936"/>
      <w:bookmarkStart w:id="363" w:name="_Toc124537673"/>
      <w:bookmarkStart w:id="364" w:name="_Toc124802339"/>
      <w:bookmarkStart w:id="365" w:name="_Toc124834889"/>
      <w:bookmarkStart w:id="366" w:name="_Toc124835158"/>
      <w:bookmarkStart w:id="367" w:name="_Toc124835276"/>
      <w:bookmarkStart w:id="368" w:name="_Toc124835488"/>
      <w:bookmarkStart w:id="369" w:name="_Toc124835604"/>
      <w:bookmarkStart w:id="370" w:name="_Toc124835726"/>
      <w:bookmarkStart w:id="371" w:name="_Toc124371431"/>
      <w:bookmarkStart w:id="372" w:name="_Toc124444567"/>
      <w:bookmarkStart w:id="373" w:name="_Toc124444693"/>
      <w:bookmarkStart w:id="374" w:name="_Toc124444818"/>
      <w:bookmarkStart w:id="375" w:name="_Toc124444943"/>
      <w:bookmarkStart w:id="376" w:name="_Toc124445067"/>
      <w:bookmarkStart w:id="377" w:name="_Toc124446121"/>
      <w:bookmarkStart w:id="378" w:name="_Toc124507397"/>
      <w:bookmarkStart w:id="379" w:name="_Toc124507550"/>
      <w:bookmarkStart w:id="380" w:name="_Toc124507675"/>
      <w:bookmarkStart w:id="381" w:name="_Toc124507799"/>
      <w:bookmarkStart w:id="382" w:name="_Toc124507940"/>
      <w:bookmarkStart w:id="383" w:name="_Toc124537677"/>
      <w:bookmarkStart w:id="384" w:name="_Toc124802343"/>
      <w:bookmarkStart w:id="385" w:name="_Toc124834893"/>
      <w:bookmarkStart w:id="386" w:name="_Toc124835162"/>
      <w:bookmarkStart w:id="387" w:name="_Toc124835280"/>
      <w:bookmarkStart w:id="388" w:name="_Toc124835492"/>
      <w:bookmarkStart w:id="389" w:name="_Toc124835608"/>
      <w:bookmarkStart w:id="390" w:name="_Toc124835730"/>
      <w:bookmarkStart w:id="391" w:name="_Toc124445068"/>
      <w:bookmarkStart w:id="392" w:name="_Toc124835731"/>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r w:rsidRPr="00B632E9">
        <w:t>Technologia implementacji</w:t>
      </w:r>
      <w:bookmarkEnd w:id="391"/>
      <w:bookmarkEnd w:id="392"/>
      <w:r w:rsidR="004A3D0A">
        <w:t xml:space="preserve"> </w:t>
      </w:r>
      <w:r w:rsidR="2A3C7D9D">
        <w:t>i wykorzystane narzędzia</w:t>
      </w:r>
    </w:p>
    <w:p w14:paraId="6FAB0945" w14:textId="7F78AF72" w:rsidR="003E55B9" w:rsidRPr="00DE2810" w:rsidRDefault="00B632E9" w:rsidP="00DE2810">
      <w:pPr>
        <w:pStyle w:val="NormalnyWeb"/>
        <w:spacing w:beforeAutospacing="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Realizację projektu aplikacji umożliwia skorzystanie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następujących technologii</w:t>
      </w:r>
      <w:r w:rsidR="000E30D2">
        <w:rPr>
          <w:rFonts w:ascii="Arial" w:hAnsi="Arial" w:cs="Arial"/>
          <w:color w:val="000000" w:themeColor="text1"/>
          <w:sz w:val="20"/>
          <w:szCs w:val="20"/>
        </w:rPr>
        <w:t>:</w:t>
      </w:r>
    </w:p>
    <w:p w14:paraId="692550A3" w14:textId="10332A90" w:rsidR="001A785B" w:rsidRPr="00034351" w:rsidRDefault="003E55B9" w:rsidP="00952F51">
      <w:pPr>
        <w:pStyle w:val="Akapitzlist"/>
        <w:numPr>
          <w:ilvl w:val="0"/>
          <w:numId w:val="159"/>
        </w:numPr>
        <w:spacing w:line="360" w:lineRule="auto"/>
        <w:rPr>
          <w:rFonts w:ascii="Arial" w:hAnsi="Arial" w:cs="Arial"/>
          <w:color w:val="000000" w:themeColor="text1"/>
          <w:sz w:val="20"/>
          <w:szCs w:val="20"/>
        </w:rPr>
      </w:pPr>
      <w:bookmarkStart w:id="393" w:name="_Toc124445074"/>
      <w:bookmarkStart w:id="394" w:name="_Toc124835732"/>
      <w:r w:rsidRPr="00034351">
        <w:rPr>
          <w:rFonts w:ascii="Arial" w:hAnsi="Arial" w:cs="Arial"/>
          <w:sz w:val="20"/>
          <w:szCs w:val="20"/>
        </w:rPr>
        <w:t>S</w:t>
      </w:r>
      <w:r w:rsidR="00B632E9" w:rsidRPr="00034351">
        <w:rPr>
          <w:rFonts w:ascii="Arial" w:hAnsi="Arial" w:cs="Arial"/>
          <w:sz w:val="20"/>
          <w:szCs w:val="20"/>
        </w:rPr>
        <w:t>ilnik Unity</w:t>
      </w:r>
      <w:bookmarkEnd w:id="393"/>
      <w:bookmarkEnd w:id="394"/>
      <w:r w:rsidR="2A3C7D9D" w:rsidRPr="00034351">
        <w:rPr>
          <w:rFonts w:ascii="Arial" w:hAnsi="Arial" w:cs="Arial"/>
          <w:color w:val="000000" w:themeColor="text1"/>
          <w:sz w:val="20"/>
          <w:szCs w:val="20"/>
        </w:rPr>
        <w:t xml:space="preserve"> [</w:t>
      </w:r>
      <w:r w:rsidR="3F4AF0B0" w:rsidRPr="002E0B60">
        <w:rPr>
          <w:rStyle w:val="Odwoanieprzypisukocowego"/>
          <w:rFonts w:ascii="Arial" w:hAnsi="Arial" w:cs="Arial"/>
          <w:color w:val="000000" w:themeColor="text1"/>
          <w:sz w:val="20"/>
          <w:szCs w:val="20"/>
          <w:vertAlign w:val="baseline"/>
        </w:rPr>
        <w:endnoteReference w:id="13"/>
      </w:r>
      <w:r w:rsidR="2A3C7D9D" w:rsidRPr="00034351">
        <w:rPr>
          <w:rFonts w:ascii="Arial" w:hAnsi="Arial" w:cs="Arial"/>
          <w:color w:val="000000" w:themeColor="text1"/>
          <w:sz w:val="20"/>
          <w:szCs w:val="20"/>
        </w:rPr>
        <w:t>][</w:t>
      </w:r>
      <w:r w:rsidR="3F4AF0B0" w:rsidRPr="002E0B60">
        <w:rPr>
          <w:rStyle w:val="Odwoanieprzypisukocowego"/>
          <w:rFonts w:ascii="Arial" w:hAnsi="Arial" w:cs="Arial"/>
          <w:color w:val="000000" w:themeColor="text1"/>
          <w:sz w:val="20"/>
          <w:szCs w:val="20"/>
          <w:vertAlign w:val="baseline"/>
        </w:rPr>
        <w:endnoteReference w:id="14"/>
      </w:r>
      <w:r w:rsidR="2A3C7D9D" w:rsidRPr="00034351">
        <w:rPr>
          <w:rFonts w:ascii="Arial" w:hAnsi="Arial" w:cs="Arial"/>
          <w:color w:val="000000" w:themeColor="text1"/>
          <w:sz w:val="20"/>
          <w:szCs w:val="20"/>
        </w:rPr>
        <w:t>]</w:t>
      </w:r>
    </w:p>
    <w:p w14:paraId="60C97D41" w14:textId="38E4AC1E"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5" w:name="_Toc124445075"/>
      <w:bookmarkStart w:id="396" w:name="_Toc124835733"/>
      <w:proofErr w:type="spellStart"/>
      <w:r w:rsidRPr="00034351">
        <w:rPr>
          <w:rFonts w:ascii="Arial" w:hAnsi="Arial" w:cs="Arial"/>
          <w:sz w:val="20"/>
          <w:szCs w:val="20"/>
        </w:rPr>
        <w:t>Steam</w:t>
      </w:r>
      <w:proofErr w:type="spellEnd"/>
      <w:r w:rsidRPr="00034351">
        <w:rPr>
          <w:rFonts w:ascii="Arial" w:hAnsi="Arial" w:cs="Arial"/>
          <w:sz w:val="20"/>
          <w:szCs w:val="20"/>
        </w:rPr>
        <w:t xml:space="preserve"> VR</w:t>
      </w:r>
      <w:bookmarkEnd w:id="395"/>
      <w:bookmarkEnd w:id="396"/>
      <w:r w:rsidRPr="00034351">
        <w:rPr>
          <w:rFonts w:ascii="Arial" w:hAnsi="Arial" w:cs="Arial"/>
          <w:color w:val="000000" w:themeColor="text1"/>
          <w:sz w:val="20"/>
          <w:szCs w:val="20"/>
        </w:rPr>
        <w:t>.</w:t>
      </w:r>
    </w:p>
    <w:p w14:paraId="42D4C445" w14:textId="10332A90" w:rsidR="001A785B" w:rsidRPr="00034351" w:rsidRDefault="00B632E9" w:rsidP="00952F51">
      <w:pPr>
        <w:pStyle w:val="Akapitzlist"/>
        <w:numPr>
          <w:ilvl w:val="0"/>
          <w:numId w:val="159"/>
        </w:numPr>
        <w:spacing w:line="360" w:lineRule="auto"/>
        <w:rPr>
          <w:rFonts w:ascii="Arial" w:hAnsi="Arial" w:cs="Arial"/>
          <w:sz w:val="20"/>
          <w:szCs w:val="20"/>
        </w:rPr>
      </w:pPr>
      <w:bookmarkStart w:id="397" w:name="_Toc124445076"/>
      <w:bookmarkStart w:id="398" w:name="_Toc124835734"/>
      <w:r w:rsidRPr="00034351">
        <w:rPr>
          <w:rFonts w:ascii="Arial" w:hAnsi="Arial" w:cs="Arial"/>
          <w:sz w:val="20"/>
          <w:szCs w:val="20"/>
        </w:rPr>
        <w:t>Bazy danych SQL</w:t>
      </w:r>
      <w:bookmarkEnd w:id="397"/>
      <w:bookmarkEnd w:id="398"/>
    </w:p>
    <w:p w14:paraId="50089AB5" w14:textId="30719C17"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9" w:name="_Toc124445077"/>
      <w:bookmarkStart w:id="400" w:name="_Toc124835735"/>
      <w:r w:rsidRPr="00034351">
        <w:rPr>
          <w:rFonts w:ascii="Arial" w:hAnsi="Arial" w:cs="Arial"/>
          <w:sz w:val="20"/>
          <w:szCs w:val="20"/>
        </w:rPr>
        <w:t>Zestaw VR</w:t>
      </w:r>
      <w:r w:rsidRPr="00034351">
        <w:rPr>
          <w:rFonts w:ascii="Arial" w:hAnsi="Arial" w:cs="Arial"/>
          <w:color w:val="000000" w:themeColor="text1"/>
          <w:sz w:val="20"/>
          <w:szCs w:val="20"/>
        </w:rPr>
        <w:t>.</w:t>
      </w:r>
    </w:p>
    <w:p w14:paraId="4F873FBC" w14:textId="3A2C5F0F" w:rsidR="00B632E9" w:rsidRPr="00034351" w:rsidRDefault="00B632E9" w:rsidP="00952F51">
      <w:pPr>
        <w:pStyle w:val="Akapitzlist"/>
        <w:numPr>
          <w:ilvl w:val="0"/>
          <w:numId w:val="159"/>
        </w:numPr>
        <w:spacing w:line="360" w:lineRule="auto"/>
        <w:rPr>
          <w:rFonts w:ascii="Arial" w:hAnsi="Arial" w:cs="Arial"/>
          <w:sz w:val="20"/>
          <w:szCs w:val="20"/>
        </w:rPr>
      </w:pPr>
      <w:bookmarkStart w:id="401" w:name="_Toc124445078"/>
      <w:bookmarkStart w:id="402" w:name="_Toc124835736"/>
      <w:bookmarkEnd w:id="399"/>
      <w:bookmarkEnd w:id="400"/>
      <w:r w:rsidRPr="00034351">
        <w:rPr>
          <w:rFonts w:ascii="Arial" w:hAnsi="Arial" w:cs="Arial"/>
          <w:sz w:val="20"/>
          <w:szCs w:val="20"/>
        </w:rPr>
        <w:t xml:space="preserve">REST </w:t>
      </w:r>
      <w:bookmarkEnd w:id="401"/>
      <w:bookmarkEnd w:id="402"/>
      <w:r w:rsidR="548CED0A" w:rsidRPr="00034351">
        <w:rPr>
          <w:rFonts w:ascii="Arial" w:hAnsi="Arial" w:cs="Arial"/>
          <w:sz w:val="20"/>
          <w:szCs w:val="20"/>
        </w:rPr>
        <w:t>API</w:t>
      </w:r>
      <w:r w:rsidR="008F22A1">
        <w:rPr>
          <w:rFonts w:ascii="Arial" w:hAnsi="Arial" w:cs="Arial"/>
          <w:sz w:val="20"/>
          <w:szCs w:val="20"/>
        </w:rPr>
        <w:t xml:space="preserve"> </w:t>
      </w:r>
    </w:p>
    <w:p w14:paraId="6FE882B7" w14:textId="21F36535" w:rsidR="001A785B" w:rsidRPr="00034351" w:rsidRDefault="548CED0A" w:rsidP="00952F51">
      <w:pPr>
        <w:pStyle w:val="Akapitzlist"/>
        <w:numPr>
          <w:ilvl w:val="0"/>
          <w:numId w:val="159"/>
        </w:numPr>
        <w:spacing w:line="360" w:lineRule="auto"/>
        <w:rPr>
          <w:rFonts w:ascii="Arial" w:hAnsi="Arial" w:cs="Arial"/>
          <w:color w:val="000000"/>
          <w:sz w:val="20"/>
          <w:szCs w:val="20"/>
        </w:rPr>
      </w:pPr>
      <w:bookmarkStart w:id="403" w:name="_Toc124445080"/>
      <w:bookmarkStart w:id="404" w:name="_Toc124835738"/>
      <w:r w:rsidRPr="00034351">
        <w:rPr>
          <w:rStyle w:val="Nagwek3Znak"/>
          <w:rFonts w:eastAsia="Calibri" w:cs="Arial"/>
          <w:sz w:val="20"/>
          <w:szCs w:val="20"/>
        </w:rPr>
        <w:t>C#</w:t>
      </w:r>
      <w:bookmarkEnd w:id="403"/>
      <w:bookmarkEnd w:id="404"/>
      <w:r w:rsidRPr="00034351">
        <w:rPr>
          <w:rFonts w:ascii="Arial" w:hAnsi="Arial" w:cs="Arial"/>
          <w:color w:val="000000" w:themeColor="text1"/>
          <w:sz w:val="20"/>
          <w:szCs w:val="20"/>
        </w:rPr>
        <w:t xml:space="preserve"> [</w:t>
      </w:r>
      <w:r w:rsidR="00B632E9" w:rsidRPr="002E0B60">
        <w:rPr>
          <w:rStyle w:val="Odwoanieprzypisukocowego"/>
          <w:rFonts w:ascii="Arial" w:hAnsi="Arial" w:cs="Arial"/>
          <w:color w:val="000000" w:themeColor="text1"/>
          <w:sz w:val="20"/>
          <w:szCs w:val="20"/>
          <w:vertAlign w:val="baseline"/>
        </w:rPr>
        <w:endnoteReference w:id="15"/>
      </w:r>
      <w:r w:rsidRPr="00034351">
        <w:rPr>
          <w:rFonts w:ascii="Arial" w:hAnsi="Arial" w:cs="Arial"/>
          <w:color w:val="000000" w:themeColor="text1"/>
          <w:sz w:val="20"/>
          <w:szCs w:val="20"/>
        </w:rPr>
        <w:t>][</w:t>
      </w:r>
      <w:r w:rsidR="00B632E9" w:rsidRPr="002E0B60">
        <w:rPr>
          <w:rStyle w:val="Odwoanieprzypisukocowego"/>
          <w:rFonts w:ascii="Arial" w:hAnsi="Arial" w:cs="Arial"/>
          <w:color w:val="000000" w:themeColor="text1"/>
          <w:sz w:val="20"/>
          <w:szCs w:val="20"/>
          <w:vertAlign w:val="baseline"/>
        </w:rPr>
        <w:endnoteReference w:id="16"/>
      </w:r>
      <w:r w:rsidRPr="00034351">
        <w:rPr>
          <w:rFonts w:ascii="Arial" w:hAnsi="Arial" w:cs="Arial"/>
          <w:color w:val="000000" w:themeColor="text1"/>
          <w:sz w:val="20"/>
          <w:szCs w:val="20"/>
        </w:rPr>
        <w:t>]</w:t>
      </w:r>
    </w:p>
    <w:p w14:paraId="09694C6A" w14:textId="54C09A77" w:rsidR="001A785B" w:rsidRPr="00034351" w:rsidRDefault="00B632E9" w:rsidP="00952F51">
      <w:pPr>
        <w:pStyle w:val="Akapitzlist"/>
        <w:numPr>
          <w:ilvl w:val="0"/>
          <w:numId w:val="159"/>
        </w:numPr>
        <w:spacing w:line="360" w:lineRule="auto"/>
        <w:rPr>
          <w:rFonts w:ascii="Arial" w:hAnsi="Arial" w:cs="Arial"/>
          <w:sz w:val="20"/>
          <w:szCs w:val="20"/>
        </w:rPr>
      </w:pPr>
      <w:bookmarkStart w:id="405" w:name="_Toc124445081"/>
      <w:bookmarkStart w:id="406" w:name="_Toc124835739"/>
      <w:proofErr w:type="spellStart"/>
      <w:r w:rsidRPr="00034351">
        <w:rPr>
          <w:rFonts w:ascii="Arial" w:hAnsi="Arial" w:cs="Arial"/>
          <w:sz w:val="20"/>
          <w:szCs w:val="20"/>
        </w:rPr>
        <w:t>Github</w:t>
      </w:r>
      <w:bookmarkEnd w:id="405"/>
      <w:bookmarkEnd w:id="406"/>
      <w:proofErr w:type="spellEnd"/>
    </w:p>
    <w:p w14:paraId="5D0FF8D7" w14:textId="08F794F0" w:rsidR="00B632E9" w:rsidRPr="00034351" w:rsidRDefault="00B632E9" w:rsidP="00952F51">
      <w:pPr>
        <w:pStyle w:val="Akapitzlist"/>
        <w:numPr>
          <w:ilvl w:val="0"/>
          <w:numId w:val="159"/>
        </w:numPr>
        <w:spacing w:line="360" w:lineRule="auto"/>
        <w:rPr>
          <w:rFonts w:ascii="Arial" w:hAnsi="Arial" w:cs="Arial"/>
          <w:sz w:val="20"/>
          <w:szCs w:val="20"/>
        </w:rPr>
      </w:pPr>
      <w:bookmarkStart w:id="407" w:name="_Toc124445082"/>
      <w:bookmarkStart w:id="408" w:name="_Toc124835740"/>
      <w:r w:rsidRPr="00034351">
        <w:rPr>
          <w:rFonts w:ascii="Arial" w:hAnsi="Arial" w:cs="Arial"/>
          <w:sz w:val="20"/>
          <w:szCs w:val="20"/>
        </w:rPr>
        <w:t>Visual Studio</w:t>
      </w:r>
      <w:bookmarkEnd w:id="407"/>
      <w:bookmarkEnd w:id="408"/>
    </w:p>
    <w:p w14:paraId="117B1AC6" w14:textId="19DB4D39" w:rsidR="00B632E9" w:rsidRPr="001A785B" w:rsidRDefault="00B632E9" w:rsidP="008048CF">
      <w:pPr>
        <w:pStyle w:val="Nagwek2"/>
        <w:keepNext/>
        <w:numPr>
          <w:ilvl w:val="1"/>
          <w:numId w:val="125"/>
        </w:numPr>
        <w:ind w:left="578" w:hanging="578"/>
      </w:pPr>
      <w:bookmarkStart w:id="409" w:name="_Toc124445083"/>
      <w:bookmarkStart w:id="410" w:name="_Toc124835741"/>
      <w:r w:rsidRPr="00B632E9">
        <w:t>Główne problemy implementacyjne</w:t>
      </w:r>
      <w:bookmarkEnd w:id="409"/>
      <w:bookmarkEnd w:id="410"/>
    </w:p>
    <w:p w14:paraId="48B02F35" w14:textId="06BAC8BB" w:rsidR="00B632E9" w:rsidRPr="00B632E9" w:rsidRDefault="00B632E9" w:rsidP="000F5162">
      <w:pPr>
        <w:pStyle w:val="NormalnyWeb"/>
        <w:spacing w:beforeAutospacing="0" w:afterAutospacing="0" w:line="360" w:lineRule="auto"/>
        <w:ind w:firstLine="576"/>
        <w:jc w:val="both"/>
        <w:rPr>
          <w:rFonts w:ascii="Arial" w:hAnsi="Arial" w:cs="Arial"/>
          <w:sz w:val="20"/>
          <w:szCs w:val="20"/>
        </w:rPr>
      </w:pPr>
      <w:r w:rsidRPr="2F34556B">
        <w:rPr>
          <w:rFonts w:ascii="Arial" w:hAnsi="Arial" w:cs="Arial"/>
          <w:color w:val="000000" w:themeColor="text1"/>
          <w:sz w:val="20"/>
          <w:szCs w:val="20"/>
        </w:rPr>
        <w:t xml:space="preserve">Podczas rozwoju aplikacji napotkano na liczne problemy implementacyjne. </w:t>
      </w:r>
      <w:r w:rsidR="632BB9F2" w:rsidRPr="632BB9F2">
        <w:rPr>
          <w:rFonts w:ascii="Arial" w:hAnsi="Arial" w:cs="Arial"/>
          <w:color w:val="000000" w:themeColor="text1"/>
          <w:sz w:val="20"/>
          <w:szCs w:val="20"/>
        </w:rPr>
        <w:t xml:space="preserve">Były to </w:t>
      </w:r>
      <w:r w:rsidR="1647104A" w:rsidRPr="1647104A">
        <w:rPr>
          <w:rFonts w:ascii="Arial" w:hAnsi="Arial" w:cs="Arial"/>
          <w:color w:val="000000" w:themeColor="text1"/>
          <w:sz w:val="20"/>
          <w:szCs w:val="20"/>
        </w:rPr>
        <w:t xml:space="preserve">zarówno </w:t>
      </w:r>
      <w:r w:rsidR="632BB9F2" w:rsidRPr="632BB9F2">
        <w:rPr>
          <w:rFonts w:ascii="Arial" w:hAnsi="Arial" w:cs="Arial"/>
          <w:color w:val="000000" w:themeColor="text1"/>
          <w:sz w:val="20"/>
          <w:szCs w:val="20"/>
        </w:rPr>
        <w:t xml:space="preserve">problemy, których </w:t>
      </w:r>
      <w:commentRangeStart w:id="411"/>
      <w:r w:rsidR="632BB9F2" w:rsidRPr="632BB9F2">
        <w:rPr>
          <w:rFonts w:ascii="Arial" w:hAnsi="Arial" w:cs="Arial"/>
          <w:color w:val="000000" w:themeColor="text1"/>
          <w:sz w:val="20"/>
          <w:szCs w:val="20"/>
        </w:rPr>
        <w:t xml:space="preserve">spodziewaliśmy się już na etapie </w:t>
      </w:r>
      <w:r w:rsidR="1647104A" w:rsidRPr="1647104A">
        <w:rPr>
          <w:rFonts w:ascii="Arial" w:hAnsi="Arial" w:cs="Arial"/>
          <w:color w:val="000000" w:themeColor="text1"/>
          <w:sz w:val="20"/>
          <w:szCs w:val="20"/>
        </w:rPr>
        <w:t>projektowania</w:t>
      </w:r>
      <w:r w:rsidRPr="2F34556B">
        <w:rPr>
          <w:rFonts w:ascii="Arial" w:hAnsi="Arial" w:cs="Arial"/>
          <w:color w:val="000000" w:themeColor="text1"/>
          <w:sz w:val="20"/>
          <w:szCs w:val="20"/>
        </w:rPr>
        <w:t xml:space="preserve">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takie, </w:t>
      </w:r>
      <w:r w:rsidR="1647104A" w:rsidRPr="1647104A">
        <w:rPr>
          <w:rFonts w:ascii="Arial" w:hAnsi="Arial" w:cs="Arial"/>
          <w:color w:val="000000" w:themeColor="text1"/>
          <w:sz w:val="20"/>
          <w:szCs w:val="20"/>
        </w:rPr>
        <w:t>które zaskoczyły nas</w:t>
      </w:r>
      <w:r w:rsidRPr="2F34556B">
        <w:rPr>
          <w:rFonts w:ascii="Arial" w:hAnsi="Arial" w:cs="Arial"/>
          <w:color w:val="000000" w:themeColor="text1"/>
          <w:sz w:val="20"/>
          <w:szCs w:val="20"/>
        </w:rPr>
        <w:t xml:space="preserve"> na etapie tworzenia </w:t>
      </w:r>
      <w:r w:rsidR="1647104A" w:rsidRPr="1647104A">
        <w:rPr>
          <w:rFonts w:ascii="Arial" w:hAnsi="Arial" w:cs="Arial"/>
          <w:color w:val="000000" w:themeColor="text1"/>
          <w:sz w:val="20"/>
          <w:szCs w:val="20"/>
        </w:rPr>
        <w:t>poszczególnych funkcjonalności</w:t>
      </w:r>
      <w:r w:rsidRPr="2F34556B">
        <w:rPr>
          <w:rFonts w:ascii="Arial" w:hAnsi="Arial" w:cs="Arial"/>
          <w:color w:val="000000" w:themeColor="text1"/>
          <w:sz w:val="20"/>
          <w:szCs w:val="20"/>
        </w:rPr>
        <w:t>.</w:t>
      </w:r>
      <w:commentRangeEnd w:id="411"/>
      <w:r w:rsidR="00086DCA">
        <w:rPr>
          <w:rStyle w:val="Odwoaniedokomentarza"/>
          <w:rFonts w:ascii="Calibri" w:eastAsia="Calibri" w:hAnsi="Calibri"/>
          <w:lang w:eastAsia="en-US"/>
        </w:rPr>
        <w:commentReference w:id="411"/>
      </w:r>
    </w:p>
    <w:p w14:paraId="14FA280A" w14:textId="493F71E7" w:rsidR="00B632E9" w:rsidRPr="001A785B" w:rsidRDefault="00B632E9" w:rsidP="008048CF">
      <w:pPr>
        <w:pStyle w:val="Nagwek3"/>
        <w:numPr>
          <w:ilvl w:val="2"/>
          <w:numId w:val="125"/>
        </w:numPr>
        <w:rPr>
          <w:color w:val="000000"/>
        </w:rPr>
      </w:pPr>
      <w:bookmarkStart w:id="412" w:name="_Toc124445084"/>
      <w:bookmarkStart w:id="413" w:name="_Toc124835742"/>
      <w:r w:rsidRPr="001A785B">
        <w:t>Sposób</w:t>
      </w:r>
      <w:r w:rsidR="008D36F2">
        <w:t xml:space="preserve"> i</w:t>
      </w:r>
      <w:r w:rsidR="004A3D0A">
        <w:t xml:space="preserve"> </w:t>
      </w:r>
      <w:r w:rsidRPr="001A785B">
        <w:t>moment definiowania przez użytkownika grubości rysowanej ściany.</w:t>
      </w:r>
      <w:bookmarkEnd w:id="412"/>
      <w:bookmarkEnd w:id="413"/>
    </w:p>
    <w:p w14:paraId="5BDEBC88" w14:textId="58CE7F17" w:rsidR="00B632E9" w:rsidRPr="00B632E9" w:rsidRDefault="00B632E9" w:rsidP="2F34556B">
      <w:pPr>
        <w:pStyle w:val="NormalnyWeb"/>
        <w:spacing w:beforeAutospacing="0" w:afterAutospacing="0" w:line="360" w:lineRule="auto"/>
        <w:ind w:firstLine="491"/>
        <w:jc w:val="both"/>
        <w:rPr>
          <w:rFonts w:ascii="Arial" w:hAnsi="Arial" w:cs="Arial"/>
          <w:sz w:val="20"/>
          <w:szCs w:val="20"/>
        </w:rPr>
      </w:pPr>
      <w:r w:rsidRPr="2F34556B">
        <w:rPr>
          <w:rFonts w:ascii="Arial" w:hAnsi="Arial" w:cs="Arial"/>
          <w:color w:val="000000" w:themeColor="text1"/>
          <w:sz w:val="20"/>
          <w:szCs w:val="20"/>
        </w:rPr>
        <w:t>Jedną</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elementarnych procedur podczas procesu tworzenia mieszkania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rysowania 2D jest dodawanie kolejnych ścian do tworzonego obiektu.</w:t>
      </w:r>
      <w:r w:rsidR="00FA65DA">
        <w:rPr>
          <w:rFonts w:ascii="Arial" w:hAnsi="Arial" w:cs="Arial"/>
          <w:color w:val="000000" w:themeColor="text1"/>
          <w:sz w:val="20"/>
          <w:szCs w:val="20"/>
        </w:rPr>
        <w:t xml:space="preserve"> </w:t>
      </w:r>
      <w:r w:rsidR="00D76A33">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uwagi na powtarzalny charakter tej czynności należało dołożyć wszelkich starań</w:t>
      </w:r>
      <w:ins w:id="414" w:author="Jarosław Kuchta" w:date="2023-01-19T10:38:00Z">
        <w:r w:rsidR="00086DCA">
          <w:rPr>
            <w:rFonts w:ascii="Arial" w:hAnsi="Arial" w:cs="Arial"/>
            <w:color w:val="000000" w:themeColor="text1"/>
            <w:sz w:val="20"/>
            <w:szCs w:val="20"/>
          </w:rPr>
          <w:t>,</w:t>
        </w:r>
      </w:ins>
      <w:r w:rsidRPr="2F34556B">
        <w:rPr>
          <w:rFonts w:ascii="Arial" w:hAnsi="Arial" w:cs="Arial"/>
          <w:color w:val="000000" w:themeColor="text1"/>
          <w:sz w:val="20"/>
          <w:szCs w:val="20"/>
        </w:rPr>
        <w:t xml:space="preserve"> aby:</w:t>
      </w:r>
    </w:p>
    <w:p w14:paraId="0AF39064" w14:textId="77777777"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każdorazowo dać użytkownikowi możliwość ustalania parametrów dodawanej ściany,</w:t>
      </w:r>
    </w:p>
    <w:p w14:paraId="3CF6FDC8" w14:textId="6CEAC883"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58EA666C">
        <w:rPr>
          <w:rFonts w:ascii="Arial" w:hAnsi="Arial" w:cs="Arial"/>
          <w:color w:val="000000" w:themeColor="text1"/>
          <w:sz w:val="20"/>
          <w:szCs w:val="20"/>
        </w:rPr>
        <w:t>dostarczyć użytkownikowi niezwłocznej informacji zwrotnej</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58EA666C">
        <w:rPr>
          <w:rFonts w:ascii="Arial" w:hAnsi="Arial" w:cs="Arial"/>
          <w:color w:val="000000" w:themeColor="text1"/>
          <w:sz w:val="20"/>
          <w:szCs w:val="20"/>
        </w:rPr>
        <w:t>wpływie jego wyboru na tworzony obiekt,</w:t>
      </w:r>
    </w:p>
    <w:p w14:paraId="4DE35091" w14:textId="5ED78B13" w:rsidR="00B632E9" w:rsidRPr="002E7BEC"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zminimalizować uciążliwość notorycznego pobierania informacji od użytkownika.</w:t>
      </w:r>
    </w:p>
    <w:p w14:paraId="2496B527" w14:textId="5F60C8B3"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 przestrzeni powstawania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udoskonalania aplikacji wdrażano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testowano różne podejścia do rozwiązania problemu:</w:t>
      </w:r>
    </w:p>
    <w:p w14:paraId="44B050EA" w14:textId="77777777" w:rsidR="00B632E9" w:rsidRPr="00B632E9" w:rsidRDefault="00B632E9" w:rsidP="00B632E9">
      <w:pPr>
        <w:spacing w:line="360" w:lineRule="auto"/>
        <w:jc w:val="both"/>
        <w:rPr>
          <w:rFonts w:ascii="Arial" w:hAnsi="Arial" w:cs="Arial"/>
          <w:sz w:val="20"/>
          <w:szCs w:val="20"/>
        </w:rPr>
      </w:pPr>
    </w:p>
    <w:p w14:paraId="3B1D003E" w14:textId="7162F290" w:rsidR="00B632E9" w:rsidRPr="00B632E9" w:rsidRDefault="00B632E9" w:rsidP="001A785B">
      <w:pPr>
        <w:pStyle w:val="NormalnyWeb"/>
        <w:spacing w:beforeAutospacing="0" w:afterAutospacing="0" w:line="360" w:lineRule="auto"/>
        <w:jc w:val="both"/>
        <w:rPr>
          <w:rFonts w:ascii="Arial" w:hAnsi="Arial" w:cs="Arial"/>
          <w:sz w:val="20"/>
          <w:szCs w:val="20"/>
        </w:rPr>
      </w:pPr>
      <w:r w:rsidRPr="0011DCE2">
        <w:rPr>
          <w:rFonts w:ascii="Arial" w:hAnsi="Arial" w:cs="Arial"/>
          <w:b/>
          <w:color w:val="000000" w:themeColor="text1"/>
          <w:sz w:val="20"/>
          <w:szCs w:val="20"/>
        </w:rPr>
        <w:t xml:space="preserve">Podejście nr </w:t>
      </w:r>
      <w:r w:rsidR="000F5162" w:rsidRPr="0011DCE2">
        <w:rPr>
          <w:rFonts w:ascii="Arial" w:hAnsi="Arial" w:cs="Arial"/>
          <w:b/>
          <w:color w:val="000000" w:themeColor="text1"/>
          <w:sz w:val="20"/>
          <w:szCs w:val="20"/>
        </w:rPr>
        <w:t>1</w:t>
      </w:r>
      <w:r w:rsidRPr="0011DCE2">
        <w:rPr>
          <w:rFonts w:ascii="Arial" w:hAnsi="Arial" w:cs="Arial"/>
          <w:b/>
          <w:color w:val="000000" w:themeColor="text1"/>
          <w:sz w:val="20"/>
          <w:szCs w:val="20"/>
        </w:rPr>
        <w:t>:</w:t>
      </w:r>
    </w:p>
    <w:p w14:paraId="5D29AE07" w14:textId="5FC6DBD1" w:rsidR="0011DCE2" w:rsidRDefault="0011DCE2" w:rsidP="0011DCE2">
      <w:pPr>
        <w:pStyle w:val="NormalnyWeb"/>
        <w:spacing w:beforeAutospacing="0" w:afterAutospacing="0"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jej przeznaczenia, definiowana przed rozpoczęciem rysowania. Sposób wyboru grubości ściany przedstawiono na </w:t>
      </w:r>
      <w:r w:rsidRPr="00351BFE">
        <w:rPr>
          <w:rFonts w:ascii="Arial" w:eastAsia="Arial" w:hAnsi="Arial" w:cs="Arial"/>
          <w:sz w:val="20"/>
          <w:szCs w:val="20"/>
        </w:rPr>
        <w:t xml:space="preserve">rys. </w:t>
      </w:r>
      <w:r w:rsidR="00351BFE" w:rsidRPr="00351BFE">
        <w:rPr>
          <w:rFonts w:ascii="Arial" w:eastAsia="Arial" w:hAnsi="Arial" w:cs="Arial"/>
          <w:sz w:val="20"/>
          <w:szCs w:val="20"/>
        </w:rPr>
        <w:t>50</w:t>
      </w:r>
      <w:r w:rsidR="009B5B0A">
        <w:rPr>
          <w:rFonts w:ascii="Arial" w:eastAsia="Arial" w:hAnsi="Arial" w:cs="Arial"/>
          <w:sz w:val="20"/>
          <w:szCs w:val="20"/>
        </w:rPr>
        <w:t>.</w:t>
      </w:r>
    </w:p>
    <w:p w14:paraId="248BE81D" w14:textId="424ECAC2" w:rsidR="0011DCE2" w:rsidRDefault="0011DCE2" w:rsidP="00B40013">
      <w:pPr>
        <w:spacing w:before="240" w:after="240" w:line="360" w:lineRule="auto"/>
        <w:jc w:val="center"/>
        <w:rPr>
          <w:rFonts w:ascii="Times New Roman" w:eastAsia="Times New Roman" w:hAnsi="Times New Roman"/>
          <w:sz w:val="24"/>
          <w:szCs w:val="24"/>
        </w:rPr>
      </w:pPr>
      <w:r>
        <w:rPr>
          <w:noProof/>
        </w:rPr>
        <w:lastRenderedPageBreak/>
        <w:drawing>
          <wp:inline distT="0" distB="0" distL="0" distR="0" wp14:anchorId="678147BD" wp14:editId="63EEFAAB">
            <wp:extent cx="1885950" cy="1276350"/>
            <wp:effectExtent l="0" t="0" r="0" b="0"/>
            <wp:docPr id="997325778" name="Picture 997325778" descr="https://cdn.discordapp.com/attachments/1049383526484676648/10650064664335689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885950" cy="1276350"/>
                    </a:xfrm>
                    <a:prstGeom prst="rect">
                      <a:avLst/>
                    </a:prstGeom>
                  </pic:spPr>
                </pic:pic>
              </a:graphicData>
            </a:graphic>
          </wp:inline>
        </w:drawing>
      </w:r>
    </w:p>
    <w:p w14:paraId="5457DA6F" w14:textId="47843EBF" w:rsidR="0011DCE2" w:rsidRDefault="00FB77FD" w:rsidP="00B40013">
      <w:pPr>
        <w:pStyle w:val="NormalnyWeb"/>
        <w:spacing w:beforeAutospacing="0" w:after="240" w:afterAutospacing="0" w:line="360" w:lineRule="auto"/>
        <w:jc w:val="center"/>
        <w:rPr>
          <w:rFonts w:ascii="Arial" w:hAnsi="Arial" w:cs="Arial"/>
          <w:color w:val="000000" w:themeColor="text1"/>
          <w:sz w:val="20"/>
          <w:szCs w:val="20"/>
        </w:rPr>
      </w:pPr>
      <w:r>
        <w:rPr>
          <w:rFonts w:ascii="Arial" w:hAnsi="Arial" w:cs="Arial"/>
          <w:color w:val="000000" w:themeColor="text1"/>
          <w:sz w:val="20"/>
          <w:szCs w:val="20"/>
        </w:rPr>
        <w:t>Rys. 50.</w:t>
      </w:r>
      <w:r w:rsidR="00832032">
        <w:rPr>
          <w:rFonts w:ascii="Arial" w:hAnsi="Arial" w:cs="Arial"/>
          <w:color w:val="000000" w:themeColor="text1"/>
          <w:sz w:val="20"/>
          <w:szCs w:val="20"/>
        </w:rPr>
        <w:t xml:space="preserve"> Wybór rodzaju ściany z listy</w:t>
      </w:r>
    </w:p>
    <w:p w14:paraId="0D7C7E62" w14:textId="4E8ED6E8"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zależna od wyboru typu jej przeznaczenia:</w:t>
      </w:r>
    </w:p>
    <w:p w14:paraId="7C09386F" w14:textId="5A55825E" w:rsidR="00B632E9" w:rsidRPr="00B632E9"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10 cm dla ściany typu działowa</w:t>
      </w:r>
    </w:p>
    <w:p w14:paraId="6F747336" w14:textId="1D773EBF" w:rsidR="000F5162"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30 cm dla ściany typu nośna</w:t>
      </w:r>
    </w:p>
    <w:p w14:paraId="54A85D3D" w14:textId="6CA4A4B8" w:rsidR="00B632E9" w:rsidRPr="000F5162" w:rsidRDefault="00B632E9" w:rsidP="005D78B7">
      <w:pPr>
        <w:pStyle w:val="NormalnyWeb"/>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Grubości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zależności od typu predefiniowane były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preferencjach użytkownika.</w:t>
      </w:r>
    </w:p>
    <w:p w14:paraId="5A0DC26D" w14:textId="6C0304CD"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wyborze narzędzia rysowania ścian automatycznie ustawione było domyślne przeznaczenie ściany</w:t>
      </w:r>
      <w:r w:rsidR="00FA65DA">
        <w:rPr>
          <w:rFonts w:ascii="Arial" w:hAnsi="Arial" w:cs="Arial"/>
          <w:color w:val="000000"/>
          <w:sz w:val="20"/>
          <w:szCs w:val="20"/>
        </w:rPr>
        <w:t xml:space="preserve"> – </w:t>
      </w:r>
      <w:r w:rsidRPr="00B632E9">
        <w:rPr>
          <w:rFonts w:ascii="Arial" w:hAnsi="Arial" w:cs="Arial"/>
          <w:color w:val="000000"/>
          <w:sz w:val="20"/>
          <w:szCs w:val="20"/>
        </w:rPr>
        <w:t>ściana nośna.</w:t>
      </w:r>
    </w:p>
    <w:p w14:paraId="5CE8C48F" w14:textId="02AEDCC3"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8C9908B" w14:textId="77777777"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 wciśnięcie prawego przycisku myszy po wskazaniu ostatniego punktu ściany.</w:t>
      </w:r>
    </w:p>
    <w:p w14:paraId="17BB023C" w14:textId="3F6B6891"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83CB70C" w14:textId="443E320F" w:rsidR="00854BAA" w:rsidRPr="00B632E9" w:rsidRDefault="00854BAA" w:rsidP="00854BAA">
      <w:pPr>
        <w:pStyle w:val="NormalnyWeb"/>
        <w:spacing w:beforeAutospacing="0" w:afterAutospacing="0" w:line="360" w:lineRule="auto"/>
        <w:ind w:left="66"/>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8. </w:t>
      </w:r>
    </w:p>
    <w:p w14:paraId="692AFED8" w14:textId="77777777" w:rsidR="002E31D8" w:rsidRDefault="002E31D8" w:rsidP="000F5162">
      <w:pPr>
        <w:pStyle w:val="NormalnyWeb"/>
        <w:spacing w:beforeAutospacing="0" w:afterAutospacing="0" w:line="360" w:lineRule="auto"/>
        <w:rPr>
          <w:rFonts w:ascii="Arial" w:hAnsi="Arial" w:cs="Arial"/>
          <w:color w:val="000000"/>
          <w:sz w:val="20"/>
          <w:szCs w:val="20"/>
        </w:rPr>
      </w:pPr>
    </w:p>
    <w:p w14:paraId="5BE33EB6" w14:textId="0957E13C" w:rsidR="00B632E9" w:rsidRPr="00B632E9" w:rsidRDefault="00B632E9" w:rsidP="007375BD">
      <w:pPr>
        <w:pStyle w:val="NormalnyWeb"/>
        <w:spacing w:beforeAutospacing="0" w:after="240" w:afterAutospacing="0" w:line="360" w:lineRule="auto"/>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8</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1</w:t>
      </w:r>
    </w:p>
    <w:tbl>
      <w:tblPr>
        <w:tblStyle w:val="Tabela-Siatka"/>
        <w:tblW w:w="5000" w:type="pct"/>
        <w:tblLook w:val="04A0" w:firstRow="1" w:lastRow="0" w:firstColumn="1" w:lastColumn="0" w:noHBand="0" w:noVBand="1"/>
      </w:tblPr>
      <w:tblGrid>
        <w:gridCol w:w="3995"/>
        <w:gridCol w:w="5291"/>
      </w:tblGrid>
      <w:tr w:rsidR="00B632E9" w:rsidRPr="00B632E9" w14:paraId="7FC093A5" w14:textId="77777777" w:rsidTr="0017335C">
        <w:trPr>
          <w:trHeight w:val="57"/>
        </w:trPr>
        <w:tc>
          <w:tcPr>
            <w:tcW w:w="2151" w:type="pct"/>
            <w:shd w:val="clear" w:color="auto" w:fill="BFBFBF" w:themeFill="background1" w:themeFillShade="BF"/>
            <w:hideMark/>
          </w:tcPr>
          <w:p w14:paraId="37E9ADE6" w14:textId="3FB2EE3D"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Zalety</w:t>
            </w:r>
          </w:p>
        </w:tc>
        <w:tc>
          <w:tcPr>
            <w:tcW w:w="2849" w:type="pct"/>
            <w:shd w:val="clear" w:color="auto" w:fill="BFBFBF" w:themeFill="background1" w:themeFillShade="BF"/>
            <w:hideMark/>
          </w:tcPr>
          <w:p w14:paraId="1AC12BF8" w14:textId="77777777"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Wady</w:t>
            </w:r>
          </w:p>
        </w:tc>
      </w:tr>
      <w:tr w:rsidR="00B632E9" w:rsidRPr="00B632E9" w14:paraId="3FE8B153" w14:textId="77777777" w:rsidTr="2E35B095">
        <w:tc>
          <w:tcPr>
            <w:tcW w:w="2151" w:type="pct"/>
            <w:hideMark/>
          </w:tcPr>
          <w:p w14:paraId="19ED16E2" w14:textId="317F808F" w:rsidR="00B632E9" w:rsidRPr="00B632E9" w:rsidRDefault="00B632E9" w:rsidP="007375BD">
            <w:pPr>
              <w:pStyle w:val="NormalnyWeb"/>
              <w:numPr>
                <w:ilvl w:val="0"/>
                <w:numId w:val="22"/>
              </w:numPr>
              <w:spacing w:beforeAutospacing="0" w:afterAutospacing="0" w:line="360" w:lineRule="auto"/>
              <w:ind w:left="357" w:hanging="357"/>
              <w:jc w:val="both"/>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tc>
        <w:tc>
          <w:tcPr>
            <w:tcW w:w="2849" w:type="pct"/>
            <w:hideMark/>
          </w:tcPr>
          <w:p w14:paraId="37938BFB" w14:textId="0373AA7F"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2E35B095">
              <w:rPr>
                <w:rFonts w:ascii="Arial" w:hAnsi="Arial" w:cs="Arial"/>
                <w:color w:val="000000" w:themeColor="text1"/>
                <w:sz w:val="20"/>
                <w:szCs w:val="20"/>
              </w:rPr>
              <w:t>mała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26DF8A5" w14:textId="076074A0"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8241AA6" w14:textId="5381A6E5" w:rsidR="007C271F" w:rsidRDefault="00B632E9" w:rsidP="007C271F">
      <w:pPr>
        <w:spacing w:line="360" w:lineRule="auto"/>
        <w:jc w:val="both"/>
        <w:rPr>
          <w:rFonts w:ascii="Arial" w:hAnsi="Arial" w:cs="Arial"/>
          <w:b/>
          <w:bCs/>
          <w:color w:val="000000"/>
          <w:sz w:val="20"/>
          <w:szCs w:val="20"/>
        </w:rPr>
      </w:pPr>
      <w:r>
        <w:br/>
      </w:r>
      <w:r w:rsidRPr="0011DCE2">
        <w:rPr>
          <w:rFonts w:ascii="Arial" w:hAnsi="Arial" w:cs="Arial"/>
          <w:b/>
          <w:color w:val="000000" w:themeColor="text1"/>
          <w:sz w:val="20"/>
          <w:szCs w:val="20"/>
        </w:rPr>
        <w:t>Podejście nr 2:</w:t>
      </w:r>
    </w:p>
    <w:p w14:paraId="0D286D7E" w14:textId="1688973D" w:rsidR="0011DCE2" w:rsidRDefault="0011DCE2" w:rsidP="0011DCE2">
      <w:pPr>
        <w:spacing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precyzyjnie określonego parametru podanego przez użytkownika, przed rozpoczęciem rysowania. Rozszerzony panel wyboru grubości przedstawiono na </w:t>
      </w:r>
      <w:r w:rsidRPr="002E31D8">
        <w:rPr>
          <w:rFonts w:ascii="Arial" w:eastAsia="Arial" w:hAnsi="Arial" w:cs="Arial"/>
          <w:sz w:val="20"/>
          <w:szCs w:val="20"/>
        </w:rPr>
        <w:t xml:space="preserve">rys. </w:t>
      </w:r>
      <w:r w:rsidR="002E31D8" w:rsidRPr="002E31D8">
        <w:rPr>
          <w:rFonts w:ascii="Arial" w:eastAsia="Arial" w:hAnsi="Arial" w:cs="Arial"/>
          <w:sz w:val="20"/>
          <w:szCs w:val="20"/>
        </w:rPr>
        <w:t>51</w:t>
      </w:r>
    </w:p>
    <w:p w14:paraId="599E2623" w14:textId="424ECAC2" w:rsidR="0011DCE2" w:rsidRDefault="0011DCE2" w:rsidP="0064311C">
      <w:pPr>
        <w:spacing w:after="240" w:line="360" w:lineRule="auto"/>
        <w:jc w:val="center"/>
        <w:rPr>
          <w:rFonts w:cs="Calibri"/>
        </w:rPr>
      </w:pPr>
      <w:r>
        <w:rPr>
          <w:noProof/>
        </w:rPr>
        <w:lastRenderedPageBreak/>
        <w:drawing>
          <wp:inline distT="0" distB="0" distL="0" distR="0" wp14:anchorId="7EF718C8" wp14:editId="4306326E">
            <wp:extent cx="1857375" cy="1600200"/>
            <wp:effectExtent l="0" t="0" r="0" b="0"/>
            <wp:docPr id="722961042" name="Picture 722961042" descr="https://cdn.discordapp.com/attachments/1049383526484676648/10649974276161619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p>
    <w:p w14:paraId="2A40A9D8" w14:textId="34AA526F" w:rsidR="0011DCE2" w:rsidRDefault="002E31D8" w:rsidP="0064311C">
      <w:pPr>
        <w:spacing w:after="240" w:line="360" w:lineRule="auto"/>
        <w:jc w:val="center"/>
        <w:rPr>
          <w:rFonts w:ascii="Arial" w:hAnsi="Arial" w:cs="Arial"/>
          <w:color w:val="000000" w:themeColor="text1"/>
          <w:sz w:val="20"/>
          <w:szCs w:val="20"/>
        </w:rPr>
      </w:pPr>
      <w:r>
        <w:rPr>
          <w:rFonts w:ascii="Arial" w:hAnsi="Arial" w:cs="Arial"/>
          <w:color w:val="000000" w:themeColor="text1"/>
          <w:sz w:val="20"/>
          <w:szCs w:val="20"/>
        </w:rPr>
        <w:t xml:space="preserve">Rys. 51. </w:t>
      </w:r>
      <w:r w:rsidR="0064311C">
        <w:rPr>
          <w:rFonts w:ascii="Arial" w:hAnsi="Arial" w:cs="Arial"/>
          <w:color w:val="000000" w:themeColor="text1"/>
          <w:sz w:val="20"/>
          <w:szCs w:val="20"/>
        </w:rPr>
        <w:t>Wybór predefiniowanej grubości z listy</w:t>
      </w:r>
    </w:p>
    <w:p w14:paraId="71E44648" w14:textId="77777777" w:rsidR="00B632E9" w:rsidRPr="00B632E9" w:rsidRDefault="00B632E9" w:rsidP="004C4610">
      <w:pPr>
        <w:pStyle w:val="NormalnyWeb"/>
        <w:numPr>
          <w:ilvl w:val="0"/>
          <w:numId w:val="50"/>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określana przez:</w:t>
      </w:r>
    </w:p>
    <w:p w14:paraId="5D69343C" w14:textId="5F462031" w:rsidR="00B632E9" w:rsidRPr="00B632E9" w:rsidRDefault="00B632E9" w:rsidP="004C4610">
      <w:pPr>
        <w:pStyle w:val="NormalnyWeb"/>
        <w:numPr>
          <w:ilvl w:val="0"/>
          <w:numId w:val="51"/>
        </w:numPr>
        <w:tabs>
          <w:tab w:val="left" w:pos="1276"/>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2C301F44" w14:textId="6883C34D" w:rsidR="000F5162" w:rsidRDefault="00B632E9" w:rsidP="004C4610">
      <w:pPr>
        <w:pStyle w:val="NormalnyWeb"/>
        <w:numPr>
          <w:ilvl w:val="0"/>
          <w:numId w:val="51"/>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0390F920" w14:textId="21E860F4" w:rsidR="00B632E9" w:rsidRPr="000F5162" w:rsidRDefault="008B0491"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8B0491">
        <w:rPr>
          <w:rFonts w:ascii="Arial" w:hAnsi="Arial" w:cs="Arial"/>
          <w:sz w:val="20"/>
          <w:szCs w:val="20"/>
        </w:rPr>
        <w:t>Po</w:t>
      </w:r>
      <w:r w:rsidR="00B632E9" w:rsidRPr="2F34556B">
        <w:rPr>
          <w:rFonts w:ascii="Arial" w:hAnsi="Arial" w:cs="Arial"/>
          <w:color w:val="000000" w:themeColor="text1"/>
          <w:sz w:val="20"/>
          <w:szCs w:val="20"/>
        </w:rPr>
        <w:t xml:space="preserve">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predefiniowanych grubości.</w:t>
      </w:r>
    </w:p>
    <w:p w14:paraId="6BB1FA3E" w14:textId="0B687DB7" w:rsidR="00B632E9" w:rsidRP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25DA1084" w14:textId="5CC7A7D6" w:rsid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r w:rsidR="007C271F">
        <w:rPr>
          <w:rFonts w:ascii="Arial" w:hAnsi="Arial" w:cs="Arial"/>
          <w:color w:val="000000"/>
          <w:sz w:val="20"/>
          <w:szCs w:val="20"/>
        </w:rPr>
        <w:t xml:space="preserve"> </w:t>
      </w:r>
    </w:p>
    <w:p w14:paraId="57E36420" w14:textId="77777777"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49850873" w14:textId="35D45906"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6F865233" w14:textId="2E67F912" w:rsidR="007C271F" w:rsidRDefault="007C271F"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3E32D8C" w14:textId="61DF3A09" w:rsidR="0064311C" w:rsidRPr="003C3FB6" w:rsidRDefault="00854BAA" w:rsidP="003C3FB6">
      <w:pPr>
        <w:pStyle w:val="NormalnyWeb"/>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9. </w:t>
      </w:r>
    </w:p>
    <w:p w14:paraId="74CB777A" w14:textId="42AB8174" w:rsidR="00B632E9" w:rsidRPr="007C271F" w:rsidRDefault="007C271F" w:rsidP="003C3FB6">
      <w:pPr>
        <w:pStyle w:val="NormalnyWeb"/>
        <w:spacing w:before="240" w:beforeAutospacing="0" w:after="240" w:afterAutospacing="0" w:line="360" w:lineRule="auto"/>
        <w:jc w:val="center"/>
        <w:textAlignment w:val="baseline"/>
        <w:rPr>
          <w:rFonts w:ascii="Arial" w:hAnsi="Arial" w:cs="Arial"/>
          <w:color w:val="000000"/>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9</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w:t>
      </w:r>
      <w:r w:rsidR="008237A4" w:rsidRPr="07972888">
        <w:rPr>
          <w:rFonts w:ascii="Arial" w:hAnsi="Arial" w:cs="Arial"/>
          <w:color w:val="000000" w:themeColor="text1"/>
          <w:sz w:val="20"/>
          <w:szCs w:val="20"/>
        </w:rPr>
        <w:t>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2</w:t>
      </w:r>
    </w:p>
    <w:tbl>
      <w:tblPr>
        <w:tblStyle w:val="Tabela-Siatka"/>
        <w:tblW w:w="8650" w:type="dxa"/>
        <w:tblInd w:w="398" w:type="dxa"/>
        <w:tblLook w:val="04A0" w:firstRow="1" w:lastRow="0" w:firstColumn="1" w:lastColumn="0" w:noHBand="0" w:noVBand="1"/>
      </w:tblPr>
      <w:tblGrid>
        <w:gridCol w:w="4955"/>
        <w:gridCol w:w="3695"/>
      </w:tblGrid>
      <w:tr w:rsidR="00B632E9" w:rsidRPr="00B632E9" w14:paraId="23032467" w14:textId="77777777" w:rsidTr="00916115">
        <w:tc>
          <w:tcPr>
            <w:tcW w:w="4955" w:type="dxa"/>
            <w:shd w:val="clear" w:color="auto" w:fill="BFBFBF" w:themeFill="background1" w:themeFillShade="BF"/>
            <w:hideMark/>
          </w:tcPr>
          <w:p w14:paraId="3CB36B52" w14:textId="2A4141EA"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Zalety</w:t>
            </w:r>
          </w:p>
        </w:tc>
        <w:tc>
          <w:tcPr>
            <w:tcW w:w="3695" w:type="dxa"/>
            <w:shd w:val="clear" w:color="auto" w:fill="BFBFBF" w:themeFill="background1" w:themeFillShade="BF"/>
            <w:hideMark/>
          </w:tcPr>
          <w:p w14:paraId="4A290720" w14:textId="3B81C74E"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Wady</w:t>
            </w:r>
          </w:p>
        </w:tc>
      </w:tr>
      <w:tr w:rsidR="00B632E9" w:rsidRPr="00B632E9" w14:paraId="3E792363" w14:textId="77777777" w:rsidTr="00916115">
        <w:tc>
          <w:tcPr>
            <w:tcW w:w="4955" w:type="dxa"/>
            <w:hideMark/>
          </w:tcPr>
          <w:p w14:paraId="4A984BB9" w14:textId="0A9F2AA4"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p w14:paraId="4F9DDCE9" w14:textId="1733962B"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7630B547" w14:textId="548D9A88"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tc>
        <w:tc>
          <w:tcPr>
            <w:tcW w:w="3695" w:type="dxa"/>
            <w:hideMark/>
          </w:tcPr>
          <w:p w14:paraId="45A74E71" w14:textId="409AB85A" w:rsidR="00B632E9" w:rsidRPr="00B632E9" w:rsidRDefault="00B632E9" w:rsidP="00916115">
            <w:pPr>
              <w:pStyle w:val="NormalnyWeb"/>
              <w:numPr>
                <w:ilvl w:val="0"/>
                <w:numId w:val="25"/>
              </w:numPr>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758F355" w14:textId="77777777" w:rsidR="00B632E9" w:rsidRPr="00B632E9" w:rsidRDefault="00B632E9" w:rsidP="00B632E9">
      <w:pPr>
        <w:spacing w:line="360" w:lineRule="auto"/>
        <w:jc w:val="both"/>
        <w:rPr>
          <w:rFonts w:ascii="Arial" w:hAnsi="Arial" w:cs="Arial"/>
          <w:sz w:val="20"/>
          <w:szCs w:val="20"/>
        </w:rPr>
      </w:pPr>
    </w:p>
    <w:p w14:paraId="1A7BC239" w14:textId="77777777" w:rsidR="00B632E9" w:rsidRPr="00B632E9" w:rsidRDefault="00B632E9" w:rsidP="007C271F">
      <w:pPr>
        <w:pStyle w:val="NormalnyWeb"/>
        <w:spacing w:beforeAutospacing="0" w:afterAutospacing="0" w:line="360" w:lineRule="auto"/>
        <w:rPr>
          <w:rFonts w:ascii="Arial" w:hAnsi="Arial" w:cs="Arial"/>
          <w:sz w:val="20"/>
          <w:szCs w:val="20"/>
        </w:rPr>
      </w:pPr>
      <w:r w:rsidRPr="731E55C4">
        <w:rPr>
          <w:rFonts w:ascii="Arial" w:hAnsi="Arial" w:cs="Arial"/>
          <w:b/>
          <w:color w:val="000000" w:themeColor="text1"/>
          <w:sz w:val="20"/>
          <w:szCs w:val="20"/>
        </w:rPr>
        <w:t>Podejście nr 3:</w:t>
      </w:r>
    </w:p>
    <w:p w14:paraId="013230EE" w14:textId="412A0FA7" w:rsidR="731E55C4" w:rsidRDefault="731E55C4" w:rsidP="731E55C4">
      <w:pPr>
        <w:pStyle w:val="NormalnyWeb"/>
        <w:spacing w:beforeAutospacing="0" w:afterAutospacing="0" w:line="360" w:lineRule="auto"/>
        <w:jc w:val="both"/>
        <w:rPr>
          <w:rFonts w:ascii="Arial" w:eastAsia="Arial" w:hAnsi="Arial" w:cs="Arial"/>
          <w:color w:val="000000" w:themeColor="text1"/>
          <w:sz w:val="20"/>
          <w:szCs w:val="20"/>
        </w:rPr>
      </w:pPr>
      <w:r w:rsidRPr="731E55C4">
        <w:rPr>
          <w:rFonts w:ascii="Arial" w:eastAsia="Arial" w:hAnsi="Arial" w:cs="Arial"/>
          <w:color w:val="000000" w:themeColor="text1"/>
          <w:sz w:val="20"/>
          <w:szCs w:val="20"/>
        </w:rPr>
        <w:t xml:space="preserve">Domyślna grubość ściany predefiniowana precyzyjnie określonym parametrem przed rozpoczęciem rysowania ściany i zatwierdzana lub zmieniana każdorazowo podczas kończenia rysowania ściany, przy jednoczesnym zapamiętywaniu domyślnej grubości. Na </w:t>
      </w:r>
      <w:r w:rsidRPr="00F92928">
        <w:rPr>
          <w:rFonts w:ascii="Arial" w:eastAsia="Arial" w:hAnsi="Arial" w:cs="Arial"/>
          <w:sz w:val="20"/>
          <w:szCs w:val="20"/>
        </w:rPr>
        <w:t xml:space="preserve">rys. </w:t>
      </w:r>
      <w:r w:rsidR="00F92928" w:rsidRPr="00F92928">
        <w:rPr>
          <w:rFonts w:ascii="Arial" w:eastAsia="Arial" w:hAnsi="Arial" w:cs="Arial"/>
          <w:sz w:val="20"/>
          <w:szCs w:val="20"/>
        </w:rPr>
        <w:t>5</w:t>
      </w:r>
      <w:r w:rsidR="00F92928">
        <w:rPr>
          <w:rFonts w:ascii="Arial" w:eastAsia="Arial" w:hAnsi="Arial" w:cs="Arial"/>
          <w:sz w:val="20"/>
          <w:szCs w:val="20"/>
        </w:rPr>
        <w:t>2</w:t>
      </w:r>
      <w:r w:rsidRPr="731E55C4">
        <w:rPr>
          <w:rFonts w:ascii="Arial" w:eastAsia="Arial" w:hAnsi="Arial" w:cs="Arial"/>
          <w:color w:val="000000" w:themeColor="text1"/>
          <w:sz w:val="20"/>
          <w:szCs w:val="20"/>
        </w:rPr>
        <w:t xml:space="preserve"> przedstawiono pole, umożliwiające wprowadzenie grubości ściany po zakończeniu jej rysowania.</w:t>
      </w:r>
    </w:p>
    <w:p w14:paraId="7EE71E18" w14:textId="59809E34" w:rsidR="731E55C4" w:rsidRDefault="731E55C4" w:rsidP="00F92928">
      <w:pPr>
        <w:pStyle w:val="NormalnyWeb"/>
        <w:spacing w:before="240" w:beforeAutospacing="0" w:after="240" w:afterAutospacing="0" w:line="360" w:lineRule="auto"/>
        <w:jc w:val="center"/>
      </w:pPr>
      <w:r>
        <w:rPr>
          <w:noProof/>
        </w:rPr>
        <w:lastRenderedPageBreak/>
        <w:drawing>
          <wp:inline distT="0" distB="0" distL="0" distR="0" wp14:anchorId="58A7FE46" wp14:editId="5DD0B8D1">
            <wp:extent cx="1990725" cy="1190625"/>
            <wp:effectExtent l="0" t="0" r="0" b="0"/>
            <wp:docPr id="1398301108" name="Picture 1398301108" descr="https://cdn.discordapp.com/attachments/1049383526484676648/106499752310368672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301108"/>
                    <pic:cNvPicPr/>
                  </pic:nvPicPr>
                  <pic:blipFill>
                    <a:blip r:embed="rId74">
                      <a:extLst>
                        <a:ext uri="{28A0092B-C50C-407E-A947-70E740481C1C}">
                          <a14:useLocalDpi xmlns:a14="http://schemas.microsoft.com/office/drawing/2010/main" val="0"/>
                        </a:ext>
                      </a:extLst>
                    </a:blip>
                    <a:stretch>
                      <a:fillRect/>
                    </a:stretch>
                  </pic:blipFill>
                  <pic:spPr>
                    <a:xfrm>
                      <a:off x="0" y="0"/>
                      <a:ext cx="1990725" cy="1190625"/>
                    </a:xfrm>
                    <a:prstGeom prst="rect">
                      <a:avLst/>
                    </a:prstGeom>
                  </pic:spPr>
                </pic:pic>
              </a:graphicData>
            </a:graphic>
          </wp:inline>
        </w:drawing>
      </w:r>
    </w:p>
    <w:p w14:paraId="2CD5E03C" w14:textId="3B0CAFC5" w:rsidR="00175F0B" w:rsidRPr="00175F0B" w:rsidRDefault="00175F0B" w:rsidP="00F92928">
      <w:pPr>
        <w:pStyle w:val="NormalnyWeb"/>
        <w:spacing w:before="240" w:beforeAutospacing="0" w:after="240" w:afterAutospacing="0" w:line="360" w:lineRule="auto"/>
        <w:jc w:val="center"/>
        <w:rPr>
          <w:rFonts w:ascii="Arial" w:hAnsi="Arial" w:cs="Arial"/>
          <w:sz w:val="20"/>
          <w:szCs w:val="20"/>
        </w:rPr>
      </w:pPr>
      <w:r w:rsidRPr="00175F0B">
        <w:rPr>
          <w:rFonts w:ascii="Arial" w:hAnsi="Arial" w:cs="Arial"/>
          <w:sz w:val="20"/>
          <w:szCs w:val="20"/>
        </w:rPr>
        <w:t>Rys. 52. Dynamiczne wprowadzanie grubości ściany</w:t>
      </w:r>
    </w:p>
    <w:p w14:paraId="011CAC79"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Domyślna grubość ściany określana przez:</w:t>
      </w:r>
    </w:p>
    <w:p w14:paraId="441155C7" w14:textId="599E61FA"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6814997F" w14:textId="216EF999"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79517925" w14:textId="396A30BC"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w:t>
      </w:r>
    </w:p>
    <w:p w14:paraId="45A182BE" w14:textId="489221A0"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0218811"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p>
    <w:p w14:paraId="016DD43D" w14:textId="77777777" w:rsidR="00B632E9" w:rsidRPr="00B632E9" w:rsidRDefault="00B632E9" w:rsidP="00BB5041">
      <w:pPr>
        <w:pStyle w:val="NormalnyWeb"/>
        <w:numPr>
          <w:ilvl w:val="1"/>
          <w:numId w:val="27"/>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6D73D663" w14:textId="4EF7EA14" w:rsidR="00B632E9" w:rsidRPr="00B632E9" w:rsidRDefault="00B632E9" w:rsidP="00BB5041">
      <w:pPr>
        <w:pStyle w:val="NormalnyWeb"/>
        <w:numPr>
          <w:ilvl w:val="1"/>
          <w:numId w:val="28"/>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0FF496F2"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zakończeniu rysowania ściany wyświetlane proste okno dialogowe:</w:t>
      </w:r>
    </w:p>
    <w:p w14:paraId="354F6E0C" w14:textId="17DBD94F" w:rsidR="00B632E9" w:rsidRPr="00B632E9" w:rsidRDefault="00B632E9" w:rsidP="004C4610">
      <w:pPr>
        <w:pStyle w:val="NormalnyWeb"/>
        <w:numPr>
          <w:ilvl w:val="1"/>
          <w:numId w:val="29"/>
        </w:numPr>
        <w:spacing w:beforeAutospacing="0" w:afterAutospacing="0" w:line="360" w:lineRule="auto"/>
        <w:ind w:left="851"/>
        <w:jc w:val="both"/>
        <w:textAlignment w:val="baseline"/>
        <w:rPr>
          <w:rFonts w:ascii="Arial" w:hAnsi="Arial" w:cs="Arial"/>
          <w:color w:val="000000"/>
          <w:sz w:val="20"/>
          <w:szCs w:val="20"/>
        </w:rPr>
      </w:pPr>
      <w:r w:rsidRPr="1B7A5DEA">
        <w:rPr>
          <w:rFonts w:ascii="Arial" w:hAnsi="Arial" w:cs="Arial"/>
          <w:color w:val="000000" w:themeColor="text1"/>
          <w:sz w:val="20"/>
          <w:szCs w:val="20"/>
        </w:rPr>
        <w:t>z zapytaniem</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grubość ściany,</w:t>
      </w:r>
    </w:p>
    <w:p w14:paraId="433D9BAD" w14:textId="77777777" w:rsidR="00B632E9" w:rsidRPr="00B632E9" w:rsidRDefault="00B632E9" w:rsidP="004C4610">
      <w:pPr>
        <w:pStyle w:val="NormalnyWeb"/>
        <w:numPr>
          <w:ilvl w:val="1"/>
          <w:numId w:val="30"/>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 ustawioną domyślną wartością:</w:t>
      </w:r>
    </w:p>
    <w:p w14:paraId="2D8A031B" w14:textId="3F51C1E4"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zdefiniowaną przed rozpoczęciem rysowania, lub</w:t>
      </w:r>
    </w:p>
    <w:p w14:paraId="22A5F2AF" w14:textId="7C94FA59"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ostatnią wprowadzoną wartością, jeśli jest to kolejna rysowana ściana.</w:t>
      </w:r>
    </w:p>
    <w:p w14:paraId="61609FED" w14:textId="682C6F95" w:rsidR="007C271F" w:rsidRDefault="00B632E9" w:rsidP="004C4610">
      <w:pPr>
        <w:pStyle w:val="NormalnyWeb"/>
        <w:numPr>
          <w:ilvl w:val="1"/>
          <w:numId w:val="31"/>
        </w:numPr>
        <w:spacing w:beforeAutospacing="0" w:afterAutospacing="0" w:line="360" w:lineRule="auto"/>
        <w:ind w:left="851"/>
        <w:jc w:val="both"/>
        <w:textAlignment w:val="baseline"/>
        <w:rPr>
          <w:rFonts w:ascii="Arial" w:hAnsi="Arial" w:cs="Arial"/>
          <w:color w:val="000000"/>
          <w:sz w:val="20"/>
          <w:szCs w:val="20"/>
        </w:rPr>
      </w:pPr>
      <w:r w:rsidRPr="779B131F">
        <w:rPr>
          <w:rFonts w:ascii="Arial" w:hAnsi="Arial" w:cs="Arial"/>
          <w:color w:val="000000" w:themeColor="text1"/>
          <w:sz w:val="20"/>
          <w:szCs w:val="20"/>
        </w:rPr>
        <w:t xml:space="preserve">zatwierdzane przez wciśnięcie klawisza </w:t>
      </w:r>
      <w:r w:rsidR="00D76A33">
        <w:rPr>
          <w:rFonts w:ascii="Arial" w:hAnsi="Arial" w:cs="Arial"/>
          <w:color w:val="000000" w:themeColor="text1"/>
          <w:sz w:val="20"/>
          <w:szCs w:val="20"/>
        </w:rPr>
        <w:t>E</w:t>
      </w:r>
      <w:r w:rsidR="00D76A33" w:rsidRPr="779B131F">
        <w:rPr>
          <w:rFonts w:ascii="Arial" w:hAnsi="Arial" w:cs="Arial"/>
          <w:color w:val="000000" w:themeColor="text1"/>
          <w:sz w:val="20"/>
          <w:szCs w:val="20"/>
        </w:rPr>
        <w:t xml:space="preserve">nter </w:t>
      </w:r>
      <w:r w:rsidRPr="779B131F">
        <w:rPr>
          <w:rFonts w:ascii="Arial" w:hAnsi="Arial" w:cs="Arial"/>
          <w:color w:val="000000" w:themeColor="text1"/>
          <w:sz w:val="20"/>
          <w:szCs w:val="20"/>
        </w:rPr>
        <w:t>lub prawego przycisku myszy</w:t>
      </w:r>
    </w:p>
    <w:p w14:paraId="28A1CDA0" w14:textId="4D333C5B" w:rsidR="005D78B7" w:rsidRPr="00357BBD" w:rsidRDefault="00861EDA" w:rsidP="00C5008F">
      <w:pPr>
        <w:pStyle w:val="NormalnyWeb"/>
        <w:spacing w:beforeAutospacing="0" w:afterAutospacing="0" w:line="360" w:lineRule="auto"/>
        <w:jc w:val="both"/>
        <w:textAlignment w:val="baseline"/>
        <w:rPr>
          <w:rFonts w:ascii="Arial" w:hAnsi="Arial" w:cs="Arial"/>
          <w:color w:val="000000" w:themeColor="text1"/>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10.</w:t>
      </w:r>
    </w:p>
    <w:p w14:paraId="08F375C1" w14:textId="2920CBF2" w:rsidR="00B632E9" w:rsidRPr="00B632E9" w:rsidRDefault="007C271F" w:rsidP="00357BBD">
      <w:pPr>
        <w:pStyle w:val="NormalnyWeb"/>
        <w:spacing w:before="240" w:beforeAutospacing="0" w:after="240" w:afterAutospacing="0" w:line="360" w:lineRule="auto"/>
        <w:ind w:left="720"/>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10</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3</w:t>
      </w:r>
    </w:p>
    <w:tbl>
      <w:tblPr>
        <w:tblStyle w:val="Tabela-Siatka"/>
        <w:tblW w:w="9048" w:type="dxa"/>
        <w:tblLook w:val="04A0" w:firstRow="1" w:lastRow="0" w:firstColumn="1" w:lastColumn="0" w:noHBand="0" w:noVBand="1"/>
      </w:tblPr>
      <w:tblGrid>
        <w:gridCol w:w="6487"/>
        <w:gridCol w:w="2561"/>
      </w:tblGrid>
      <w:tr w:rsidR="00B632E9" w:rsidRPr="00B632E9" w14:paraId="18440048" w14:textId="77777777" w:rsidTr="004D66EF">
        <w:tc>
          <w:tcPr>
            <w:tcW w:w="6487" w:type="dxa"/>
            <w:shd w:val="clear" w:color="auto" w:fill="BFBFBF" w:themeFill="background1" w:themeFillShade="BF"/>
            <w:hideMark/>
          </w:tcPr>
          <w:p w14:paraId="7EF92FDF" w14:textId="486EE86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Zalety</w:t>
            </w:r>
          </w:p>
        </w:tc>
        <w:tc>
          <w:tcPr>
            <w:tcW w:w="2561" w:type="dxa"/>
            <w:shd w:val="clear" w:color="auto" w:fill="BFBFBF" w:themeFill="background1" w:themeFillShade="BF"/>
            <w:hideMark/>
          </w:tcPr>
          <w:p w14:paraId="38AE7825" w14:textId="4BCD3C7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Wady</w:t>
            </w:r>
          </w:p>
        </w:tc>
      </w:tr>
      <w:tr w:rsidR="00B632E9" w:rsidRPr="00B632E9" w14:paraId="79E74A74" w14:textId="77777777" w:rsidTr="004D66EF">
        <w:tc>
          <w:tcPr>
            <w:tcW w:w="6487" w:type="dxa"/>
            <w:hideMark/>
          </w:tcPr>
          <w:p w14:paraId="03CB7FA9" w14:textId="1AB3B08A"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0ED1E08" w14:textId="7A885307"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p w14:paraId="13A5F61F" w14:textId="7E9E4576"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 natychmiast po zatwierdzeniu wyboru grubości</w:t>
            </w:r>
          </w:p>
          <w:p w14:paraId="60DFB53D" w14:textId="5AE63CE3"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dobry stosunek ilości informacji pobieranych od użytkownika do wpływu na parametry rysunku</w:t>
            </w:r>
          </w:p>
        </w:tc>
        <w:tc>
          <w:tcPr>
            <w:tcW w:w="2561" w:type="dxa"/>
            <w:hideMark/>
          </w:tcPr>
          <w:p w14:paraId="0138C4EC" w14:textId="21343A90" w:rsidR="00B632E9" w:rsidRPr="00B632E9" w:rsidRDefault="00B632E9" w:rsidP="004652C8">
            <w:pPr>
              <w:pStyle w:val="NormalnyWeb"/>
              <w:numPr>
                <w:ilvl w:val="0"/>
                <w:numId w:val="33"/>
              </w:numPr>
              <w:tabs>
                <w:tab w:val="clear" w:pos="720"/>
                <w:tab w:val="num" w:pos="515"/>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konieczność każdorazowego zatwierdzania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momencie kończenia rysowani</w:t>
            </w:r>
          </w:p>
        </w:tc>
      </w:tr>
    </w:tbl>
    <w:p w14:paraId="61DE5FEE" w14:textId="2E9CEED4" w:rsidR="00B632E9" w:rsidRPr="00B632E9" w:rsidRDefault="00D76A33" w:rsidP="008048CF">
      <w:pPr>
        <w:pStyle w:val="Nagwek3"/>
        <w:numPr>
          <w:ilvl w:val="2"/>
          <w:numId w:val="125"/>
        </w:numPr>
      </w:pPr>
      <w:commentRangeStart w:id="415"/>
      <w:commentRangeStart w:id="416"/>
      <w:commentRangeEnd w:id="415"/>
      <w:r>
        <w:rPr>
          <w:rStyle w:val="Odwoaniedokomentarza"/>
        </w:rPr>
        <w:lastRenderedPageBreak/>
        <w:commentReference w:id="415"/>
      </w:r>
      <w:commentRangeEnd w:id="416"/>
      <w:r w:rsidR="001774AD">
        <w:rPr>
          <w:rStyle w:val="Odwoaniedokomentarza"/>
        </w:rPr>
        <w:commentReference w:id="416"/>
      </w:r>
      <w:bookmarkStart w:id="417" w:name="_Toc124445085"/>
      <w:bookmarkStart w:id="418" w:name="_Toc124835743"/>
      <w:r w:rsidR="00B632E9" w:rsidRPr="00B632E9">
        <w:t>Prezentacja sposobu połączenia wielu ścian</w:t>
      </w:r>
      <w:r w:rsidR="008D36F2">
        <w:t xml:space="preserve"> w</w:t>
      </w:r>
      <w:r w:rsidR="004A3D0A">
        <w:t xml:space="preserve"> </w:t>
      </w:r>
      <w:r w:rsidR="00B632E9" w:rsidRPr="00B632E9">
        <w:t>jednym punkcie</w:t>
      </w:r>
      <w:bookmarkEnd w:id="417"/>
      <w:bookmarkEnd w:id="418"/>
    </w:p>
    <w:p w14:paraId="17DD3AAD" w14:textId="74C72139"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Rysowanie 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2D odbywa się poprzez rysowanie linii łamanej, która reprezentuje oś tworzonej sekwencji ścian,</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następnie, po zakończeniu rysowania, linia ta jest konwertowana na figurę płaską, prezentującą użytkownikowi grubość ściany</w:t>
      </w:r>
      <w:r w:rsidR="00F24523">
        <w:rPr>
          <w:rFonts w:ascii="Arial" w:hAnsi="Arial" w:cs="Arial"/>
          <w:color w:val="000000" w:themeColor="text1"/>
          <w:sz w:val="20"/>
          <w:szCs w:val="20"/>
        </w:rPr>
        <w:t xml:space="preserve"> [</w:t>
      </w:r>
      <w:r w:rsidR="00F24523" w:rsidRPr="00911968">
        <w:rPr>
          <w:rStyle w:val="Odwoanieprzypisukocowego"/>
          <w:rFonts w:ascii="Arial" w:hAnsi="Arial" w:cs="Arial"/>
          <w:color w:val="000000" w:themeColor="text1"/>
          <w:sz w:val="20"/>
          <w:szCs w:val="20"/>
          <w:vertAlign w:val="baseline"/>
        </w:rPr>
        <w:endnoteReference w:id="17"/>
      </w:r>
      <w:r w:rsidR="00F24523">
        <w:rPr>
          <w:rFonts w:ascii="Arial" w:hAnsi="Arial" w:cs="Arial"/>
          <w:color w:val="000000" w:themeColor="text1"/>
          <w:sz w:val="20"/>
          <w:szCs w:val="20"/>
        </w:rPr>
        <w:t>][</w:t>
      </w:r>
      <w:r w:rsidR="00A525E4" w:rsidRPr="00370BD1">
        <w:rPr>
          <w:rStyle w:val="Odwoanieprzypisukocowego"/>
          <w:rFonts w:ascii="Arial" w:hAnsi="Arial" w:cs="Arial"/>
          <w:color w:val="000000" w:themeColor="text1"/>
          <w:sz w:val="20"/>
          <w:szCs w:val="20"/>
          <w:vertAlign w:val="baseline"/>
        </w:rPr>
        <w:endnoteReference w:id="18"/>
      </w:r>
      <w:r w:rsidR="00F24523">
        <w:rPr>
          <w:rFonts w:ascii="Arial" w:hAnsi="Arial" w:cs="Arial"/>
          <w:color w:val="000000" w:themeColor="text1"/>
          <w:sz w:val="20"/>
          <w:szCs w:val="20"/>
        </w:rPr>
        <w:t>]</w:t>
      </w:r>
      <w:r w:rsidRPr="2E35B095">
        <w:rPr>
          <w:rFonts w:ascii="Arial" w:hAnsi="Arial" w:cs="Arial"/>
          <w:color w:val="000000" w:themeColor="text1"/>
          <w:sz w:val="20"/>
          <w:szCs w:val="20"/>
        </w:rPr>
        <w:t>.</w:t>
      </w:r>
    </w:p>
    <w:p w14:paraId="1D20C429" w14:textId="16526EE3" w:rsidR="00B632E9" w:rsidRPr="00B632E9" w:rsidRDefault="00B632E9" w:rsidP="00B632E9">
      <w:pPr>
        <w:pStyle w:val="NormalnyWeb"/>
        <w:spacing w:beforeAutospacing="0" w:afterAutospacing="0" w:line="360" w:lineRule="auto"/>
        <w:jc w:val="both"/>
        <w:rPr>
          <w:rFonts w:ascii="Arial" w:hAnsi="Arial" w:cs="Arial"/>
          <w:sz w:val="20"/>
          <w:szCs w:val="20"/>
        </w:rPr>
      </w:pPr>
      <w:r w:rsidRPr="1B7A5DEA">
        <w:rPr>
          <w:rFonts w:ascii="Arial" w:hAnsi="Arial" w:cs="Arial"/>
          <w:color w:val="000000" w:themeColor="text1"/>
          <w:sz w:val="20"/>
          <w:szCs w:val="20"/>
        </w:rPr>
        <w:t>Przy generowaniu modelu 3D ta sama linia łamana jest wykorzystywana do wygenerowania poszczególnych sekcji ściany jako prostopadłościany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zadanych parametrach:</w:t>
      </w:r>
    </w:p>
    <w:p w14:paraId="0D120D0C" w14:textId="420B031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długość</w:t>
      </w:r>
      <w:r w:rsidR="00FA65DA">
        <w:rPr>
          <w:rFonts w:ascii="Arial" w:hAnsi="Arial" w:cs="Arial"/>
          <w:color w:val="000000"/>
          <w:sz w:val="20"/>
          <w:szCs w:val="20"/>
        </w:rPr>
        <w:t xml:space="preserve"> – </w:t>
      </w:r>
      <w:r w:rsidRPr="00B632E9">
        <w:rPr>
          <w:rFonts w:ascii="Arial" w:hAnsi="Arial" w:cs="Arial"/>
          <w:color w:val="000000"/>
          <w:sz w:val="20"/>
          <w:szCs w:val="20"/>
        </w:rPr>
        <w:t>rozstaw między wierzchołkami</w:t>
      </w:r>
    </w:p>
    <w:p w14:paraId="088B4906" w14:textId="7F13B97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szerokość</w:t>
      </w:r>
      <w:r w:rsidR="00FA65DA">
        <w:rPr>
          <w:rFonts w:ascii="Arial" w:hAnsi="Arial" w:cs="Arial"/>
          <w:color w:val="000000"/>
          <w:sz w:val="20"/>
          <w:szCs w:val="20"/>
        </w:rPr>
        <w:t xml:space="preserve"> – </w:t>
      </w:r>
      <w:r w:rsidRPr="00B632E9">
        <w:rPr>
          <w:rFonts w:ascii="Arial" w:hAnsi="Arial" w:cs="Arial"/>
          <w:color w:val="000000"/>
          <w:sz w:val="20"/>
          <w:szCs w:val="20"/>
        </w:rPr>
        <w:t>grubość sekcji ściany</w:t>
      </w:r>
    </w:p>
    <w:p w14:paraId="752D8347" w14:textId="4C327F43" w:rsidR="00B632E9" w:rsidRPr="007C271F"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wysokość</w:t>
      </w:r>
      <w:r w:rsidR="00FA65DA">
        <w:rPr>
          <w:rFonts w:ascii="Arial" w:hAnsi="Arial" w:cs="Arial"/>
          <w:color w:val="000000"/>
          <w:sz w:val="20"/>
          <w:szCs w:val="20"/>
        </w:rPr>
        <w:t xml:space="preserve"> – </w:t>
      </w:r>
      <w:r w:rsidRPr="00B632E9">
        <w:rPr>
          <w:rFonts w:ascii="Arial" w:hAnsi="Arial" w:cs="Arial"/>
          <w:color w:val="000000"/>
          <w:sz w:val="20"/>
          <w:szCs w:val="20"/>
        </w:rPr>
        <w:t>wysokość ściany</w:t>
      </w:r>
    </w:p>
    <w:p w14:paraId="4B51871D" w14:textId="7374B295"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1B7A5DEA">
        <w:rPr>
          <w:rFonts w:ascii="Arial" w:hAnsi="Arial" w:cs="Arial"/>
          <w:color w:val="000000" w:themeColor="text1"/>
          <w:sz w:val="20"/>
          <w:szCs w:val="20"/>
        </w:rPr>
        <w:t>Z uwagi na fakt, że uzyskanie efektu 3D jest rozszerzeniem rzutu płaskiego</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trzeci wymiar (wysokość) problem rozpatrywany był głównie na płaszczyźnie.</w:t>
      </w:r>
    </w:p>
    <w:p w14:paraId="11B92EFE" w14:textId="0821597A"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F34556B">
        <w:rPr>
          <w:rFonts w:ascii="Arial" w:hAnsi="Arial" w:cs="Arial"/>
          <w:color w:val="000000" w:themeColor="text1"/>
          <w:sz w:val="20"/>
          <w:szCs w:val="20"/>
        </w:rPr>
        <w:t>Narysowanie połączenia wielu linii lub odcinków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jednym punkcie </w:t>
      </w:r>
      <w:r w:rsidR="0072789F">
        <w:rPr>
          <w:rFonts w:ascii="Arial" w:hAnsi="Arial" w:cs="Arial"/>
          <w:color w:val="000000" w:themeColor="text1"/>
          <w:sz w:val="20"/>
          <w:szCs w:val="20"/>
        </w:rPr>
        <w:t>r</w:t>
      </w:r>
      <w:r w:rsidR="006458E4">
        <w:rPr>
          <w:rFonts w:ascii="Arial" w:hAnsi="Arial" w:cs="Arial"/>
          <w:color w:val="000000" w:themeColor="text1"/>
          <w:sz w:val="20"/>
          <w:szCs w:val="20"/>
        </w:rPr>
        <w:t>ys. 5</w:t>
      </w:r>
      <w:r w:rsidR="007F7781">
        <w:rPr>
          <w:rFonts w:ascii="Arial" w:hAnsi="Arial" w:cs="Arial"/>
          <w:color w:val="000000" w:themeColor="text1"/>
          <w:sz w:val="20"/>
          <w:szCs w:val="20"/>
        </w:rPr>
        <w:t>3</w:t>
      </w:r>
      <w:r w:rsidRPr="2F34556B">
        <w:rPr>
          <w:rFonts w:ascii="Arial" w:hAnsi="Arial" w:cs="Arial"/>
          <w:color w:val="000000" w:themeColor="text1"/>
          <w:sz w:val="20"/>
          <w:szCs w:val="20"/>
        </w:rPr>
        <w:t xml:space="preserve"> jest sprawą banalną</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nie wymaga większego omówienia. Jest to po prostu zadana liczba linii lub odcinków zbiegających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danym punkcie.</w:t>
      </w:r>
    </w:p>
    <w:p w14:paraId="084C7662" w14:textId="2CF2EC31" w:rsidR="00B632E9" w:rsidRPr="00B632E9" w:rsidRDefault="00B632E9" w:rsidP="007F7781">
      <w:pPr>
        <w:pStyle w:val="NormalnyWeb"/>
        <w:spacing w:before="240" w:beforeAutospacing="0" w:after="240" w:afterAutospacing="0" w:line="360" w:lineRule="auto"/>
        <w:jc w:val="center"/>
        <w:rPr>
          <w:rFonts w:ascii="Arial" w:hAnsi="Arial" w:cs="Arial"/>
          <w:sz w:val="20"/>
          <w:szCs w:val="20"/>
        </w:rPr>
      </w:pPr>
      <w:r>
        <w:rPr>
          <w:noProof/>
        </w:rPr>
        <w:drawing>
          <wp:inline distT="0" distB="0" distL="0" distR="0" wp14:anchorId="796A512B" wp14:editId="7D48E224">
            <wp:extent cx="3543300" cy="22479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pic:nvPicPr>
                  <pic:blipFill>
                    <a:blip r:embed="rId75">
                      <a:extLst>
                        <a:ext uri="{28A0092B-C50C-407E-A947-70E740481C1C}">
                          <a14:useLocalDpi xmlns:a14="http://schemas.microsoft.com/office/drawing/2010/main" val="0"/>
                        </a:ext>
                      </a:extLst>
                    </a:blip>
                    <a:stretch>
                      <a:fillRect/>
                    </a:stretch>
                  </pic:blipFill>
                  <pic:spPr>
                    <a:xfrm>
                      <a:off x="0" y="0"/>
                      <a:ext cx="3543300" cy="2247900"/>
                    </a:xfrm>
                    <a:prstGeom prst="rect">
                      <a:avLst/>
                    </a:prstGeom>
                  </pic:spPr>
                </pic:pic>
              </a:graphicData>
            </a:graphic>
          </wp:inline>
        </w:drawing>
      </w:r>
    </w:p>
    <w:p w14:paraId="7866323D" w14:textId="567B5338" w:rsidR="00B632E9" w:rsidRPr="004D5B2A" w:rsidRDefault="00E654CC" w:rsidP="004D5B2A">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7F7781">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w:t>
      </w:r>
      <w:r>
        <w:rPr>
          <w:rFonts w:ascii="Arial" w:eastAsia="Arial" w:hAnsi="Arial" w:cs="Arial"/>
          <w:color w:val="000000" w:themeColor="text1"/>
          <w:sz w:val="20"/>
          <w:szCs w:val="20"/>
        </w:rPr>
        <w:t>Połączenie wielu linii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jednym punkcie</w:t>
      </w:r>
    </w:p>
    <w:p w14:paraId="03A2478C" w14:textId="63B02D51"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Taka prezentacja jednak nie jest satysfakcjonująca dla użytkownika</w:t>
      </w:r>
      <w:r w:rsidR="00D76A33">
        <w:rPr>
          <w:rFonts w:ascii="Arial" w:hAnsi="Arial" w:cs="Arial"/>
          <w:color w:val="000000" w:themeColor="text1"/>
          <w:sz w:val="20"/>
          <w:szCs w:val="20"/>
        </w:rPr>
        <w:t>,</w:t>
      </w:r>
      <w:r w:rsidRPr="2E35B095">
        <w:rPr>
          <w:rFonts w:ascii="Arial" w:hAnsi="Arial" w:cs="Arial"/>
          <w:color w:val="000000" w:themeColor="text1"/>
          <w:sz w:val="20"/>
          <w:szCs w:val="20"/>
        </w:rPr>
        <w:t xml:space="preserve"> gdyż</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niedostateczny sposób oddaje rzeczywisty obraz sytuacji. Podczas gdy linia, którą rysuje użytkownik posiada geometrycznie zaledwie jeden wymiar</w:t>
      </w:r>
      <w:r w:rsidR="00CF7E20">
        <w:rPr>
          <w:rFonts w:ascii="Arial" w:hAnsi="Arial" w:cs="Arial"/>
          <w:color w:val="000000" w:themeColor="text1"/>
          <w:sz w:val="20"/>
          <w:szCs w:val="20"/>
        </w:rPr>
        <w:t>,</w:t>
      </w:r>
      <w:r w:rsidRPr="2E35B095">
        <w:rPr>
          <w:rFonts w:ascii="Arial" w:hAnsi="Arial" w:cs="Arial"/>
          <w:color w:val="000000" w:themeColor="text1"/>
          <w:sz w:val="20"/>
          <w:szCs w:val="20"/>
        </w:rPr>
        <w:t xml:space="preserve"> to ściana, którą ma reprezentować posiada:</w:t>
      </w:r>
    </w:p>
    <w:p w14:paraId="039F833B" w14:textId="6A961AEB" w:rsidR="00B632E9" w:rsidRPr="00B632E9"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trzy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B31C2">
        <w:rPr>
          <w:rFonts w:ascii="Arial" w:hAnsi="Arial" w:cs="Arial"/>
          <w:color w:val="000000" w:themeColor="text1"/>
          <w:sz w:val="20"/>
          <w:szCs w:val="20"/>
        </w:rPr>
        <w:t>,</w:t>
      </w:r>
    </w:p>
    <w:p w14:paraId="7C17E8F6" w14:textId="137BB269" w:rsidR="00B632E9" w:rsidRPr="00AF6242"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dwa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CF7E20">
        <w:rPr>
          <w:rFonts w:ascii="Arial" w:hAnsi="Arial" w:cs="Arial"/>
          <w:color w:val="000000" w:themeColor="text1"/>
          <w:sz w:val="20"/>
          <w:szCs w:val="20"/>
        </w:rPr>
        <w:t>.</w:t>
      </w:r>
    </w:p>
    <w:p w14:paraId="3C51250C" w14:textId="0B78289C" w:rsidR="00B632E9" w:rsidRPr="00B632E9" w:rsidRDefault="00B632E9" w:rsidP="00CF7E20">
      <w:pPr>
        <w:pStyle w:val="NormalnyWeb"/>
        <w:tabs>
          <w:tab w:val="num" w:pos="851"/>
        </w:tabs>
        <w:spacing w:beforeAutospacing="0" w:afterAutospacing="0" w:line="360" w:lineRule="auto"/>
        <w:jc w:val="both"/>
        <w:rPr>
          <w:rFonts w:ascii="Arial" w:hAnsi="Arial" w:cs="Arial"/>
          <w:sz w:val="20"/>
          <w:szCs w:val="20"/>
        </w:rPr>
      </w:pPr>
      <w:r w:rsidRPr="00B632E9">
        <w:rPr>
          <w:rFonts w:ascii="Arial" w:hAnsi="Arial" w:cs="Arial"/>
          <w:color w:val="000000"/>
          <w:sz w:val="20"/>
          <w:szCs w:val="20"/>
        </w:rPr>
        <w:t xml:space="preserve">Prezentacja pojedynczego odcinka ściany również nie jest sprawą skomplikowaną, </w:t>
      </w:r>
      <w:r w:rsidR="00CF7E20">
        <w:rPr>
          <w:rFonts w:ascii="Arial" w:hAnsi="Arial" w:cs="Arial"/>
          <w:color w:val="000000"/>
          <w:sz w:val="20"/>
          <w:szCs w:val="20"/>
        </w:rPr>
        <w:t>jest</w:t>
      </w:r>
      <w:r w:rsidR="00CF7E20" w:rsidRPr="00B632E9">
        <w:rPr>
          <w:rFonts w:ascii="Arial" w:hAnsi="Arial" w:cs="Arial"/>
          <w:color w:val="000000"/>
          <w:sz w:val="20"/>
          <w:szCs w:val="20"/>
        </w:rPr>
        <w:t xml:space="preserve"> </w:t>
      </w:r>
      <w:r w:rsidRPr="00B632E9">
        <w:rPr>
          <w:rFonts w:ascii="Arial" w:hAnsi="Arial" w:cs="Arial"/>
          <w:color w:val="000000"/>
          <w:sz w:val="20"/>
          <w:szCs w:val="20"/>
        </w:rPr>
        <w:t>to bowiem:</w:t>
      </w:r>
    </w:p>
    <w:p w14:paraId="1007049F" w14:textId="573879FE" w:rsidR="00B632E9" w:rsidRPr="00B632E9"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prostopadłościan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023C1">
        <w:rPr>
          <w:rFonts w:ascii="Arial" w:hAnsi="Arial" w:cs="Arial"/>
          <w:color w:val="000000" w:themeColor="text1"/>
          <w:sz w:val="20"/>
          <w:szCs w:val="20"/>
        </w:rPr>
        <w:t>,</w:t>
      </w:r>
    </w:p>
    <w:p w14:paraId="215CD609" w14:textId="51570EC2" w:rsidR="00B632E9" w:rsidRPr="00AF6242"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prostokąt</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9B31C2">
        <w:rPr>
          <w:rFonts w:ascii="Arial" w:hAnsi="Arial" w:cs="Arial"/>
          <w:color w:val="000000" w:themeColor="text1"/>
          <w:sz w:val="20"/>
          <w:szCs w:val="20"/>
        </w:rPr>
        <w:t>.</w:t>
      </w:r>
    </w:p>
    <w:p w14:paraId="018BD564" w14:textId="5BF06913" w:rsidR="00B632E9" w:rsidRPr="00B632E9" w:rsidRDefault="00B632E9" w:rsidP="00D32CF4">
      <w:pPr>
        <w:pStyle w:val="NormalnyWeb"/>
        <w:spacing w:beforeAutospacing="0" w:afterAutospacing="0" w:line="360" w:lineRule="auto"/>
        <w:ind w:firstLine="491"/>
        <w:jc w:val="both"/>
        <w:rPr>
          <w:rFonts w:ascii="Arial" w:hAnsi="Arial" w:cs="Arial"/>
          <w:sz w:val="20"/>
          <w:szCs w:val="20"/>
        </w:rPr>
      </w:pPr>
      <w:r w:rsidRPr="2E35B095">
        <w:rPr>
          <w:rFonts w:ascii="Arial" w:hAnsi="Arial" w:cs="Arial"/>
          <w:color w:val="000000" w:themeColor="text1"/>
          <w:sz w:val="20"/>
          <w:szCs w:val="20"/>
        </w:rPr>
        <w:t>W najprostszym wariancie rysowania nie skupiano się na właściwej prezentacji połączeń. Każdy segment ściany był rysowany jako osobny prostokąt</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długości równej rozstawowi zadanych punktów, oraz szerokości równej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efekcie połączenia takich segmentów wyglądały tak</w:t>
      </w:r>
      <w:r w:rsidR="00037697">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037697">
        <w:rPr>
          <w:rFonts w:ascii="Arial" w:hAnsi="Arial" w:cs="Arial"/>
          <w:color w:val="000000" w:themeColor="text1"/>
          <w:sz w:val="20"/>
          <w:szCs w:val="20"/>
        </w:rPr>
        <w:t>ys. 5</w:t>
      </w:r>
      <w:r w:rsidR="00282184">
        <w:rPr>
          <w:rFonts w:ascii="Arial" w:hAnsi="Arial" w:cs="Arial"/>
          <w:color w:val="000000" w:themeColor="text1"/>
          <w:sz w:val="20"/>
          <w:szCs w:val="20"/>
        </w:rPr>
        <w:t>4</w:t>
      </w:r>
      <w:r w:rsidR="00037697">
        <w:rPr>
          <w:rFonts w:ascii="Arial" w:hAnsi="Arial" w:cs="Arial"/>
          <w:color w:val="000000" w:themeColor="text1"/>
          <w:sz w:val="20"/>
          <w:szCs w:val="20"/>
        </w:rPr>
        <w:t xml:space="preserve">. </w:t>
      </w:r>
    </w:p>
    <w:p w14:paraId="6C8600B1" w14:textId="5C69BB9C" w:rsidR="00B632E9" w:rsidRPr="00B632E9" w:rsidRDefault="00B632E9" w:rsidP="00D3247A">
      <w:pPr>
        <w:pStyle w:val="NormalnyWeb"/>
        <w:spacing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7EB8E09E" wp14:editId="4229E602">
            <wp:extent cx="3840480" cy="2674620"/>
            <wp:effectExtent l="0" t="0" r="762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0480" cy="2674620"/>
                    </a:xfrm>
                    <a:prstGeom prst="rect">
                      <a:avLst/>
                    </a:prstGeom>
                    <a:noFill/>
                    <a:ln>
                      <a:noFill/>
                    </a:ln>
                  </pic:spPr>
                </pic:pic>
              </a:graphicData>
            </a:graphic>
          </wp:inline>
        </w:drawing>
      </w:r>
    </w:p>
    <w:p w14:paraId="38F75560" w14:textId="224D4EAA"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0D3E6E">
        <w:rPr>
          <w:rFonts w:ascii="Arial" w:eastAsia="Arial" w:hAnsi="Arial" w:cs="Arial"/>
          <w:color w:val="000000" w:themeColor="text1"/>
          <w:sz w:val="20"/>
          <w:szCs w:val="20"/>
        </w:rPr>
        <w:t>4</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1</w:t>
      </w:r>
    </w:p>
    <w:p w14:paraId="6BD57C50" w14:textId="77777777" w:rsidR="00B632E9" w:rsidRPr="00B632E9" w:rsidRDefault="00B632E9" w:rsidP="00B632E9">
      <w:pPr>
        <w:spacing w:line="360" w:lineRule="auto"/>
        <w:jc w:val="both"/>
        <w:rPr>
          <w:rFonts w:ascii="Arial" w:hAnsi="Arial" w:cs="Arial"/>
          <w:sz w:val="20"/>
          <w:szCs w:val="20"/>
        </w:rPr>
      </w:pPr>
    </w:p>
    <w:p w14:paraId="705CB00E" w14:textId="0B2FD7A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Nie sposób jest przeoczyć niedostatki takiego rozwiązania. Połączenie jest nierzeczywiste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przykuwa uwagę brakiem estetyki.</w:t>
      </w:r>
      <w:r w:rsidR="004A3D0A">
        <w:rPr>
          <w:rFonts w:ascii="Arial" w:hAnsi="Arial" w:cs="Arial"/>
          <w:color w:val="000000" w:themeColor="text1"/>
          <w:sz w:val="20"/>
          <w:szCs w:val="20"/>
        </w:rPr>
        <w:t xml:space="preserve"> </w:t>
      </w:r>
    </w:p>
    <w:p w14:paraId="2EDB058B" w14:textId="12A26BD8"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1B7A5DEA">
        <w:rPr>
          <w:rFonts w:ascii="Arial" w:hAnsi="Arial" w:cs="Arial"/>
          <w:color w:val="000000" w:themeColor="text1"/>
          <w:sz w:val="20"/>
          <w:szCs w:val="20"/>
        </w:rPr>
        <w:t>Pierwszą myślą na poprawę stanu rzeczy było wydłużenie przedstawionego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½ grubości ściany, co dałoby następujący efekt</w:t>
      </w:r>
      <w:r w:rsidR="00743419">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743419">
        <w:rPr>
          <w:rFonts w:ascii="Arial" w:hAnsi="Arial" w:cs="Arial"/>
          <w:color w:val="000000" w:themeColor="text1"/>
          <w:sz w:val="20"/>
          <w:szCs w:val="20"/>
        </w:rPr>
        <w:t>ys. 5</w:t>
      </w:r>
      <w:r w:rsidR="00F94C8B">
        <w:rPr>
          <w:rFonts w:ascii="Arial" w:hAnsi="Arial" w:cs="Arial"/>
          <w:color w:val="000000" w:themeColor="text1"/>
          <w:sz w:val="20"/>
          <w:szCs w:val="20"/>
        </w:rPr>
        <w:t>5</w:t>
      </w:r>
      <w:r w:rsidR="00743419">
        <w:rPr>
          <w:rFonts w:ascii="Arial" w:hAnsi="Arial" w:cs="Arial"/>
          <w:color w:val="000000" w:themeColor="text1"/>
          <w:sz w:val="20"/>
          <w:szCs w:val="20"/>
        </w:rPr>
        <w:t xml:space="preserve">. </w:t>
      </w:r>
    </w:p>
    <w:p w14:paraId="23707419" w14:textId="63BC43DD" w:rsidR="00B632E9" w:rsidRPr="00B632E9" w:rsidRDefault="00B632E9" w:rsidP="00F94C8B">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58E134C" wp14:editId="458D95E5">
            <wp:extent cx="3048000" cy="20269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026920"/>
                    </a:xfrm>
                    <a:prstGeom prst="rect">
                      <a:avLst/>
                    </a:prstGeom>
                    <a:noFill/>
                    <a:ln>
                      <a:noFill/>
                    </a:ln>
                  </pic:spPr>
                </pic:pic>
              </a:graphicData>
            </a:graphic>
          </wp:inline>
        </w:drawing>
      </w:r>
    </w:p>
    <w:p w14:paraId="17407D18" w14:textId="0A78C724"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5</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2</w:t>
      </w:r>
    </w:p>
    <w:p w14:paraId="2C22AB50" w14:textId="77777777" w:rsidR="00B632E9" w:rsidRPr="00B632E9" w:rsidRDefault="00B632E9" w:rsidP="00E654CC">
      <w:pPr>
        <w:spacing w:line="360" w:lineRule="auto"/>
        <w:jc w:val="both"/>
        <w:rPr>
          <w:rFonts w:ascii="Arial" w:hAnsi="Arial" w:cs="Arial"/>
          <w:sz w:val="20"/>
          <w:szCs w:val="20"/>
        </w:rPr>
      </w:pPr>
    </w:p>
    <w:p w14:paraId="65FAB47D" w14:textId="3496760D" w:rsidR="00E654CC" w:rsidRDefault="00743419" w:rsidP="00E654CC">
      <w:pPr>
        <w:pStyle w:val="NormalnyWeb"/>
        <w:spacing w:beforeAutospacing="0" w:afterAutospacing="0" w:line="360" w:lineRule="auto"/>
        <w:jc w:val="both"/>
        <w:rPr>
          <w:rFonts w:ascii="Arial" w:hAnsi="Arial" w:cs="Arial"/>
          <w:color w:val="000000"/>
          <w:sz w:val="20"/>
          <w:szCs w:val="20"/>
        </w:rPr>
      </w:pPr>
      <w:r>
        <w:rPr>
          <w:rFonts w:ascii="Arial" w:hAnsi="Arial" w:cs="Arial"/>
          <w:color w:val="000000" w:themeColor="text1"/>
          <w:sz w:val="20"/>
          <w:szCs w:val="20"/>
        </w:rPr>
        <w:t>J</w:t>
      </w:r>
      <w:r w:rsidR="00B632E9" w:rsidRPr="2F34556B">
        <w:rPr>
          <w:rFonts w:ascii="Arial" w:hAnsi="Arial" w:cs="Arial"/>
          <w:color w:val="000000" w:themeColor="text1"/>
          <w:sz w:val="20"/>
          <w:szCs w:val="20"/>
        </w:rPr>
        <w:t>ednak efekt ten byłby zadowalający tylko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przypadku zejścia się segmentów ścian pod kątem prostym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 założeniu, że oba segmenty reprezentują 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 xml:space="preserve">takiej samej grubości. Bez spełnienia ww. warunków połączenie mogłoby wyglądać </w:t>
      </w:r>
      <w:r w:rsidR="006F11B8">
        <w:rPr>
          <w:rFonts w:ascii="Arial" w:hAnsi="Arial" w:cs="Arial"/>
          <w:color w:val="000000" w:themeColor="text1"/>
          <w:sz w:val="20"/>
          <w:szCs w:val="20"/>
        </w:rPr>
        <w:t xml:space="preserve">jak na </w:t>
      </w:r>
      <w:r w:rsidR="0072789F">
        <w:rPr>
          <w:rFonts w:ascii="Arial" w:hAnsi="Arial" w:cs="Arial"/>
          <w:color w:val="000000" w:themeColor="text1"/>
          <w:sz w:val="20"/>
          <w:szCs w:val="20"/>
        </w:rPr>
        <w:t>r</w:t>
      </w:r>
      <w:r w:rsidR="006F11B8">
        <w:rPr>
          <w:rFonts w:ascii="Arial" w:hAnsi="Arial" w:cs="Arial"/>
          <w:color w:val="000000" w:themeColor="text1"/>
          <w:sz w:val="20"/>
          <w:szCs w:val="20"/>
        </w:rPr>
        <w:t>ys. 5</w:t>
      </w:r>
      <w:r w:rsidR="00F94C8B">
        <w:rPr>
          <w:rFonts w:ascii="Arial" w:hAnsi="Arial" w:cs="Arial"/>
          <w:color w:val="000000" w:themeColor="text1"/>
          <w:sz w:val="20"/>
          <w:szCs w:val="20"/>
        </w:rPr>
        <w:t>6</w:t>
      </w:r>
      <w:r w:rsidR="006F11B8">
        <w:rPr>
          <w:rFonts w:ascii="Arial" w:hAnsi="Arial" w:cs="Arial"/>
          <w:color w:val="000000" w:themeColor="text1"/>
          <w:sz w:val="20"/>
          <w:szCs w:val="20"/>
        </w:rPr>
        <w:t>.</w:t>
      </w:r>
    </w:p>
    <w:p w14:paraId="4912F9CC" w14:textId="38D53262" w:rsidR="00B632E9" w:rsidRPr="00B632E9" w:rsidRDefault="00B632E9" w:rsidP="00D05063">
      <w:pPr>
        <w:pStyle w:val="NormalnyWeb"/>
        <w:spacing w:beforeAutospacing="0" w:after="240" w:afterAutospacing="0" w:line="360" w:lineRule="auto"/>
        <w:jc w:val="center"/>
        <w:rPr>
          <w:rFonts w:ascii="Arial" w:hAnsi="Arial" w:cs="Arial"/>
          <w:sz w:val="20"/>
          <w:szCs w:val="20"/>
        </w:rPr>
      </w:pPr>
      <w:r w:rsidRPr="00B632E9">
        <w:rPr>
          <w:rFonts w:ascii="Arial" w:hAnsi="Arial" w:cs="Arial"/>
          <w:color w:val="000000"/>
          <w:sz w:val="20"/>
          <w:szCs w:val="20"/>
        </w:rPr>
        <w:lastRenderedPageBreak/>
        <w:br/>
      </w:r>
      <w:r w:rsidRPr="00B632E9">
        <w:rPr>
          <w:rFonts w:ascii="Arial" w:hAnsi="Arial" w:cs="Arial"/>
          <w:noProof/>
          <w:color w:val="000000"/>
          <w:sz w:val="20"/>
          <w:szCs w:val="20"/>
          <w:bdr w:val="none" w:sz="0" w:space="0" w:color="auto" w:frame="1"/>
        </w:rPr>
        <w:drawing>
          <wp:inline distT="0" distB="0" distL="0" distR="0" wp14:anchorId="068714DE" wp14:editId="101A958F">
            <wp:extent cx="2781300" cy="215646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81300" cy="2156460"/>
                    </a:xfrm>
                    <a:prstGeom prst="rect">
                      <a:avLst/>
                    </a:prstGeom>
                    <a:noFill/>
                    <a:ln>
                      <a:noFill/>
                    </a:ln>
                  </pic:spPr>
                </pic:pic>
              </a:graphicData>
            </a:graphic>
          </wp:inline>
        </w:drawing>
      </w:r>
    </w:p>
    <w:p w14:paraId="1C4EA811" w14:textId="06C3F943"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3</w:t>
      </w:r>
    </w:p>
    <w:p w14:paraId="7805E9DD" w14:textId="77777777" w:rsidR="00B632E9" w:rsidRPr="00B632E9" w:rsidRDefault="00B632E9" w:rsidP="00B632E9">
      <w:pPr>
        <w:spacing w:line="360" w:lineRule="auto"/>
        <w:jc w:val="both"/>
        <w:rPr>
          <w:rFonts w:ascii="Arial" w:hAnsi="Arial" w:cs="Arial"/>
          <w:sz w:val="20"/>
          <w:szCs w:val="20"/>
        </w:rPr>
      </w:pPr>
    </w:p>
    <w:p w14:paraId="15E9AC90" w14:textId="3F1E7290"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Widać, że powyższe rozwiązanie jest nie bardziej satysfakcjonujące niż poprzednie, choć przy spełnieniu warunków szczególnego przypadku</w:t>
      </w:r>
      <w:ins w:id="419" w:author="Jarosław Kuchta" w:date="2023-01-19T10:39:00Z">
        <w:r w:rsidR="00086DCA">
          <w:rPr>
            <w:rFonts w:ascii="Arial" w:hAnsi="Arial" w:cs="Arial"/>
            <w:color w:val="000000"/>
            <w:sz w:val="20"/>
            <w:szCs w:val="20"/>
          </w:rPr>
          <w:t>, takich ja</w:t>
        </w:r>
      </w:ins>
      <w:ins w:id="420" w:author="Jarosław Kuchta" w:date="2023-01-19T10:40:00Z">
        <w:r w:rsidR="00086DCA">
          <w:rPr>
            <w:rFonts w:ascii="Arial" w:hAnsi="Arial" w:cs="Arial"/>
            <w:color w:val="000000"/>
            <w:sz w:val="20"/>
            <w:szCs w:val="20"/>
          </w:rPr>
          <w:t>k</w:t>
        </w:r>
      </w:ins>
      <w:r w:rsidRPr="00B632E9">
        <w:rPr>
          <w:rFonts w:ascii="Arial" w:hAnsi="Arial" w:cs="Arial"/>
          <w:color w:val="000000"/>
          <w:sz w:val="20"/>
          <w:szCs w:val="20"/>
        </w:rPr>
        <w:t>:</w:t>
      </w:r>
    </w:p>
    <w:p w14:paraId="408DCBBB" w14:textId="567D4803"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połączenie prostopadłe ścian</w:t>
      </w:r>
      <w:ins w:id="421" w:author="Jarosław Kuchta" w:date="2023-01-19T10:40:00Z">
        <w:r w:rsidR="00086DCA">
          <w:rPr>
            <w:rFonts w:ascii="Arial" w:hAnsi="Arial" w:cs="Arial"/>
            <w:color w:val="000000"/>
            <w:sz w:val="20"/>
            <w:szCs w:val="20"/>
          </w:rPr>
          <w:t>,</w:t>
        </w:r>
      </w:ins>
    </w:p>
    <w:p w14:paraId="1ACDA059" w14:textId="028939EB"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przedłużenie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½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jest połączenie</w:t>
      </w:r>
      <w:ins w:id="422" w:author="Jarosław Kuchta" w:date="2023-01-19T10:40:00Z">
        <w:r w:rsidR="00086DCA">
          <w:rPr>
            <w:rFonts w:ascii="Arial" w:hAnsi="Arial" w:cs="Arial"/>
            <w:color w:val="000000" w:themeColor="text1"/>
            <w:sz w:val="20"/>
            <w:szCs w:val="20"/>
          </w:rPr>
          <w:t>,</w:t>
        </w:r>
      </w:ins>
    </w:p>
    <w:p w14:paraId="5D8D40E2" w14:textId="07E4C16C"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wygląd takiego połączenia jest zdecydowanie bardziej realistyczny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intuicyjny. Problemem jednak nadal pozostają linie przecięcia się ze sobą ścian. Powyższe podejście nie rozwiązuje problemu połączenia ze sobą większej ilości segmentów ścian.</w:t>
      </w:r>
    </w:p>
    <w:p w14:paraId="0EFF140B" w14:textId="1CC49A5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Kolejne podejście do problemu polega na wyznaczaniu miejsc przecięcia się obwiedni dwóch segmentów ścian</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kąta</w:t>
      </w:r>
      <w:del w:id="423" w:author="Jarosław Kuchta" w:date="2023-01-19T10:40:00Z">
        <w:r w:rsidR="00D76A33" w:rsidDel="00086DCA">
          <w:rPr>
            <w:rFonts w:ascii="Arial" w:hAnsi="Arial" w:cs="Arial"/>
            <w:color w:val="000000" w:themeColor="text1"/>
            <w:sz w:val="20"/>
            <w:szCs w:val="20"/>
          </w:rPr>
          <w:delText>,</w:delText>
        </w:r>
        <w:r w:rsidRPr="2F34556B" w:rsidDel="00086DCA">
          <w:rPr>
            <w:rFonts w:ascii="Arial" w:hAnsi="Arial" w:cs="Arial"/>
            <w:color w:val="000000" w:themeColor="text1"/>
            <w:sz w:val="20"/>
            <w:szCs w:val="20"/>
          </w:rPr>
          <w:delText xml:space="preserve"> pod jakim się schodzą</w:delText>
        </w:r>
      </w:del>
      <w:ins w:id="424" w:author="Jarosław Kuchta" w:date="2023-01-19T10:40:00Z">
        <w:r w:rsidR="00086DCA">
          <w:rPr>
            <w:rFonts w:ascii="Arial" w:hAnsi="Arial" w:cs="Arial"/>
            <w:color w:val="000000" w:themeColor="text1"/>
            <w:sz w:val="20"/>
            <w:szCs w:val="20"/>
          </w:rPr>
          <w:t xml:space="preserve"> styku</w:t>
        </w:r>
      </w:ins>
      <w:del w:id="425" w:author="Jarosław Kuchta" w:date="2023-01-19T10:40:00Z">
        <w:r w:rsidR="00D76A33" w:rsidDel="00086DCA">
          <w:rPr>
            <w:rFonts w:ascii="Arial" w:hAnsi="Arial" w:cs="Arial"/>
            <w:color w:val="000000" w:themeColor="text1"/>
            <w:sz w:val="20"/>
            <w:szCs w:val="20"/>
          </w:rPr>
          <w:delText>,</w:delText>
        </w:r>
      </w:del>
      <w:r w:rsidRPr="2F34556B">
        <w:rPr>
          <w:rFonts w:ascii="Arial" w:hAnsi="Arial" w:cs="Arial"/>
          <w:color w:val="000000" w:themeColor="text1"/>
          <w:sz w:val="20"/>
          <w:szCs w:val="20"/>
        </w:rPr>
        <w:t xml:space="preserve"> oraz ich grubości.</w:t>
      </w:r>
    </w:p>
    <w:p w14:paraId="6AB099B9" w14:textId="1B9B5BDF" w:rsidR="00B632E9" w:rsidRPr="00B632E9" w:rsidRDefault="00B632E9" w:rsidP="00B632E9">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Podejście to zakłada rysowanie segmentów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kilku etapach oraz oddzielnie dla odcinków:</w:t>
      </w:r>
    </w:p>
    <w:p w14:paraId="14064319" w14:textId="77777777" w:rsidR="00B632E9" w:rsidRPr="00B632E9"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od środka segmentu do punktu początkowego,</w:t>
      </w:r>
    </w:p>
    <w:p w14:paraId="387A2CD3" w14:textId="06F80A35" w:rsidR="00B632E9" w:rsidRPr="00AF6242"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os środka segmentu do punktu końcowego.</w:t>
      </w:r>
    </w:p>
    <w:p w14:paraId="42167D09" w14:textId="17EF2E38"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F34556B">
        <w:rPr>
          <w:rFonts w:ascii="Arial" w:hAnsi="Arial" w:cs="Arial"/>
          <w:i/>
          <w:color w:val="000000" w:themeColor="text1"/>
          <w:sz w:val="20"/>
          <w:szCs w:val="20"/>
        </w:rPr>
        <w:t>Etap</w:t>
      </w:r>
      <w:r w:rsidR="008D36F2">
        <w:rPr>
          <w:rFonts w:ascii="Arial" w:hAnsi="Arial" w:cs="Arial"/>
          <w:i/>
          <w:color w:val="000000" w:themeColor="text1"/>
          <w:sz w:val="20"/>
          <w:szCs w:val="20"/>
        </w:rPr>
        <w:t xml:space="preserve"> </w:t>
      </w:r>
      <w:r w:rsidR="009526C3">
        <w:rPr>
          <w:rFonts w:ascii="Arial" w:hAnsi="Arial" w:cs="Arial"/>
          <w:i/>
          <w:color w:val="000000" w:themeColor="text1"/>
          <w:sz w:val="20"/>
          <w:szCs w:val="20"/>
        </w:rPr>
        <w:t>I</w:t>
      </w:r>
      <w:r w:rsidR="00FA65DA">
        <w:rPr>
          <w:rFonts w:ascii="Arial" w:hAnsi="Arial" w:cs="Arial"/>
          <w:i/>
          <w:color w:val="000000" w:themeColor="text1"/>
          <w:sz w:val="20"/>
          <w:szCs w:val="20"/>
        </w:rPr>
        <w:t xml:space="preserve"> – </w:t>
      </w:r>
      <w:r w:rsidRPr="2F34556B">
        <w:rPr>
          <w:rFonts w:ascii="Arial" w:hAnsi="Arial" w:cs="Arial"/>
          <w:i/>
          <w:color w:val="000000" w:themeColor="text1"/>
          <w:sz w:val="20"/>
          <w:szCs w:val="20"/>
        </w:rPr>
        <w:t>wyznaczenie na danej kondygnacji listy wierzchołków końcowych sekcji (segmentów) ścian.</w:t>
      </w:r>
    </w:p>
    <w:p w14:paraId="73C788B3" w14:textId="74AC374B"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 tym etapie algorytm, dla zadanej kondygnacji tworzy listę wierzchołków segmentów ścian. Wierzchołek posiada następujące informacje:</w:t>
      </w:r>
    </w:p>
    <w:p w14:paraId="48D43157" w14:textId="2DF75614"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współrzędnych punktu,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jest umiejscowiony</w:t>
      </w:r>
      <w:ins w:id="426" w:author="Jarosław Kuchta" w:date="2023-01-19T10:40:00Z">
        <w:r w:rsidR="00086DCA">
          <w:rPr>
            <w:rFonts w:ascii="Arial" w:hAnsi="Arial" w:cs="Arial"/>
            <w:color w:val="000000" w:themeColor="text1"/>
            <w:sz w:val="20"/>
            <w:szCs w:val="20"/>
          </w:rPr>
          <w:t>,</w:t>
        </w:r>
      </w:ins>
    </w:p>
    <w:p w14:paraId="0F75A941" w14:textId="247876E2"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listę referencji do segmentów ścian, które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nim schodzą.</w:t>
      </w:r>
    </w:p>
    <w:p w14:paraId="61268AE0" w14:textId="0B006223"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E35B095">
        <w:rPr>
          <w:rFonts w:ascii="Arial" w:hAnsi="Arial" w:cs="Arial"/>
          <w:i/>
          <w:color w:val="000000" w:themeColor="text1"/>
          <w:sz w:val="20"/>
          <w:szCs w:val="20"/>
        </w:rPr>
        <w:t>Etap II</w:t>
      </w:r>
      <w:r w:rsidR="00FA65DA">
        <w:rPr>
          <w:rFonts w:ascii="Arial" w:hAnsi="Arial" w:cs="Arial"/>
          <w:i/>
          <w:color w:val="000000" w:themeColor="text1"/>
          <w:sz w:val="20"/>
          <w:szCs w:val="20"/>
        </w:rPr>
        <w:t xml:space="preserve"> – </w:t>
      </w:r>
      <w:r w:rsidRPr="2E35B095">
        <w:rPr>
          <w:rFonts w:ascii="Arial" w:hAnsi="Arial" w:cs="Arial"/>
          <w:i/>
          <w:color w:val="000000" w:themeColor="text1"/>
          <w:sz w:val="20"/>
          <w:szCs w:val="20"/>
        </w:rPr>
        <w:t>iterowanie po wszystkich wierzchołkach oraz sprawdzenie liczby segmentów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E35B095">
        <w:rPr>
          <w:rFonts w:ascii="Arial" w:hAnsi="Arial" w:cs="Arial"/>
          <w:i/>
          <w:color w:val="000000" w:themeColor="text1"/>
          <w:sz w:val="20"/>
          <w:szCs w:val="20"/>
        </w:rPr>
        <w:t>rozpatrywanym punkcie</w:t>
      </w:r>
    </w:p>
    <w:p w14:paraId="1EAAAA5D" w14:textId="26B2C860" w:rsidR="00B632E9" w:rsidRPr="00AF6242" w:rsidRDefault="00B632E9" w:rsidP="00B632E9">
      <w:pPr>
        <w:pStyle w:val="NormalnyWeb"/>
        <w:spacing w:beforeAutospacing="0" w:afterAutospacing="0" w:line="360" w:lineRule="auto"/>
        <w:jc w:val="both"/>
        <w:rPr>
          <w:rFonts w:ascii="Arial" w:hAnsi="Arial" w:cs="Arial"/>
          <w:i/>
          <w:iCs/>
          <w:sz w:val="20"/>
          <w:szCs w:val="20"/>
        </w:rPr>
      </w:pPr>
      <w:r w:rsidRPr="24C54CEE">
        <w:rPr>
          <w:rFonts w:ascii="Arial" w:hAnsi="Arial" w:cs="Arial"/>
          <w:i/>
          <w:color w:val="000000" w:themeColor="text1"/>
          <w:sz w:val="20"/>
          <w:szCs w:val="20"/>
        </w:rPr>
        <w:t>Etap III</w:t>
      </w:r>
      <w:r w:rsidR="00FA65DA">
        <w:rPr>
          <w:rFonts w:ascii="Arial" w:hAnsi="Arial" w:cs="Arial"/>
          <w:i/>
          <w:color w:val="000000" w:themeColor="text1"/>
          <w:sz w:val="20"/>
          <w:szCs w:val="20"/>
        </w:rPr>
        <w:t xml:space="preserve"> – </w:t>
      </w:r>
      <w:r w:rsidRPr="24C54CEE">
        <w:rPr>
          <w:rFonts w:ascii="Arial" w:hAnsi="Arial" w:cs="Arial"/>
          <w:i/>
          <w:color w:val="000000" w:themeColor="text1"/>
          <w:sz w:val="20"/>
          <w:szCs w:val="20"/>
        </w:rPr>
        <w:t>rysowanie obwiedni</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zależności od liczby segmentów ścian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rozpatrywanym punkcie:</w:t>
      </w:r>
    </w:p>
    <w:p w14:paraId="5406EF86" w14:textId="7480ECF0" w:rsidR="00B632E9" w:rsidRPr="00D32CF4" w:rsidRDefault="00B632E9" w:rsidP="004C4610">
      <w:pPr>
        <w:pStyle w:val="NormalnyWeb"/>
        <w:numPr>
          <w:ilvl w:val="0"/>
          <w:numId w:val="40"/>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 segment</w:t>
      </w:r>
      <w:r w:rsidR="00FA65DA">
        <w:rPr>
          <w:rFonts w:ascii="Arial" w:hAnsi="Arial" w:cs="Arial"/>
          <w:color w:val="000000"/>
          <w:sz w:val="20"/>
          <w:szCs w:val="20"/>
        </w:rPr>
        <w:t xml:space="preserve"> – </w:t>
      </w:r>
      <w:r w:rsidRPr="00B632E9">
        <w:rPr>
          <w:rFonts w:ascii="Arial" w:hAnsi="Arial" w:cs="Arial"/>
          <w:color w:val="000000"/>
          <w:sz w:val="20"/>
          <w:szCs w:val="20"/>
        </w:rPr>
        <w:t>zakończenie ściany jako połówki prostokąta</w:t>
      </w:r>
      <w:r w:rsidR="00C05DA8">
        <w:rPr>
          <w:rFonts w:ascii="Arial" w:hAnsi="Arial" w:cs="Arial"/>
          <w:color w:val="000000"/>
          <w:sz w:val="20"/>
          <w:szCs w:val="20"/>
        </w:rPr>
        <w:t xml:space="preserve"> jak na </w:t>
      </w:r>
      <w:r w:rsidR="0072789F">
        <w:rPr>
          <w:rFonts w:ascii="Arial" w:hAnsi="Arial" w:cs="Arial"/>
          <w:color w:val="000000"/>
          <w:sz w:val="20"/>
          <w:szCs w:val="20"/>
        </w:rPr>
        <w:t>r</w:t>
      </w:r>
      <w:r w:rsidR="00C05DA8">
        <w:rPr>
          <w:rFonts w:ascii="Arial" w:hAnsi="Arial" w:cs="Arial"/>
          <w:color w:val="000000"/>
          <w:sz w:val="20"/>
          <w:szCs w:val="20"/>
        </w:rPr>
        <w:t>ys. 5</w:t>
      </w:r>
      <w:r w:rsidR="009526C3">
        <w:rPr>
          <w:rFonts w:ascii="Arial" w:hAnsi="Arial" w:cs="Arial"/>
          <w:color w:val="000000"/>
          <w:sz w:val="20"/>
          <w:szCs w:val="20"/>
        </w:rPr>
        <w:t>7</w:t>
      </w:r>
      <w:r w:rsidR="00952F51">
        <w:rPr>
          <w:rFonts w:ascii="Arial" w:hAnsi="Arial" w:cs="Arial"/>
          <w:color w:val="000000"/>
          <w:sz w:val="20"/>
          <w:szCs w:val="20"/>
        </w:rPr>
        <w:t>,</w:t>
      </w:r>
    </w:p>
    <w:p w14:paraId="291FD48D" w14:textId="7E7D6787" w:rsidR="00B632E9" w:rsidRDefault="00B632E9" w:rsidP="009526C3">
      <w:pPr>
        <w:pStyle w:val="NormalnyWeb"/>
        <w:spacing w:beforeAutospacing="0" w:after="24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07383C5A" wp14:editId="76FA9E9C">
            <wp:extent cx="2863970" cy="1404709"/>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3147" cy="1409210"/>
                    </a:xfrm>
                    <a:prstGeom prst="rect">
                      <a:avLst/>
                    </a:prstGeom>
                    <a:noFill/>
                    <a:ln>
                      <a:noFill/>
                    </a:ln>
                  </pic:spPr>
                </pic:pic>
              </a:graphicData>
            </a:graphic>
          </wp:inline>
        </w:drawing>
      </w:r>
    </w:p>
    <w:p w14:paraId="22FE6117" w14:textId="79501450"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952F51">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4</w:t>
      </w:r>
    </w:p>
    <w:p w14:paraId="2BF9A367" w14:textId="4334682B" w:rsidR="00E654CC" w:rsidRPr="00B632E9" w:rsidRDefault="00E654CC" w:rsidP="00AF6242">
      <w:pPr>
        <w:pStyle w:val="NormalnyWeb"/>
        <w:spacing w:beforeAutospacing="0" w:afterAutospacing="0" w:line="360" w:lineRule="auto"/>
        <w:ind w:left="720"/>
        <w:jc w:val="center"/>
        <w:rPr>
          <w:rFonts w:ascii="Arial" w:hAnsi="Arial" w:cs="Arial"/>
          <w:sz w:val="20"/>
          <w:szCs w:val="20"/>
        </w:rPr>
      </w:pPr>
    </w:p>
    <w:p w14:paraId="75527EB3" w14:textId="2C567530" w:rsidR="00B632E9" w:rsidRPr="00086DCA" w:rsidRDefault="00B632E9" w:rsidP="00086DCA">
      <w:pPr>
        <w:pStyle w:val="NormalnyWeb"/>
        <w:numPr>
          <w:ilvl w:val="0"/>
          <w:numId w:val="41"/>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2 segmenty</w:t>
      </w:r>
      <w:r w:rsidR="00FA65DA">
        <w:rPr>
          <w:rFonts w:ascii="Arial" w:hAnsi="Arial" w:cs="Arial"/>
          <w:color w:val="000000" w:themeColor="text1"/>
          <w:sz w:val="20"/>
          <w:szCs w:val="20"/>
        </w:rPr>
        <w:t xml:space="preserve"> – </w:t>
      </w:r>
      <w:r w:rsidRPr="2F34556B">
        <w:rPr>
          <w:rFonts w:ascii="Arial" w:hAnsi="Arial" w:cs="Arial"/>
          <w:color w:val="000000" w:themeColor="text1"/>
          <w:sz w:val="20"/>
          <w:szCs w:val="20"/>
        </w:rPr>
        <w:t>dla każdego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segmentów osobno rysowane są elementy obwiedni od środka segmentu do rozpatrywanego punktu</w:t>
      </w:r>
      <w:r w:rsidR="00086DCA">
        <w:rPr>
          <w:rFonts w:ascii="Arial" w:hAnsi="Arial" w:cs="Arial"/>
          <w:color w:val="000000" w:themeColor="text1"/>
          <w:sz w:val="20"/>
          <w:szCs w:val="20"/>
        </w:rPr>
        <w:t>.</w:t>
      </w:r>
      <w:r w:rsidR="004A3D0A">
        <w:rPr>
          <w:rFonts w:ascii="Arial" w:hAnsi="Arial" w:cs="Arial"/>
          <w:color w:val="000000" w:themeColor="text1"/>
          <w:sz w:val="20"/>
          <w:szCs w:val="20"/>
        </w:rPr>
        <w:t xml:space="preserve"> </w:t>
      </w:r>
      <w:r w:rsidR="00086DCA">
        <w:rPr>
          <w:rFonts w:ascii="Arial" w:hAnsi="Arial" w:cs="Arial"/>
          <w:color w:val="000000" w:themeColor="text1"/>
          <w:sz w:val="20"/>
          <w:szCs w:val="20"/>
        </w:rPr>
        <w:t>R</w:t>
      </w:r>
      <w:r w:rsidR="009E54CB" w:rsidRPr="00086DCA">
        <w:rPr>
          <w:rFonts w:ascii="Arial" w:hAnsi="Arial" w:cs="Arial"/>
          <w:color w:val="000000" w:themeColor="text1"/>
          <w:sz w:val="20"/>
          <w:szCs w:val="20"/>
        </w:rPr>
        <w:t>ys</w:t>
      </w:r>
      <w:r w:rsidR="00086DCA">
        <w:rPr>
          <w:rFonts w:ascii="Arial" w:hAnsi="Arial" w:cs="Arial"/>
          <w:color w:val="000000" w:themeColor="text1"/>
          <w:sz w:val="20"/>
          <w:szCs w:val="20"/>
        </w:rPr>
        <w:t>unek</w:t>
      </w:r>
      <w:r w:rsidR="009E54CB" w:rsidRPr="00086DCA">
        <w:rPr>
          <w:rFonts w:ascii="Arial" w:hAnsi="Arial" w:cs="Arial"/>
          <w:color w:val="000000" w:themeColor="text1"/>
          <w:sz w:val="20"/>
          <w:szCs w:val="20"/>
        </w:rPr>
        <w:t xml:space="preserve"> 5</w:t>
      </w:r>
      <w:r w:rsidR="00666502" w:rsidRPr="00086DCA">
        <w:rPr>
          <w:rFonts w:ascii="Arial" w:hAnsi="Arial" w:cs="Arial"/>
          <w:color w:val="000000" w:themeColor="text1"/>
          <w:sz w:val="20"/>
          <w:szCs w:val="20"/>
        </w:rPr>
        <w:t>8</w:t>
      </w:r>
      <w:r w:rsidR="009E54CB" w:rsidRPr="00086DCA">
        <w:rPr>
          <w:rFonts w:ascii="Arial" w:hAnsi="Arial" w:cs="Arial"/>
          <w:color w:val="000000" w:themeColor="text1"/>
          <w:sz w:val="20"/>
          <w:szCs w:val="20"/>
        </w:rPr>
        <w:t xml:space="preserve"> przedstawia l</w:t>
      </w:r>
      <w:r w:rsidRPr="00086DCA">
        <w:rPr>
          <w:rFonts w:ascii="Arial" w:hAnsi="Arial" w:cs="Arial"/>
          <w:color w:val="000000" w:themeColor="text1"/>
          <w:sz w:val="20"/>
          <w:szCs w:val="20"/>
        </w:rPr>
        <w:t>inie obwiedni</w:t>
      </w:r>
      <w:r w:rsidR="009E54CB" w:rsidRPr="00086DCA">
        <w:rPr>
          <w:rFonts w:ascii="Arial" w:hAnsi="Arial" w:cs="Arial"/>
          <w:color w:val="000000" w:themeColor="text1"/>
          <w:sz w:val="20"/>
          <w:szCs w:val="20"/>
        </w:rPr>
        <w:t>, które</w:t>
      </w:r>
      <w:r w:rsidRPr="00086DCA">
        <w:rPr>
          <w:rFonts w:ascii="Arial" w:hAnsi="Arial" w:cs="Arial"/>
          <w:color w:val="000000" w:themeColor="text1"/>
          <w:sz w:val="20"/>
          <w:szCs w:val="20"/>
        </w:rPr>
        <w:t xml:space="preserve"> są wyznaczane geometrycznie</w:t>
      </w:r>
      <w:r w:rsidR="008D36F2" w:rsidRPr="00086DCA">
        <w:rPr>
          <w:rFonts w:ascii="Arial" w:hAnsi="Arial" w:cs="Arial"/>
          <w:color w:val="000000" w:themeColor="text1"/>
          <w:sz w:val="20"/>
          <w:szCs w:val="20"/>
        </w:rPr>
        <w:t xml:space="preserve"> z</w:t>
      </w:r>
      <w:r w:rsidR="004A3D0A" w:rsidRPr="00086DCA">
        <w:rPr>
          <w:rFonts w:ascii="Arial" w:hAnsi="Arial" w:cs="Arial"/>
          <w:color w:val="000000" w:themeColor="text1"/>
          <w:sz w:val="20"/>
          <w:szCs w:val="20"/>
        </w:rPr>
        <w:t xml:space="preserve"> </w:t>
      </w:r>
      <w:r w:rsidRPr="00086DCA">
        <w:rPr>
          <w:rFonts w:ascii="Arial" w:hAnsi="Arial" w:cs="Arial"/>
          <w:color w:val="000000" w:themeColor="text1"/>
          <w:sz w:val="20"/>
          <w:szCs w:val="20"/>
        </w:rPr>
        <w:t>uwzględnieniem:</w:t>
      </w:r>
    </w:p>
    <w:p w14:paraId="78D37F27" w14:textId="20F5C524" w:rsidR="00B632E9" w:rsidRPr="00B632E9" w:rsidRDefault="00B632E9" w:rsidP="004C4610">
      <w:pPr>
        <w:pStyle w:val="NormalnyWeb"/>
        <w:numPr>
          <w:ilvl w:val="0"/>
          <w:numId w:val="42"/>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kąta pod jakim schodzą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7F637B4C">
        <w:rPr>
          <w:rFonts w:ascii="Arial" w:hAnsi="Arial" w:cs="Arial"/>
          <w:color w:val="000000" w:themeColor="text1"/>
          <w:sz w:val="20"/>
          <w:szCs w:val="20"/>
        </w:rPr>
        <w:t>danym punkcie rozpatrywane segmenty</w:t>
      </w:r>
      <w:r w:rsidR="00086DCA">
        <w:rPr>
          <w:rFonts w:ascii="Arial" w:hAnsi="Arial" w:cs="Arial"/>
          <w:color w:val="000000" w:themeColor="text1"/>
          <w:sz w:val="20"/>
          <w:szCs w:val="20"/>
        </w:rPr>
        <w:t>,</w:t>
      </w:r>
    </w:p>
    <w:p w14:paraId="64C1EB2F" w14:textId="60F77C29" w:rsidR="00B632E9" w:rsidRPr="00B632E9" w:rsidRDefault="00B632E9" w:rsidP="004C4610">
      <w:pPr>
        <w:pStyle w:val="NormalnyWeb"/>
        <w:numPr>
          <w:ilvl w:val="0"/>
          <w:numId w:val="43"/>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grubości ściany, która jest rozpatrywana</w:t>
      </w:r>
      <w:r w:rsidR="00086DCA">
        <w:rPr>
          <w:rFonts w:ascii="Arial" w:hAnsi="Arial" w:cs="Arial"/>
          <w:color w:val="000000" w:themeColor="text1"/>
          <w:sz w:val="20"/>
          <w:szCs w:val="20"/>
        </w:rPr>
        <w:t>,</w:t>
      </w:r>
    </w:p>
    <w:p w14:paraId="7E685930" w14:textId="3D344F87" w:rsidR="00B632E9" w:rsidRPr="00B632E9" w:rsidRDefault="00B632E9" w:rsidP="004C4610">
      <w:pPr>
        <w:pStyle w:val="NormalnyWeb"/>
        <w:numPr>
          <w:ilvl w:val="0"/>
          <w:numId w:val="44"/>
        </w:numPr>
        <w:spacing w:beforeAutospacing="0" w:afterAutospacing="0" w:line="360" w:lineRule="auto"/>
        <w:ind w:left="1134"/>
        <w:jc w:val="both"/>
        <w:textAlignment w:val="baseline"/>
        <w:rPr>
          <w:rFonts w:ascii="Arial" w:hAnsi="Arial" w:cs="Arial"/>
          <w:color w:val="000000"/>
          <w:sz w:val="20"/>
          <w:szCs w:val="20"/>
        </w:rPr>
      </w:pPr>
      <w:r w:rsidRPr="2F34556B">
        <w:rPr>
          <w:rFonts w:ascii="Arial" w:hAnsi="Arial" w:cs="Arial"/>
          <w:color w:val="000000" w:themeColor="text1"/>
          <w:sz w:val="20"/>
          <w:szCs w:val="20"/>
        </w:rPr>
        <w:t>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schodzi się rozpatrywana ściana</w:t>
      </w:r>
      <w:r w:rsidR="00086DCA">
        <w:rPr>
          <w:rFonts w:ascii="Arial" w:hAnsi="Arial" w:cs="Arial"/>
          <w:color w:val="000000" w:themeColor="text1"/>
          <w:sz w:val="20"/>
          <w:szCs w:val="20"/>
        </w:rPr>
        <w:t>.</w:t>
      </w:r>
    </w:p>
    <w:p w14:paraId="043294F5" w14:textId="71D87106" w:rsidR="00B632E9" w:rsidRDefault="00B632E9" w:rsidP="00952F51">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37008E9" wp14:editId="325FBAE0">
            <wp:extent cx="2691442" cy="1404232"/>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8698" cy="1408018"/>
                    </a:xfrm>
                    <a:prstGeom prst="rect">
                      <a:avLst/>
                    </a:prstGeom>
                    <a:noFill/>
                    <a:ln>
                      <a:noFill/>
                    </a:ln>
                  </pic:spPr>
                </pic:pic>
              </a:graphicData>
            </a:graphic>
          </wp:inline>
        </w:drawing>
      </w:r>
    </w:p>
    <w:p w14:paraId="1774EE71" w14:textId="0FA33AD8" w:rsidR="00E654CC" w:rsidRP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A7485E">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5</w:t>
      </w:r>
    </w:p>
    <w:p w14:paraId="5DD2187F" w14:textId="6040B216" w:rsidR="00B632E9" w:rsidRPr="00086DCA" w:rsidRDefault="00B632E9" w:rsidP="00A70EFF">
      <w:pPr>
        <w:pStyle w:val="NormalnyWeb"/>
        <w:numPr>
          <w:ilvl w:val="0"/>
          <w:numId w:val="45"/>
        </w:numPr>
        <w:tabs>
          <w:tab w:val="clear" w:pos="720"/>
          <w:tab w:val="num" w:pos="851"/>
        </w:tabs>
        <w:spacing w:beforeAutospacing="0" w:afterAutospacing="0" w:line="360" w:lineRule="auto"/>
        <w:ind w:left="851"/>
        <w:jc w:val="both"/>
        <w:textAlignment w:val="baseline"/>
        <w:rPr>
          <w:rFonts w:ascii="Arial" w:hAnsi="Arial" w:cs="Arial"/>
          <w:sz w:val="20"/>
          <w:szCs w:val="20"/>
        </w:rPr>
      </w:pPr>
      <w:r w:rsidRPr="00086DCA">
        <w:rPr>
          <w:rFonts w:ascii="Arial" w:hAnsi="Arial" w:cs="Arial"/>
          <w:color w:val="000000"/>
          <w:sz w:val="20"/>
          <w:szCs w:val="20"/>
        </w:rPr>
        <w:t>więcej segmentów</w:t>
      </w:r>
      <w:r w:rsidR="00086DCA" w:rsidRPr="00086DCA">
        <w:rPr>
          <w:rFonts w:ascii="Arial" w:hAnsi="Arial" w:cs="Arial"/>
          <w:color w:val="000000"/>
          <w:sz w:val="20"/>
          <w:szCs w:val="20"/>
        </w:rPr>
        <w:t xml:space="preserve"> </w:t>
      </w:r>
      <w:r w:rsidR="00086DCA">
        <w:rPr>
          <w:rFonts w:ascii="Arial" w:hAnsi="Arial" w:cs="Arial"/>
          <w:color w:val="000000"/>
          <w:sz w:val="20"/>
          <w:szCs w:val="20"/>
        </w:rPr>
        <w:t>– z</w:t>
      </w:r>
      <w:r w:rsidRPr="00086DCA">
        <w:rPr>
          <w:rFonts w:ascii="Arial" w:hAnsi="Arial" w:cs="Arial"/>
          <w:color w:val="000000"/>
          <w:sz w:val="20"/>
          <w:szCs w:val="20"/>
        </w:rPr>
        <w:t xml:space="preserve"> uwagi na nieukończone prace nad refaktoryzacją modelu rysowania połączenia dwóch segmentów rysowanie połączenia większej liczby jest realizowane jest</w:t>
      </w:r>
      <w:r w:rsidR="008D36F2" w:rsidRPr="00086DCA">
        <w:rPr>
          <w:rFonts w:ascii="Arial" w:hAnsi="Arial" w:cs="Arial"/>
          <w:color w:val="000000"/>
          <w:sz w:val="20"/>
          <w:szCs w:val="20"/>
        </w:rPr>
        <w:t xml:space="preserve"> w</w:t>
      </w:r>
      <w:r w:rsidR="004A3D0A" w:rsidRPr="00086DCA">
        <w:rPr>
          <w:rFonts w:ascii="Arial" w:hAnsi="Arial" w:cs="Arial"/>
          <w:color w:val="000000"/>
          <w:sz w:val="20"/>
          <w:szCs w:val="20"/>
        </w:rPr>
        <w:t xml:space="preserve"> </w:t>
      </w:r>
      <w:r w:rsidRPr="00086DCA">
        <w:rPr>
          <w:rFonts w:ascii="Arial" w:hAnsi="Arial" w:cs="Arial"/>
          <w:color w:val="000000"/>
          <w:sz w:val="20"/>
          <w:szCs w:val="20"/>
        </w:rPr>
        <w:t>następujący sposób:</w:t>
      </w:r>
    </w:p>
    <w:p w14:paraId="6002A750" w14:textId="35D5C0A1"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dla pierwszych dwóch segmentów na jakie trafi algorytm rysowane jest połączenie wg algorytmu opisanego powyżej</w:t>
      </w:r>
      <w:r w:rsidR="00086DCA">
        <w:rPr>
          <w:rFonts w:ascii="Arial" w:hAnsi="Arial" w:cs="Arial"/>
          <w:color w:val="000000"/>
          <w:sz w:val="20"/>
          <w:szCs w:val="20"/>
        </w:rPr>
        <w:t>.</w:t>
      </w:r>
    </w:p>
    <w:p w14:paraId="60D98678" w14:textId="65F5757A"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każdy kolejny segment do danego wierzchołka jest dorysowywany jako linie podłużne od środka segmentu do punktu wierzchołka</w:t>
      </w:r>
      <w:r w:rsidR="00A20C82">
        <w:rPr>
          <w:rFonts w:ascii="Arial" w:hAnsi="Arial" w:cs="Arial"/>
          <w:color w:val="000000"/>
          <w:sz w:val="20"/>
          <w:szCs w:val="20"/>
        </w:rPr>
        <w:t xml:space="preserve">, co przedstawiono na </w:t>
      </w:r>
      <w:r w:rsidR="0072789F">
        <w:rPr>
          <w:rFonts w:ascii="Arial" w:hAnsi="Arial" w:cs="Arial"/>
          <w:color w:val="000000"/>
          <w:sz w:val="20"/>
          <w:szCs w:val="20"/>
        </w:rPr>
        <w:t>r</w:t>
      </w:r>
      <w:r w:rsidR="00A20C82">
        <w:rPr>
          <w:rFonts w:ascii="Arial" w:hAnsi="Arial" w:cs="Arial"/>
          <w:color w:val="000000"/>
          <w:sz w:val="20"/>
          <w:szCs w:val="20"/>
        </w:rPr>
        <w:t>ys. 5</w:t>
      </w:r>
      <w:r w:rsidR="00CA70BB">
        <w:rPr>
          <w:rFonts w:ascii="Arial" w:hAnsi="Arial" w:cs="Arial"/>
          <w:color w:val="000000"/>
          <w:sz w:val="20"/>
          <w:szCs w:val="20"/>
        </w:rPr>
        <w:t>9</w:t>
      </w:r>
      <w:r w:rsidRPr="00B632E9">
        <w:rPr>
          <w:rFonts w:ascii="Arial" w:hAnsi="Arial" w:cs="Arial"/>
          <w:color w:val="000000"/>
          <w:sz w:val="20"/>
          <w:szCs w:val="20"/>
        </w:rPr>
        <w:t>.</w:t>
      </w:r>
    </w:p>
    <w:p w14:paraId="1408A4B4" w14:textId="3E3D4154" w:rsidR="00B632E9" w:rsidRDefault="00B632E9" w:rsidP="008A5D59">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C129FAC" wp14:editId="5EDE8D64">
            <wp:extent cx="2665562" cy="1379428"/>
            <wp:effectExtent l="0" t="0" r="190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70412" cy="1381938"/>
                    </a:xfrm>
                    <a:prstGeom prst="rect">
                      <a:avLst/>
                    </a:prstGeom>
                    <a:noFill/>
                    <a:ln>
                      <a:noFill/>
                    </a:ln>
                  </pic:spPr>
                </pic:pic>
              </a:graphicData>
            </a:graphic>
          </wp:inline>
        </w:drawing>
      </w:r>
    </w:p>
    <w:p w14:paraId="4EFFFD9E" w14:textId="7D274EE0" w:rsidR="00E654CC" w:rsidRPr="008A5D59" w:rsidRDefault="00E654CC" w:rsidP="008A5D59">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CA70BB">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6</w:t>
      </w:r>
    </w:p>
    <w:p w14:paraId="2AA35194" w14:textId="6DD29CFE" w:rsidR="00B632E9" w:rsidRPr="00B632E9" w:rsidRDefault="00B632E9" w:rsidP="008A5D59">
      <w:pPr>
        <w:pStyle w:val="NormalnyWeb"/>
        <w:spacing w:before="240" w:beforeAutospacing="0" w:afterAutospacing="0" w:line="360" w:lineRule="auto"/>
        <w:jc w:val="both"/>
        <w:rPr>
          <w:rFonts w:ascii="Arial" w:hAnsi="Arial" w:cs="Arial"/>
          <w:sz w:val="20"/>
          <w:szCs w:val="20"/>
        </w:rPr>
      </w:pPr>
      <w:r w:rsidRPr="00B632E9">
        <w:rPr>
          <w:rStyle w:val="apple-tab-span"/>
          <w:rFonts w:ascii="Arial" w:hAnsi="Arial" w:cs="Arial"/>
          <w:color w:val="000000"/>
          <w:sz w:val="20"/>
          <w:szCs w:val="20"/>
        </w:rPr>
        <w:lastRenderedPageBreak/>
        <w:tab/>
      </w:r>
      <w:r w:rsidRPr="00B632E9">
        <w:rPr>
          <w:rFonts w:ascii="Arial" w:hAnsi="Arial" w:cs="Arial"/>
          <w:color w:val="000000"/>
          <w:sz w:val="20"/>
          <w:szCs w:val="20"/>
        </w:rPr>
        <w:t>Rozwiązanie to jest dalekie od ideału</w:t>
      </w:r>
      <w:r w:rsidR="00D76A33">
        <w:rPr>
          <w:rFonts w:ascii="Arial" w:hAnsi="Arial" w:cs="Arial"/>
          <w:color w:val="000000"/>
          <w:sz w:val="20"/>
          <w:szCs w:val="20"/>
        </w:rPr>
        <w:t>,</w:t>
      </w:r>
      <w:r w:rsidRPr="00B632E9">
        <w:rPr>
          <w:rFonts w:ascii="Arial" w:hAnsi="Arial" w:cs="Arial"/>
          <w:color w:val="000000"/>
          <w:sz w:val="20"/>
          <w:szCs w:val="20"/>
        </w:rPr>
        <w:t xml:space="preserve"> jednak jest dobrym kompromisem pomiędzy najmniej estetycznym wyjściowym modelem,</w:t>
      </w:r>
      <w:r w:rsidR="008D36F2">
        <w:rPr>
          <w:rFonts w:ascii="Arial" w:hAnsi="Arial" w:cs="Arial"/>
          <w:color w:val="000000"/>
          <w:sz w:val="20"/>
          <w:szCs w:val="20"/>
        </w:rPr>
        <w:t xml:space="preserve"> a</w:t>
      </w:r>
      <w:r w:rsidR="004A3D0A">
        <w:rPr>
          <w:rFonts w:ascii="Arial" w:hAnsi="Arial" w:cs="Arial"/>
          <w:color w:val="000000"/>
          <w:sz w:val="20"/>
          <w:szCs w:val="20"/>
        </w:rPr>
        <w:t xml:space="preserve"> </w:t>
      </w:r>
      <w:r w:rsidRPr="00B632E9">
        <w:rPr>
          <w:rFonts w:ascii="Arial" w:hAnsi="Arial" w:cs="Arial"/>
          <w:color w:val="000000"/>
          <w:sz w:val="20"/>
          <w:szCs w:val="20"/>
        </w:rPr>
        <w:t>nakładem pracy</w:t>
      </w:r>
      <w:r w:rsidR="00D76A33">
        <w:rPr>
          <w:rFonts w:ascii="Arial" w:hAnsi="Arial" w:cs="Arial"/>
          <w:color w:val="000000"/>
          <w:sz w:val="20"/>
          <w:szCs w:val="20"/>
        </w:rPr>
        <w:t>,</w:t>
      </w:r>
      <w:r w:rsidRPr="00B632E9">
        <w:rPr>
          <w:rFonts w:ascii="Arial" w:hAnsi="Arial" w:cs="Arial"/>
          <w:color w:val="000000"/>
          <w:sz w:val="20"/>
          <w:szCs w:val="20"/>
        </w:rPr>
        <w:t xml:space="preserve"> jaki byłby potrzebny na stworzenie kompletnie uniwersalnego modelu rysowania połączeń dowolnej liczby segmentów ścian</w:t>
      </w:r>
      <w:r w:rsidR="008D36F2">
        <w:rPr>
          <w:rFonts w:ascii="Arial" w:hAnsi="Arial" w:cs="Arial"/>
          <w:color w:val="000000"/>
          <w:sz w:val="20"/>
          <w:szCs w:val="20"/>
        </w:rPr>
        <w:t xml:space="preserve"> w</w:t>
      </w:r>
      <w:r w:rsidR="004A3D0A">
        <w:rPr>
          <w:rFonts w:ascii="Arial" w:hAnsi="Arial" w:cs="Arial"/>
          <w:color w:val="000000"/>
          <w:sz w:val="20"/>
          <w:szCs w:val="20"/>
        </w:rPr>
        <w:t xml:space="preserve"> </w:t>
      </w:r>
      <w:r w:rsidRPr="00B632E9">
        <w:rPr>
          <w:rFonts w:ascii="Arial" w:hAnsi="Arial" w:cs="Arial"/>
          <w:color w:val="000000"/>
          <w:sz w:val="20"/>
          <w:szCs w:val="20"/>
        </w:rPr>
        <w:t>punkcie.</w:t>
      </w:r>
    </w:p>
    <w:p w14:paraId="567D597B" w14:textId="43DDBEA6" w:rsidR="00B632E9" w:rsidRPr="00B632E9" w:rsidRDefault="00B632E9" w:rsidP="008048CF">
      <w:pPr>
        <w:pStyle w:val="Nagwek2"/>
        <w:numPr>
          <w:ilvl w:val="1"/>
          <w:numId w:val="125"/>
        </w:numPr>
      </w:pPr>
      <w:bookmarkStart w:id="427" w:name="_Toc124445086"/>
      <w:bookmarkStart w:id="428" w:name="_Toc124835744"/>
      <w:r w:rsidRPr="00B632E9">
        <w:t>Przykłady rozwiązań szczegółowych</w:t>
      </w:r>
      <w:bookmarkEnd w:id="427"/>
      <w:bookmarkEnd w:id="428"/>
      <w:r w:rsidR="004A3D0A">
        <w:t xml:space="preserve"> </w:t>
      </w:r>
    </w:p>
    <w:p w14:paraId="747ECD26" w14:textId="6897FC5E" w:rsidR="00B632E9" w:rsidRPr="00B632E9" w:rsidRDefault="00B632E9" w:rsidP="00BF3705">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Jako przykład szczegółowego rozwiązania opisano poniżej sposób integracji logiki biznesowej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Unity na przykładzie wstawiania elementu wyposażenia do projektowanego mieszkania.</w:t>
      </w:r>
    </w:p>
    <w:p w14:paraId="3F91313A"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wstawić element wyposażenia do mieszkania użytkownik powinien wykonać następujące czynności:</w:t>
      </w:r>
    </w:p>
    <w:p w14:paraId="401A52D1" w14:textId="5213997E"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commentRangeStart w:id="429"/>
      <w:r w:rsidRPr="2F34556B">
        <w:rPr>
          <w:rFonts w:ascii="Arial" w:hAnsi="Arial" w:cs="Arial"/>
          <w:color w:val="000000" w:themeColor="text1"/>
          <w:sz w:val="20"/>
          <w:szCs w:val="20"/>
        </w:rPr>
        <w:t>Wybrać</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narzędzie do wstawiania wyposażenia</w:t>
      </w:r>
    </w:p>
    <w:p w14:paraId="4CE7E01C"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 galerii dostępnych modeli wybrać ten do wstawienia</w:t>
      </w:r>
    </w:p>
    <w:p w14:paraId="768D773F"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Wskazać kursorem myszy dostępne miejsce do wstawienia elementu.</w:t>
      </w:r>
    </w:p>
    <w:p w14:paraId="2C24AD5D" w14:textId="6A3CCE11"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Obrócić obiekt wokół osi pionowej, wg potrzeb, klawiszem R</w:t>
      </w:r>
      <w:commentRangeEnd w:id="429"/>
      <w:r w:rsidR="00086DCA">
        <w:rPr>
          <w:rStyle w:val="Odwoaniedokomentarza"/>
          <w:rFonts w:ascii="Calibri" w:eastAsia="Calibri" w:hAnsi="Calibri"/>
          <w:lang w:eastAsia="en-US"/>
        </w:rPr>
        <w:commentReference w:id="429"/>
      </w:r>
    </w:p>
    <w:p w14:paraId="3C82AE13" w14:textId="197A005E" w:rsidR="00B632E9" w:rsidRPr="00CA70BB" w:rsidRDefault="00B632E9" w:rsidP="00B632E9">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Zatwierdzić wstawienie wyposażenia lewym przyciskiem myszy.</w:t>
      </w:r>
    </w:p>
    <w:p w14:paraId="7C5CE37E"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zrealizować dla użytkownika te funkcjonalności aplikacja wykonuje następujące kroki:</w:t>
      </w:r>
    </w:p>
    <w:p w14:paraId="12905BC0" w14:textId="31F9A1C8"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Wciśnięcie przycisku wyświetlenia galerii elementów wyposażenia danego typu / kategorii</w:t>
      </w:r>
      <w:r w:rsidR="007B214F">
        <w:rPr>
          <w:rFonts w:ascii="Arial" w:hAnsi="Arial" w:cs="Arial"/>
          <w:color w:val="000000" w:themeColor="text1"/>
          <w:sz w:val="20"/>
          <w:szCs w:val="20"/>
        </w:rPr>
        <w:t xml:space="preserve">, które pokazano na </w:t>
      </w:r>
      <w:r w:rsidR="0072789F">
        <w:rPr>
          <w:rFonts w:ascii="Arial" w:hAnsi="Arial" w:cs="Arial"/>
          <w:color w:val="000000" w:themeColor="text1"/>
          <w:sz w:val="20"/>
          <w:szCs w:val="20"/>
        </w:rPr>
        <w:t>r</w:t>
      </w:r>
      <w:r w:rsidR="007B214F">
        <w:rPr>
          <w:rFonts w:ascii="Arial" w:hAnsi="Arial" w:cs="Arial"/>
          <w:color w:val="000000" w:themeColor="text1"/>
          <w:sz w:val="20"/>
          <w:szCs w:val="20"/>
        </w:rPr>
        <w:t xml:space="preserve">ys. </w:t>
      </w:r>
      <w:r w:rsidR="00BF3705">
        <w:rPr>
          <w:rFonts w:ascii="Arial" w:hAnsi="Arial" w:cs="Arial"/>
          <w:color w:val="000000" w:themeColor="text1"/>
          <w:sz w:val="20"/>
          <w:szCs w:val="20"/>
        </w:rPr>
        <w:t>60</w:t>
      </w:r>
      <w:r w:rsidR="00AF6242"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powoduje wyszukanie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zasobach aplikacji wszystkich elementów przypisanych do danego typu / kategorii,</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następnie utworzenie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wyświetlenie zunifikowanego kafelka galerii dla każdego znalezionego elementu.</w:t>
      </w:r>
    </w:p>
    <w:p w14:paraId="471C9BB5" w14:textId="423E56DA" w:rsidR="00B632E9" w:rsidRPr="00B632E9" w:rsidRDefault="00B632E9" w:rsidP="008A5D59">
      <w:pPr>
        <w:pStyle w:val="NormalnyWeb"/>
        <w:spacing w:before="240"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018458D6" wp14:editId="5AC3B694">
            <wp:extent cx="4535682" cy="2329132"/>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8061" cy="2340624"/>
                    </a:xfrm>
                    <a:prstGeom prst="rect">
                      <a:avLst/>
                    </a:prstGeom>
                    <a:noFill/>
                    <a:ln>
                      <a:noFill/>
                    </a:ln>
                  </pic:spPr>
                </pic:pic>
              </a:graphicData>
            </a:graphic>
          </wp:inline>
        </w:drawing>
      </w:r>
    </w:p>
    <w:p w14:paraId="6C96D264" w14:textId="3C1910CB" w:rsid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BF3705">
        <w:rPr>
          <w:rFonts w:ascii="Arial" w:eastAsia="Arial" w:hAnsi="Arial" w:cs="Arial"/>
          <w:color w:val="000000" w:themeColor="text1"/>
          <w:sz w:val="20"/>
          <w:szCs w:val="20"/>
        </w:rPr>
        <w:t>60</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Galeria elementów wyposażenia</w:t>
      </w:r>
    </w:p>
    <w:p w14:paraId="34BBBF4F" w14:textId="77777777" w:rsidR="008A5D59" w:rsidRPr="00DB1D97" w:rsidRDefault="008A5D59" w:rsidP="00DB1D97">
      <w:pPr>
        <w:spacing w:line="360" w:lineRule="auto"/>
        <w:jc w:val="center"/>
        <w:rPr>
          <w:rFonts w:ascii="Arial" w:eastAsia="Arial" w:hAnsi="Arial" w:cs="Arial"/>
          <w:color w:val="000000" w:themeColor="text1"/>
          <w:sz w:val="20"/>
          <w:szCs w:val="20"/>
        </w:rPr>
      </w:pPr>
    </w:p>
    <w:p w14:paraId="2F8E491E" w14:textId="711B0893"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Zatwierdzenie wybranego obiektu do wstawienia powoduje zamknięcie galerii oraz stworzenie tymczasowej instancji jego modelu, która zostaje zakotwiczona do miejsca wskazywanego przez kursor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przemieszcza się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nim po przestrzeni mieszkania. Jako że kursor myszy porusza się jedynie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wymiarach na projekcji kamery,</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 ma zostać umiejscowiony prawidłowo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przestrzeni trójwymiarowej, niezbędne jest dokonanie rzutowania. Rzutowanie polega na wykorzystaniu wbudowanej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Unity klasy </w:t>
      </w:r>
      <w:commentRangeStart w:id="430"/>
      <w:proofErr w:type="spellStart"/>
      <w:r w:rsidRPr="2F34556B">
        <w:rPr>
          <w:rFonts w:ascii="Arial" w:hAnsi="Arial" w:cs="Arial"/>
          <w:b/>
          <w:color w:val="000000" w:themeColor="text1"/>
          <w:sz w:val="20"/>
          <w:szCs w:val="20"/>
        </w:rPr>
        <w:t>Physics</w:t>
      </w:r>
      <w:proofErr w:type="spellEnd"/>
      <w:r w:rsidR="008D36F2">
        <w:rPr>
          <w:rFonts w:ascii="Arial" w:hAnsi="Arial" w:cs="Arial"/>
          <w:color w:val="000000" w:themeColor="text1"/>
          <w:sz w:val="20"/>
          <w:szCs w:val="20"/>
        </w:rPr>
        <w:t xml:space="preserve"> </w:t>
      </w:r>
      <w:commentRangeEnd w:id="430"/>
      <w:r w:rsidR="00361A7F">
        <w:rPr>
          <w:rStyle w:val="Odwoaniedokomentarza"/>
          <w:rFonts w:ascii="Calibri" w:eastAsia="Calibri" w:hAnsi="Calibri"/>
          <w:lang w:eastAsia="en-US"/>
        </w:rPr>
        <w:commentReference w:id="430"/>
      </w:r>
      <w:r w:rsidR="008D36F2">
        <w:rPr>
          <w:rFonts w:ascii="Arial" w:hAnsi="Arial" w:cs="Arial"/>
          <w:color w:val="000000" w:themeColor="text1"/>
          <w:sz w:val="20"/>
          <w:szCs w:val="20"/>
        </w:rPr>
        <w:t>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jej </w:t>
      </w:r>
      <w:r w:rsidRPr="2F34556B">
        <w:rPr>
          <w:rFonts w:ascii="Arial" w:hAnsi="Arial" w:cs="Arial"/>
          <w:color w:val="000000" w:themeColor="text1"/>
          <w:sz w:val="20"/>
          <w:szCs w:val="20"/>
        </w:rPr>
        <w:lastRenderedPageBreak/>
        <w:t xml:space="preserve">metody </w:t>
      </w:r>
      <w:proofErr w:type="spellStart"/>
      <w:r w:rsidRPr="2F34556B">
        <w:rPr>
          <w:rFonts w:ascii="Arial" w:hAnsi="Arial" w:cs="Arial"/>
          <w:b/>
          <w:color w:val="000000" w:themeColor="text1"/>
          <w:sz w:val="20"/>
          <w:szCs w:val="20"/>
        </w:rPr>
        <w:t>Raycast</w:t>
      </w:r>
      <w:proofErr w:type="spellEnd"/>
      <w:r w:rsidRPr="2F34556B">
        <w:rPr>
          <w:rFonts w:ascii="Arial" w:hAnsi="Arial" w:cs="Arial"/>
          <w:color w:val="000000" w:themeColor="text1"/>
          <w:sz w:val="20"/>
          <w:szCs w:val="20"/>
        </w:rPr>
        <w:t>, która wykorzystuje tzw. promień (Ray) do spenetrowania przestrzeni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poszukiwania kolizji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poszukiwanymi obiektami.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tym przypadku generowany jest nieskończenie długi promień, który:</w:t>
      </w:r>
    </w:p>
    <w:p w14:paraId="0097DFFD" w14:textId="19F98CA5"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E35B095">
        <w:rPr>
          <w:rFonts w:ascii="Arial" w:hAnsi="Arial" w:cs="Arial"/>
          <w:color w:val="000000" w:themeColor="text1"/>
          <w:sz w:val="20"/>
          <w:szCs w:val="20"/>
        </w:rPr>
        <w:t>posiada początek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 położenia kamery</w:t>
      </w:r>
      <w:r w:rsidR="0047698B">
        <w:rPr>
          <w:rFonts w:ascii="Arial" w:hAnsi="Arial" w:cs="Arial"/>
          <w:color w:val="000000" w:themeColor="text1"/>
          <w:sz w:val="20"/>
          <w:szCs w:val="20"/>
        </w:rPr>
        <w:t>,</w:t>
      </w:r>
    </w:p>
    <w:p w14:paraId="5D78A973" w14:textId="333D7E39"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przechodzi przez punkt położenia kursora na projekcji 3D kamery</w:t>
      </w:r>
      <w:r w:rsidR="0047698B">
        <w:rPr>
          <w:rFonts w:ascii="Arial" w:hAnsi="Arial" w:cs="Arial"/>
          <w:color w:val="000000"/>
          <w:sz w:val="20"/>
          <w:szCs w:val="20"/>
        </w:rPr>
        <w:t>,</w:t>
      </w:r>
    </w:p>
    <w:p w14:paraId="790997FC" w14:textId="39BA4322"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t>poszukuje kolizji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obiektami znajdującymi się na warstwie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nazwie </w:t>
      </w:r>
      <w:proofErr w:type="spellStart"/>
      <w:r w:rsidRPr="2F34556B">
        <w:rPr>
          <w:rFonts w:ascii="Arial" w:hAnsi="Arial" w:cs="Arial"/>
          <w:color w:val="000000" w:themeColor="text1"/>
          <w:sz w:val="20"/>
          <w:szCs w:val="20"/>
        </w:rPr>
        <w:t>Floor</w:t>
      </w:r>
      <w:proofErr w:type="spellEnd"/>
      <w:r w:rsidR="00D76A33">
        <w:rPr>
          <w:rFonts w:ascii="Arial" w:hAnsi="Arial" w:cs="Arial"/>
          <w:color w:val="000000" w:themeColor="text1"/>
          <w:sz w:val="20"/>
          <w:szCs w:val="20"/>
        </w:rPr>
        <w:t>,</w:t>
      </w:r>
      <w:r w:rsidRPr="2F34556B">
        <w:rPr>
          <w:rFonts w:ascii="Arial" w:hAnsi="Arial" w:cs="Arial"/>
          <w:color w:val="000000" w:themeColor="text1"/>
          <w:sz w:val="20"/>
          <w:szCs w:val="20"/>
        </w:rPr>
        <w:t xml:space="preserve"> aby wyszukać potencjalny punkt przecięcia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podłogą mieszkania.</w:t>
      </w:r>
    </w:p>
    <w:p w14:paraId="0018A9D8" w14:textId="5AAAF283" w:rsidR="00B632E9" w:rsidRPr="00B632E9" w:rsidRDefault="00B632E9" w:rsidP="00B632E9">
      <w:pPr>
        <w:pStyle w:val="NormalnyWeb"/>
        <w:spacing w:beforeAutospacing="0" w:afterAutospacing="0" w:line="360" w:lineRule="auto"/>
        <w:ind w:left="720"/>
        <w:jc w:val="both"/>
        <w:rPr>
          <w:rFonts w:ascii="Arial" w:hAnsi="Arial" w:cs="Arial"/>
          <w:sz w:val="20"/>
          <w:szCs w:val="20"/>
        </w:rPr>
      </w:pPr>
      <w:r w:rsidRPr="2E35B095">
        <w:rPr>
          <w:rFonts w:ascii="Arial" w:hAnsi="Arial" w:cs="Arial"/>
          <w:color w:val="000000" w:themeColor="text1"/>
          <w:sz w:val="20"/>
          <w:szCs w:val="20"/>
        </w:rPr>
        <w:t xml:space="preserve">W przypadku natrafienia na obiekt spełniający kryteria poszukiwania zwracany jest obiekt typu </w:t>
      </w:r>
      <w:r w:rsidRPr="2E35B095">
        <w:rPr>
          <w:rFonts w:ascii="Arial" w:hAnsi="Arial" w:cs="Arial"/>
          <w:b/>
          <w:color w:val="000000" w:themeColor="text1"/>
          <w:sz w:val="20"/>
          <w:szCs w:val="20"/>
        </w:rPr>
        <w:t>Hit</w:t>
      </w:r>
      <w:r w:rsidRPr="2E35B095">
        <w:rPr>
          <w:rFonts w:ascii="Arial" w:hAnsi="Arial" w:cs="Arial"/>
          <w:color w:val="000000" w:themeColor="text1"/>
          <w:sz w:val="20"/>
          <w:szCs w:val="20"/>
        </w:rPr>
        <w:t xml:space="preserve"> posiadający</w:t>
      </w:r>
      <w:r w:rsidR="00361A7F">
        <w:rPr>
          <w:rFonts w:ascii="Arial" w:hAnsi="Arial" w:cs="Arial"/>
          <w:color w:val="000000" w:themeColor="text1"/>
          <w:sz w:val="20"/>
          <w:szCs w:val="20"/>
        </w:rPr>
        <w:t xml:space="preserve"> m</w:t>
      </w:r>
      <w:r w:rsidR="00D76A33">
        <w:rPr>
          <w:rFonts w:ascii="Arial" w:hAnsi="Arial" w:cs="Arial"/>
          <w:color w:val="000000" w:themeColor="text1"/>
          <w:sz w:val="20"/>
          <w:szCs w:val="20"/>
        </w:rPr>
        <w:t>.in.</w:t>
      </w:r>
      <w:r w:rsidRPr="2E35B095">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przestrzeni,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doszło do trafienia. To właśnie do tego punktu zostanie przyciągnięty model wybranego elementu wyposażenia.</w:t>
      </w:r>
    </w:p>
    <w:p w14:paraId="4D386A5B" w14:textId="2EF86C21" w:rsidR="00B632E9" w:rsidRPr="00B632E9" w:rsidRDefault="00B632E9" w:rsidP="00630FA7">
      <w:pPr>
        <w:pStyle w:val="NormalnyWeb"/>
        <w:numPr>
          <w:ilvl w:val="0"/>
          <w:numId w:val="55"/>
        </w:numPr>
        <w:spacing w:before="240" w:beforeAutospacing="0" w:afterAutospacing="0" w:line="360" w:lineRule="auto"/>
        <w:ind w:left="709"/>
        <w:jc w:val="both"/>
        <w:textAlignment w:val="baseline"/>
        <w:rPr>
          <w:rFonts w:ascii="Arial" w:hAnsi="Arial" w:cs="Arial"/>
          <w:color w:val="000000"/>
          <w:sz w:val="20"/>
          <w:szCs w:val="20"/>
        </w:rPr>
      </w:pPr>
      <w:r w:rsidRPr="2E35B095">
        <w:rPr>
          <w:rFonts w:ascii="Arial" w:hAnsi="Arial" w:cs="Arial"/>
          <w:color w:val="000000" w:themeColor="text1"/>
          <w:sz w:val="20"/>
          <w:szCs w:val="20"/>
        </w:rPr>
        <w:t>W tej chwili,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każdej klatce generowanej przez aplikację:</w:t>
      </w:r>
    </w:p>
    <w:p w14:paraId="08550951" w14:textId="2C7D339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 położenie kursora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rzutu na powierzchnię podłogi.</w:t>
      </w:r>
    </w:p>
    <w:p w14:paraId="41532AE3" w14:textId="47E9CA6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J</w:t>
      </w:r>
      <w:r w:rsidR="00B632E9" w:rsidRPr="2E35B095">
        <w:rPr>
          <w:rFonts w:ascii="Arial" w:hAnsi="Arial" w:cs="Arial"/>
          <w:color w:val="000000" w:themeColor="text1"/>
          <w:sz w:val="20"/>
          <w:szCs w:val="20"/>
        </w:rPr>
        <w:t>eśli pozycja kursora umożliwia rzutowanie na podłogę</w:t>
      </w:r>
      <w:r w:rsidR="00D76A33">
        <w:rPr>
          <w:rFonts w:ascii="Arial" w:hAnsi="Arial" w:cs="Arial"/>
          <w:color w:val="000000" w:themeColor="text1"/>
          <w:sz w:val="20"/>
          <w:szCs w:val="20"/>
        </w:rPr>
        <w:t>,</w:t>
      </w:r>
      <w:r w:rsidR="00B632E9" w:rsidRPr="2E35B095">
        <w:rPr>
          <w:rFonts w:ascii="Arial" w:hAnsi="Arial" w:cs="Arial"/>
          <w:color w:val="000000" w:themeColor="text1"/>
          <w:sz w:val="20"/>
          <w:szCs w:val="20"/>
        </w:rPr>
        <w:t xml:space="preserve"> to model obiektu jest ustawiany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punkcie wskazanym przez kursor.</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przeciwnym wypadku likwidowana jest instancja modelu;</w:t>
      </w:r>
    </w:p>
    <w:p w14:paraId="2EA124BA" w14:textId="104688A8"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w:t>
      </w:r>
      <w:r w:rsidR="00D76A33">
        <w:rPr>
          <w:rFonts w:ascii="Arial" w:hAnsi="Arial" w:cs="Arial"/>
          <w:color w:val="000000" w:themeColor="text1"/>
          <w:sz w:val="20"/>
          <w:szCs w:val="20"/>
        </w:rPr>
        <w:t>,</w:t>
      </w:r>
      <w:r w:rsidR="00B632E9" w:rsidRPr="2F34556B">
        <w:rPr>
          <w:rFonts w:ascii="Arial" w:hAnsi="Arial" w:cs="Arial"/>
          <w:color w:val="000000" w:themeColor="text1"/>
          <w:sz w:val="20"/>
          <w:szCs w:val="20"/>
        </w:rPr>
        <w:t xml:space="preserve"> czy tak ustawiony obiekt nie koliduje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innymi obiektami znajdującymi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sąsiedztwie,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którymi nie powinien kolidować.</w:t>
      </w:r>
    </w:p>
    <w:p w14:paraId="770ABA60" w14:textId="694770C2"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braku kolizji materiały wszystkich komponentów obiektu są </w:t>
      </w:r>
      <w:r w:rsidR="6131CA45" w:rsidRPr="6131CA45">
        <w:rPr>
          <w:rFonts w:ascii="Arial" w:hAnsi="Arial" w:cs="Arial"/>
          <w:color w:val="000000" w:themeColor="text1"/>
          <w:sz w:val="20"/>
          <w:szCs w:val="20"/>
        </w:rPr>
        <w:t>podmieniane</w:t>
      </w:r>
      <w:r w:rsidR="00B632E9" w:rsidRPr="1B7A5DEA">
        <w:rPr>
          <w:rFonts w:ascii="Arial" w:hAnsi="Arial" w:cs="Arial"/>
          <w:color w:val="000000" w:themeColor="text1"/>
          <w:sz w:val="20"/>
          <w:szCs w:val="20"/>
        </w:rPr>
        <w:t>, na uprzednio zdefiniowany, materiał wskazujący prawidłową pozycję (zielony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w:t>
      </w:r>
    </w:p>
    <w:p w14:paraId="719CE7AA" w14:textId="5C68FD10"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kolizji ustawiany jest adekwatny materiał wskazujący nieprawidłową pozycję (czerwony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 oraz ustawiana jest flaga informująca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kolizji uniemożliwiającej wstawienie obiektu</w:t>
      </w:r>
      <w:r w:rsidR="00A1237E">
        <w:rPr>
          <w:rFonts w:ascii="Arial" w:hAnsi="Arial" w:cs="Arial"/>
          <w:color w:val="000000" w:themeColor="text1"/>
          <w:sz w:val="20"/>
          <w:szCs w:val="20"/>
        </w:rPr>
        <w:t xml:space="preserve">, co pokazano na </w:t>
      </w:r>
      <w:r w:rsidR="0072789F">
        <w:rPr>
          <w:rFonts w:ascii="Arial" w:hAnsi="Arial" w:cs="Arial"/>
          <w:color w:val="000000" w:themeColor="text1"/>
          <w:sz w:val="20"/>
          <w:szCs w:val="20"/>
        </w:rPr>
        <w:t>r</w:t>
      </w:r>
      <w:r w:rsidR="00A1237E">
        <w:rPr>
          <w:rFonts w:ascii="Arial" w:hAnsi="Arial" w:cs="Arial"/>
          <w:color w:val="000000" w:themeColor="text1"/>
          <w:sz w:val="20"/>
          <w:szCs w:val="20"/>
        </w:rPr>
        <w:t xml:space="preserve">ys. </w:t>
      </w:r>
      <w:r w:rsidR="002C5476">
        <w:rPr>
          <w:rFonts w:ascii="Arial" w:hAnsi="Arial" w:cs="Arial"/>
          <w:color w:val="000000" w:themeColor="text1"/>
          <w:sz w:val="20"/>
          <w:szCs w:val="20"/>
        </w:rPr>
        <w:t>61</w:t>
      </w:r>
      <w:r w:rsidR="00B632E9" w:rsidRPr="1B7A5DEA">
        <w:rPr>
          <w:rFonts w:ascii="Arial" w:hAnsi="Arial" w:cs="Arial"/>
          <w:color w:val="000000" w:themeColor="text1"/>
          <w:sz w:val="20"/>
          <w:szCs w:val="20"/>
        </w:rPr>
        <w:t>.</w:t>
      </w:r>
    </w:p>
    <w:p w14:paraId="2B704917" w14:textId="41E72E8A" w:rsidR="00B632E9" w:rsidRPr="00B632E9" w:rsidRDefault="00B632E9" w:rsidP="00AF6242">
      <w:pPr>
        <w:pStyle w:val="NormalnyWeb"/>
        <w:spacing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D50CAEE" wp14:editId="2927B709">
            <wp:extent cx="5745480" cy="2011680"/>
            <wp:effectExtent l="0" t="0" r="762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inline>
        </w:drawing>
      </w:r>
    </w:p>
    <w:p w14:paraId="5CF14D55" w14:textId="65B781C1" w:rsidR="00DB1D97" w:rsidRP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2C5476">
        <w:rPr>
          <w:rFonts w:ascii="Arial" w:eastAsia="Arial" w:hAnsi="Arial" w:cs="Arial"/>
          <w:color w:val="000000" w:themeColor="text1"/>
          <w:sz w:val="20"/>
          <w:szCs w:val="20"/>
        </w:rPr>
        <w:t>61</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Kolizja elementów wyposażenia</w:t>
      </w:r>
    </w:p>
    <w:p w14:paraId="0DB0B33A" w14:textId="6E79EBA0"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klawisza R przez użytkownika, podczas gdy wyświetlana jest instancja obiektu, powoduje jego rotację wokół globalnej osi pionowej.</w:t>
      </w:r>
    </w:p>
    <w:p w14:paraId="4ED87091" w14:textId="77777777"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przez użytkownika lewego przycisku myszy spowoduje próbę wstawienia obiektu do mieszkania:</w:t>
      </w:r>
    </w:p>
    <w:p w14:paraId="606342DD" w14:textId="1B42354B"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commentRangeStart w:id="431"/>
      <w:r w:rsidRPr="2E35B095">
        <w:rPr>
          <w:rFonts w:ascii="Arial" w:hAnsi="Arial" w:cs="Arial"/>
          <w:color w:val="000000" w:themeColor="text1"/>
          <w:sz w:val="20"/>
          <w:szCs w:val="20"/>
        </w:rPr>
        <w:t>w pierwszej kolejności sprawdzona zostaje flaga kolizji.</w:t>
      </w:r>
      <w:r w:rsidR="00FA65DA">
        <w:rPr>
          <w:rFonts w:ascii="Arial" w:hAnsi="Arial" w:cs="Arial"/>
          <w:color w:val="000000" w:themeColor="text1"/>
          <w:sz w:val="20"/>
          <w:szCs w:val="20"/>
        </w:rPr>
        <w:t xml:space="preserve"> </w:t>
      </w:r>
      <w:r w:rsidR="00CF7E20">
        <w:rPr>
          <w:rFonts w:ascii="Arial" w:hAnsi="Arial" w:cs="Arial"/>
          <w:color w:val="000000" w:themeColor="text1"/>
          <w:sz w:val="20"/>
          <w:szCs w:val="20"/>
        </w:rPr>
        <w:t>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włączonej flagi próba wstawienia wyposażenia zostaje przerwana.</w:t>
      </w:r>
    </w:p>
    <w:p w14:paraId="5B091078" w14:textId="09C85B39"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lastRenderedPageBreak/>
        <w:t>w przypadku braku kolizji tworzona jest nowa instancja wstawianego obiektu, która pobiera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tymczasowej</w:t>
      </w:r>
      <w:r w:rsidR="00CF7E20">
        <w:rPr>
          <w:rFonts w:ascii="Arial" w:hAnsi="Arial" w:cs="Arial"/>
          <w:color w:val="000000" w:themeColor="text1"/>
          <w:sz w:val="20"/>
          <w:szCs w:val="20"/>
        </w:rPr>
        <w:t xml:space="preserve"> instancji</w:t>
      </w:r>
      <w:r w:rsidRPr="2F34556B">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jej pozycji oraz kącie obrotu,</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 xml:space="preserve">następnie </w:t>
      </w:r>
      <w:r w:rsidRPr="2F34556B">
        <w:rPr>
          <w:rFonts w:ascii="Arial" w:hAnsi="Arial" w:cs="Arial"/>
          <w:color w:val="000000" w:themeColor="text1"/>
          <w:sz w:val="20"/>
          <w:szCs w:val="20"/>
        </w:rPr>
        <w:t>instancja tymczasowa zostaje zniszczona. Proces ten jest łatwiejszy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bezpieczniejszy niż próba odtworzenia oryginalnych materiałów obiektu.</w:t>
      </w:r>
    </w:p>
    <w:p w14:paraId="05C9B2EC" w14:textId="3995DAEE"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 xml:space="preserve">po wstawieniu obiektu </w:t>
      </w:r>
      <w:r w:rsidR="00486099">
        <w:rPr>
          <w:rFonts w:ascii="Arial" w:hAnsi="Arial" w:cs="Arial"/>
          <w:color w:val="000000"/>
          <w:sz w:val="20"/>
          <w:szCs w:val="20"/>
        </w:rPr>
        <w:t>(</w:t>
      </w:r>
      <w:r w:rsidR="0072789F">
        <w:rPr>
          <w:rFonts w:ascii="Arial" w:hAnsi="Arial" w:cs="Arial"/>
          <w:color w:val="000000"/>
          <w:sz w:val="20"/>
          <w:szCs w:val="20"/>
        </w:rPr>
        <w:t>r</w:t>
      </w:r>
      <w:r w:rsidR="00486099">
        <w:rPr>
          <w:rFonts w:ascii="Arial" w:hAnsi="Arial" w:cs="Arial"/>
          <w:color w:val="000000"/>
          <w:sz w:val="20"/>
          <w:szCs w:val="20"/>
        </w:rPr>
        <w:t xml:space="preserve">ys. </w:t>
      </w:r>
      <w:r w:rsidR="00F322CD">
        <w:rPr>
          <w:rFonts w:ascii="Arial" w:hAnsi="Arial" w:cs="Arial"/>
          <w:color w:val="000000"/>
          <w:sz w:val="20"/>
          <w:szCs w:val="20"/>
        </w:rPr>
        <w:t>62</w:t>
      </w:r>
      <w:r w:rsidR="00486099">
        <w:rPr>
          <w:rFonts w:ascii="Arial" w:hAnsi="Arial" w:cs="Arial"/>
          <w:color w:val="000000"/>
          <w:sz w:val="20"/>
          <w:szCs w:val="20"/>
        </w:rPr>
        <w:t xml:space="preserve">) </w:t>
      </w:r>
      <w:r w:rsidRPr="00B632E9">
        <w:rPr>
          <w:rFonts w:ascii="Arial" w:hAnsi="Arial" w:cs="Arial"/>
          <w:color w:val="000000"/>
          <w:sz w:val="20"/>
          <w:szCs w:val="20"/>
        </w:rPr>
        <w:t>wyłączane jest narzędzie wstawiania wyposażenia. Aby wstawić kolejny element należy rozpocząć ponownie od punktu 1.</w:t>
      </w:r>
      <w:r w:rsidR="004A3D0A">
        <w:rPr>
          <w:rFonts w:ascii="Arial" w:hAnsi="Arial" w:cs="Arial"/>
          <w:color w:val="000000"/>
          <w:sz w:val="20"/>
          <w:szCs w:val="20"/>
        </w:rPr>
        <w:t xml:space="preserve"> </w:t>
      </w:r>
      <w:commentRangeEnd w:id="431"/>
      <w:r w:rsidR="0047698B">
        <w:rPr>
          <w:rStyle w:val="Odwoaniedokomentarza"/>
          <w:rFonts w:ascii="Calibri" w:eastAsia="Calibri" w:hAnsi="Calibri"/>
          <w:lang w:eastAsia="en-US"/>
        </w:rPr>
        <w:commentReference w:id="431"/>
      </w:r>
    </w:p>
    <w:p w14:paraId="25E1CDB8" w14:textId="64090C41" w:rsidR="00B632E9" w:rsidRPr="00B632E9" w:rsidRDefault="00B632E9" w:rsidP="00AF6242">
      <w:pPr>
        <w:pStyle w:val="NormalnyWeb"/>
        <w:spacing w:beforeAutospacing="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2F85E75A" wp14:editId="00002A9C">
            <wp:extent cx="4541520" cy="25527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1520" cy="2552700"/>
                    </a:xfrm>
                    <a:prstGeom prst="rect">
                      <a:avLst/>
                    </a:prstGeom>
                    <a:noFill/>
                    <a:ln>
                      <a:noFill/>
                    </a:ln>
                  </pic:spPr>
                </pic:pic>
              </a:graphicData>
            </a:graphic>
          </wp:inline>
        </w:drawing>
      </w:r>
    </w:p>
    <w:p w14:paraId="2A0AC2D2" w14:textId="66974D72" w:rsidR="00FA2661" w:rsidRDefault="00172B9C" w:rsidP="00FA2661">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F322CD">
        <w:rPr>
          <w:rFonts w:ascii="Arial" w:eastAsia="Arial" w:hAnsi="Arial" w:cs="Arial"/>
          <w:color w:val="000000" w:themeColor="text1"/>
          <w:sz w:val="20"/>
          <w:szCs w:val="20"/>
        </w:rPr>
        <w:t>62</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Wstawione elementy wyposażenia</w:t>
      </w:r>
    </w:p>
    <w:p w14:paraId="5FF8CB2C" w14:textId="32D80EDC" w:rsidR="00630FA7" w:rsidRDefault="00FA2661" w:rsidP="00FA2661">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2DCA9F3F" w14:textId="1C810DB0" w:rsidR="00095A00" w:rsidRDefault="00095A00" w:rsidP="008048CF">
      <w:pPr>
        <w:pStyle w:val="Nagwek1"/>
        <w:numPr>
          <w:ilvl w:val="0"/>
          <w:numId w:val="125"/>
        </w:numPr>
        <w:rPr>
          <w:rFonts w:eastAsia="Arial"/>
        </w:rPr>
      </w:pPr>
      <w:bookmarkStart w:id="432" w:name="_Toc124445087"/>
      <w:bookmarkStart w:id="433" w:name="_Toc124835745"/>
      <w:r>
        <w:rPr>
          <w:rFonts w:eastAsia="Arial"/>
        </w:rPr>
        <w:lastRenderedPageBreak/>
        <w:t>INSTRUKCJA DLA UŻYTKOWNIKA</w:t>
      </w:r>
      <w:bookmarkEnd w:id="432"/>
      <w:bookmarkEnd w:id="433"/>
    </w:p>
    <w:p w14:paraId="3931C3CF" w14:textId="76B83ABD" w:rsidR="00E654CC" w:rsidRPr="00B0137A" w:rsidRDefault="2F34556B" w:rsidP="00D32C99">
      <w:pPr>
        <w:spacing w:line="360" w:lineRule="auto"/>
        <w:ind w:firstLine="555"/>
        <w:jc w:val="both"/>
        <w:rPr>
          <w:rFonts w:ascii="Arial" w:eastAsia="Times New Roman" w:hAnsi="Arial" w:cs="Arial"/>
          <w:color w:val="000000"/>
          <w:sz w:val="20"/>
          <w:szCs w:val="20"/>
          <w:lang w:eastAsia="pl-PL"/>
        </w:rPr>
      </w:pPr>
      <w:r w:rsidRPr="2F34556B">
        <w:rPr>
          <w:rFonts w:ascii="Arial" w:hAnsi="Arial" w:cs="Arial"/>
          <w:sz w:val="20"/>
          <w:szCs w:val="20"/>
        </w:rPr>
        <w:t>Niniejsza instrukcja</w:t>
      </w:r>
      <w:r w:rsidR="00B0137A" w:rsidRPr="00B0137A">
        <w:rPr>
          <w:rFonts w:ascii="Arial" w:hAnsi="Arial" w:cs="Arial"/>
          <w:sz w:val="20"/>
          <w:szCs w:val="20"/>
        </w:rPr>
        <w:t xml:space="preserve"> ma na celu przeprowadzenie użytkownika przez proces projektowania</w:t>
      </w:r>
      <w:r w:rsidR="008D36F2">
        <w:rPr>
          <w:rFonts w:ascii="Arial" w:hAnsi="Arial" w:cs="Arial"/>
          <w:sz w:val="20"/>
          <w:szCs w:val="20"/>
        </w:rPr>
        <w:t xml:space="preserve"> i</w:t>
      </w:r>
      <w:r w:rsidR="004A3D0A">
        <w:rPr>
          <w:rFonts w:ascii="Arial" w:hAnsi="Arial" w:cs="Arial"/>
          <w:sz w:val="20"/>
          <w:szCs w:val="20"/>
        </w:rPr>
        <w:t xml:space="preserve"> </w:t>
      </w:r>
      <w:r w:rsidR="00B0137A" w:rsidRPr="00B0137A">
        <w:rPr>
          <w:rFonts w:ascii="Arial" w:hAnsi="Arial" w:cs="Arial"/>
          <w:sz w:val="20"/>
          <w:szCs w:val="20"/>
        </w:rPr>
        <w:t>aranżacji mieszkania</w:t>
      </w:r>
      <w:r w:rsidR="008D36F2">
        <w:rPr>
          <w:rFonts w:ascii="Arial" w:hAnsi="Arial" w:cs="Arial"/>
          <w:sz w:val="20"/>
          <w:szCs w:val="20"/>
        </w:rPr>
        <w:t xml:space="preserve"> z</w:t>
      </w:r>
      <w:r w:rsidR="004A3D0A">
        <w:rPr>
          <w:rFonts w:ascii="Arial" w:hAnsi="Arial" w:cs="Arial"/>
          <w:sz w:val="20"/>
          <w:szCs w:val="20"/>
        </w:rPr>
        <w:t xml:space="preserve"> </w:t>
      </w:r>
      <w:r w:rsidR="00B0137A" w:rsidRPr="00B0137A">
        <w:rPr>
          <w:rFonts w:ascii="Arial" w:hAnsi="Arial" w:cs="Arial"/>
          <w:sz w:val="20"/>
          <w:szCs w:val="20"/>
        </w:rPr>
        <w:t xml:space="preserve">użyciem aplikacji Home </w:t>
      </w:r>
      <w:proofErr w:type="spellStart"/>
      <w:r w:rsidR="00B0137A" w:rsidRPr="00B0137A">
        <w:rPr>
          <w:rFonts w:ascii="Arial" w:hAnsi="Arial" w:cs="Arial"/>
          <w:sz w:val="20"/>
          <w:szCs w:val="20"/>
        </w:rPr>
        <w:t>Sweet</w:t>
      </w:r>
      <w:proofErr w:type="spellEnd"/>
      <w:r w:rsidR="00B0137A" w:rsidRPr="00B0137A">
        <w:rPr>
          <w:rFonts w:ascii="Arial" w:hAnsi="Arial" w:cs="Arial"/>
          <w:sz w:val="20"/>
          <w:szCs w:val="20"/>
        </w:rPr>
        <w:t xml:space="preserve"> Home – VR (HSH – VR).</w:t>
      </w:r>
    </w:p>
    <w:p w14:paraId="1B85A27D" w14:textId="14B2494B" w:rsidR="00B0137A" w:rsidRDefault="00B0137A" w:rsidP="00D32C99">
      <w:pPr>
        <w:spacing w:line="360" w:lineRule="auto"/>
        <w:ind w:firstLine="491"/>
        <w:jc w:val="both"/>
        <w:rPr>
          <w:rFonts w:ascii="Arial" w:hAnsi="Arial" w:cs="Arial"/>
          <w:sz w:val="20"/>
          <w:szCs w:val="20"/>
        </w:rPr>
      </w:pPr>
      <w:r w:rsidRPr="00B0137A">
        <w:rPr>
          <w:rFonts w:ascii="Arial" w:hAnsi="Arial" w:cs="Arial"/>
          <w:sz w:val="20"/>
          <w:szCs w:val="20"/>
        </w:rPr>
        <w:t>Przebieg tworzenia</w:t>
      </w:r>
      <w:r w:rsidR="008D36F2">
        <w:rPr>
          <w:rFonts w:ascii="Arial" w:hAnsi="Arial" w:cs="Arial"/>
          <w:sz w:val="20"/>
          <w:szCs w:val="20"/>
        </w:rPr>
        <w:t xml:space="preserve"> w</w:t>
      </w:r>
      <w:r w:rsidR="004A3D0A">
        <w:rPr>
          <w:rFonts w:ascii="Arial" w:hAnsi="Arial" w:cs="Arial"/>
          <w:sz w:val="20"/>
          <w:szCs w:val="20"/>
        </w:rPr>
        <w:t xml:space="preserve"> </w:t>
      </w:r>
      <w:r w:rsidRPr="00B0137A">
        <w:rPr>
          <w:rFonts w:ascii="Arial" w:hAnsi="Arial" w:cs="Arial"/>
          <w:sz w:val="20"/>
          <w:szCs w:val="20"/>
        </w:rPr>
        <w:t>HSH-VR wygląda następująco:</w:t>
      </w:r>
    </w:p>
    <w:p w14:paraId="78908C5B" w14:textId="3AF31BFE" w:rsidR="00B0137A" w:rsidRPr="00B0137A" w:rsidRDefault="00B0137A" w:rsidP="004C4610">
      <w:pPr>
        <w:pStyle w:val="Akapitzlist"/>
        <w:numPr>
          <w:ilvl w:val="0"/>
          <w:numId w:val="62"/>
        </w:numPr>
        <w:spacing w:line="360" w:lineRule="auto"/>
        <w:ind w:left="851"/>
        <w:jc w:val="both"/>
        <w:rPr>
          <w:rFonts w:ascii="Arial" w:hAnsi="Arial" w:cs="Arial"/>
          <w:sz w:val="20"/>
          <w:szCs w:val="20"/>
        </w:rPr>
      </w:pPr>
      <w:r w:rsidRPr="00B0137A">
        <w:rPr>
          <w:rFonts w:ascii="Arial" w:hAnsi="Arial" w:cs="Arial"/>
          <w:sz w:val="20"/>
          <w:szCs w:val="20"/>
        </w:rPr>
        <w:t>Stworzenie rysunku 2D</w:t>
      </w:r>
    </w:p>
    <w:p w14:paraId="6139F241" w14:textId="77777777"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Wygenerowanie modelu 3D na bazie rysunku 2D</w:t>
      </w:r>
    </w:p>
    <w:p w14:paraId="4DF16E77" w14:textId="16B273A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Dodanie materiałów dla ścian</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podłóg</w:t>
      </w:r>
    </w:p>
    <w:p w14:paraId="3B031BCA" w14:textId="570A8F8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stolarki okiennej</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drzwiowej</w:t>
      </w:r>
    </w:p>
    <w:p w14:paraId="727875D0" w14:textId="4B2FFB3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mebli</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wyposażenia</w:t>
      </w:r>
    </w:p>
    <w:p w14:paraId="1E7D96AE" w14:textId="1C67A7C2" w:rsidR="00E654CC" w:rsidRPr="00B0137A" w:rsidRDefault="00B0137A" w:rsidP="004C4610">
      <w:pPr>
        <w:pStyle w:val="Akapitzlist"/>
        <w:numPr>
          <w:ilvl w:val="0"/>
          <w:numId w:val="61"/>
        </w:numPr>
        <w:spacing w:line="360" w:lineRule="auto"/>
        <w:ind w:left="851"/>
        <w:jc w:val="both"/>
        <w:rPr>
          <w:rFonts w:ascii="Arial" w:eastAsia="Times New Roman" w:hAnsi="Arial" w:cs="Arial"/>
          <w:sz w:val="20"/>
          <w:szCs w:val="20"/>
          <w:lang w:eastAsia="pl-PL"/>
        </w:rPr>
      </w:pPr>
      <w:r w:rsidRPr="00B0137A">
        <w:rPr>
          <w:rFonts w:ascii="Arial" w:hAnsi="Arial" w:cs="Arial"/>
          <w:sz w:val="20"/>
          <w:szCs w:val="20"/>
        </w:rPr>
        <w:t>Wirtualny spacer</w:t>
      </w:r>
    </w:p>
    <w:p w14:paraId="0DCBA587" w14:textId="42FFB4B9" w:rsidR="00C65DFF" w:rsidRPr="001D4091" w:rsidRDefault="00B0137A" w:rsidP="001D4091">
      <w:pPr>
        <w:spacing w:line="360" w:lineRule="auto"/>
        <w:ind w:firstLine="432"/>
        <w:jc w:val="both"/>
        <w:rPr>
          <w:rFonts w:ascii="Arial" w:hAnsi="Arial" w:cs="Arial"/>
          <w:sz w:val="20"/>
          <w:szCs w:val="20"/>
        </w:rPr>
      </w:pPr>
      <w:r w:rsidRPr="30F2F084">
        <w:rPr>
          <w:rFonts w:ascii="Arial" w:hAnsi="Arial" w:cs="Arial"/>
          <w:b/>
          <w:sz w:val="20"/>
          <w:szCs w:val="20"/>
        </w:rPr>
        <w:t>Uwaga</w:t>
      </w:r>
      <w:r w:rsidRPr="00B0137A">
        <w:rPr>
          <w:rFonts w:ascii="Arial" w:hAnsi="Arial" w:cs="Arial"/>
          <w:sz w:val="20"/>
          <w:szCs w:val="20"/>
        </w:rPr>
        <w:t>: edytor HSH VR (jeszcze) nie obsługuje kluczowej funkcji COFNIJ</w:t>
      </w:r>
      <w:r w:rsidR="00D32C99">
        <w:rPr>
          <w:rFonts w:ascii="Arial" w:hAnsi="Arial" w:cs="Arial"/>
          <w:sz w:val="20"/>
          <w:szCs w:val="20"/>
        </w:rPr>
        <w:t xml:space="preserve"> </w:t>
      </w:r>
      <w:r w:rsidRPr="00B0137A">
        <w:rPr>
          <w:rFonts w:ascii="Arial" w:hAnsi="Arial" w:cs="Arial"/>
          <w:sz w:val="20"/>
          <w:szCs w:val="20"/>
        </w:rPr>
        <w:t>ZMIANY przez co należy dość rozważnie podchodzić do rysowania.</w:t>
      </w:r>
      <w:bookmarkStart w:id="434" w:name="_Toc124371193"/>
      <w:bookmarkStart w:id="435" w:name="_Toc124371322"/>
      <w:bookmarkStart w:id="436" w:name="_Toc124371452"/>
      <w:bookmarkStart w:id="437" w:name="_Toc124444588"/>
      <w:bookmarkStart w:id="438" w:name="_Toc124444714"/>
      <w:bookmarkStart w:id="439" w:name="_Toc124444839"/>
      <w:bookmarkStart w:id="440" w:name="_Toc124444964"/>
      <w:bookmarkStart w:id="441" w:name="_Toc124445088"/>
      <w:bookmarkStart w:id="442" w:name="_Toc124446142"/>
      <w:bookmarkStart w:id="443" w:name="_Toc124507418"/>
      <w:bookmarkStart w:id="444" w:name="_Toc124507571"/>
      <w:bookmarkStart w:id="445" w:name="_Toc124507696"/>
      <w:bookmarkStart w:id="446" w:name="_Toc124507820"/>
      <w:bookmarkStart w:id="447" w:name="_Toc124507961"/>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0C6A6991" w14:textId="6DD7E07A" w:rsidR="004845CE" w:rsidRDefault="00B0137A" w:rsidP="008048CF">
      <w:pPr>
        <w:pStyle w:val="Nagwek2"/>
        <w:numPr>
          <w:ilvl w:val="1"/>
          <w:numId w:val="125"/>
        </w:numPr>
      </w:pPr>
      <w:bookmarkStart w:id="448" w:name="_Toc124445089"/>
      <w:bookmarkStart w:id="449" w:name="_Toc124835746"/>
      <w:r w:rsidRPr="005E2A06">
        <w:t>Edytor</w:t>
      </w:r>
      <w:bookmarkEnd w:id="448"/>
      <w:bookmarkEnd w:id="449"/>
    </w:p>
    <w:p w14:paraId="4C9CD10F" w14:textId="59A58390" w:rsidR="00884427" w:rsidRDefault="00B0137A" w:rsidP="00172B9C">
      <w:pPr>
        <w:keepNext/>
        <w:jc w:val="both"/>
        <w:rPr>
          <w:rFonts w:ascii="Arial" w:hAnsi="Arial" w:cs="Arial"/>
          <w:sz w:val="20"/>
          <w:szCs w:val="20"/>
        </w:rPr>
      </w:pPr>
      <w:r w:rsidRPr="004845CE">
        <w:rPr>
          <w:rFonts w:ascii="Arial" w:hAnsi="Arial" w:cs="Arial"/>
          <w:sz w:val="20"/>
          <w:szCs w:val="20"/>
        </w:rPr>
        <w:t>W aplikacji HSH-VR dostępne są różne zestawy narzędzi</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zależności od trybu,</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jakim się</w:t>
      </w:r>
      <w:r>
        <w:br/>
      </w:r>
      <w:r w:rsidRPr="004845CE">
        <w:rPr>
          <w:rFonts w:ascii="Arial" w:hAnsi="Arial" w:cs="Arial"/>
          <w:sz w:val="20"/>
          <w:szCs w:val="20"/>
        </w:rPr>
        <w:t>aktualnie znajdujemy, jednak warto zaznajomić się</w:t>
      </w:r>
      <w:r w:rsidR="008D36F2">
        <w:rPr>
          <w:rFonts w:ascii="Arial" w:hAnsi="Arial" w:cs="Arial"/>
          <w:sz w:val="20"/>
          <w:szCs w:val="20"/>
        </w:rPr>
        <w:t xml:space="preserve"> z</w:t>
      </w:r>
      <w:r w:rsidR="004A3D0A">
        <w:rPr>
          <w:rFonts w:ascii="Arial" w:hAnsi="Arial" w:cs="Arial"/>
          <w:sz w:val="20"/>
          <w:szCs w:val="20"/>
        </w:rPr>
        <w:t xml:space="preserve"> </w:t>
      </w:r>
      <w:r w:rsidRPr="004845CE">
        <w:rPr>
          <w:rFonts w:ascii="Arial" w:hAnsi="Arial" w:cs="Arial"/>
          <w:sz w:val="20"/>
          <w:szCs w:val="20"/>
        </w:rPr>
        <w:t>najbardziej popularnymi obszarami edytora</w:t>
      </w:r>
      <w:r w:rsidR="2F34556B" w:rsidRPr="2F34556B">
        <w:rPr>
          <w:rFonts w:ascii="Arial" w:hAnsi="Arial" w:cs="Arial"/>
          <w:sz w:val="20"/>
          <w:szCs w:val="20"/>
        </w:rPr>
        <w:t xml:space="preserve">, które przedstawiono na rys. </w:t>
      </w:r>
      <w:r w:rsidR="00064B06">
        <w:rPr>
          <w:rFonts w:ascii="Arial" w:hAnsi="Arial" w:cs="Arial"/>
          <w:sz w:val="20"/>
          <w:szCs w:val="20"/>
        </w:rPr>
        <w:t>6</w:t>
      </w:r>
      <w:r w:rsidR="00566FEF">
        <w:rPr>
          <w:rFonts w:ascii="Arial" w:hAnsi="Arial" w:cs="Arial"/>
          <w:sz w:val="20"/>
          <w:szCs w:val="20"/>
        </w:rPr>
        <w:t>3</w:t>
      </w:r>
      <w:r w:rsidR="0072789F">
        <w:rPr>
          <w:rFonts w:ascii="Arial" w:hAnsi="Arial" w:cs="Arial"/>
          <w:sz w:val="20"/>
          <w:szCs w:val="20"/>
        </w:rPr>
        <w:t>.</w:t>
      </w:r>
    </w:p>
    <w:p w14:paraId="686B0943" w14:textId="77777777" w:rsidR="00450CE0" w:rsidRDefault="00450CE0" w:rsidP="00172B9C">
      <w:pPr>
        <w:keepNext/>
        <w:jc w:val="both"/>
        <w:rPr>
          <w:rFonts w:ascii="Arial" w:hAnsi="Arial" w:cs="Arial"/>
          <w:sz w:val="20"/>
          <w:szCs w:val="20"/>
        </w:rPr>
      </w:pPr>
    </w:p>
    <w:p w14:paraId="40F8741C" w14:textId="6926594B" w:rsidR="00BF081F" w:rsidRDefault="007C778D" w:rsidP="00172B9C">
      <w:pPr>
        <w:keepNext/>
        <w:jc w:val="both"/>
        <w:rPr>
          <w:rFonts w:ascii="Arial" w:hAnsi="Arial" w:cs="Arial"/>
          <w:sz w:val="20"/>
          <w:szCs w:val="20"/>
        </w:rPr>
      </w:pPr>
      <w:r>
        <w:rPr>
          <w:noProof/>
          <w:bdr w:val="none" w:sz="0" w:space="0" w:color="auto" w:frame="1"/>
        </w:rPr>
        <w:drawing>
          <wp:anchor distT="0" distB="0" distL="114300" distR="114300" simplePos="0" relativeHeight="251658241" behindDoc="1" locked="0" layoutInCell="1" allowOverlap="1" wp14:anchorId="11B2E703" wp14:editId="07CB4828">
            <wp:simplePos x="0" y="0"/>
            <wp:positionH relativeFrom="column">
              <wp:posOffset>4445</wp:posOffset>
            </wp:positionH>
            <wp:positionV relativeFrom="paragraph">
              <wp:posOffset>213995</wp:posOffset>
            </wp:positionV>
            <wp:extent cx="5730875" cy="3970655"/>
            <wp:effectExtent l="0" t="0" r="3175" b="0"/>
            <wp:wrapTight wrapText="bothSides">
              <wp:wrapPolygon edited="0">
                <wp:start x="0" y="0"/>
                <wp:lineTo x="0" y="21451"/>
                <wp:lineTo x="21540" y="21451"/>
                <wp:lineTo x="21540" y="0"/>
                <wp:lineTo x="0" y="0"/>
              </wp:wrapPolygon>
            </wp:wrapTight>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875" cy="3970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0A52F" w14:textId="2502E418" w:rsidR="00BF081F" w:rsidRDefault="00BF081F" w:rsidP="00172B9C">
      <w:pPr>
        <w:keepNext/>
        <w:jc w:val="both"/>
        <w:rPr>
          <w:rFonts w:ascii="Arial" w:hAnsi="Arial" w:cs="Arial"/>
          <w:sz w:val="20"/>
          <w:szCs w:val="20"/>
        </w:rPr>
      </w:pPr>
    </w:p>
    <w:p w14:paraId="1FADB070" w14:textId="660C09E5" w:rsidR="007C778D" w:rsidRDefault="007C778D" w:rsidP="007C778D">
      <w:pPr>
        <w:pStyle w:val="Akapitzlist"/>
        <w:spacing w:line="360" w:lineRule="auto"/>
        <w:ind w:left="432"/>
        <w:jc w:val="center"/>
        <w:rPr>
          <w:rFonts w:ascii="Arial" w:eastAsia="Arial" w:hAnsi="Arial" w:cs="Arial"/>
          <w:color w:val="000000" w:themeColor="text1"/>
          <w:sz w:val="20"/>
          <w:szCs w:val="20"/>
        </w:rPr>
      </w:pPr>
      <w:r w:rsidRPr="00172B9C">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566FEF">
        <w:rPr>
          <w:rFonts w:ascii="Arial" w:eastAsia="Arial" w:hAnsi="Arial" w:cs="Arial"/>
          <w:color w:val="000000" w:themeColor="text1"/>
          <w:sz w:val="20"/>
          <w:szCs w:val="20"/>
        </w:rPr>
        <w:t>3</w:t>
      </w:r>
      <w:r w:rsidRPr="00172B9C">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Obszary edytora</w:t>
      </w:r>
    </w:p>
    <w:p w14:paraId="1804BA0F" w14:textId="7524F724" w:rsidR="00BF081F" w:rsidRDefault="00BF081F" w:rsidP="00172B9C">
      <w:pPr>
        <w:keepNext/>
        <w:jc w:val="both"/>
        <w:rPr>
          <w:rFonts w:ascii="Arial" w:hAnsi="Arial" w:cs="Arial"/>
          <w:sz w:val="20"/>
          <w:szCs w:val="20"/>
        </w:rPr>
      </w:pPr>
    </w:p>
    <w:p w14:paraId="5AA76223" w14:textId="459650A8" w:rsidR="004845CE" w:rsidRPr="004845CE" w:rsidRDefault="004845CE" w:rsidP="00172B9C">
      <w:pPr>
        <w:jc w:val="both"/>
        <w:rPr>
          <w:rFonts w:ascii="Arial" w:hAnsi="Arial" w:cs="Arial"/>
          <w:sz w:val="20"/>
          <w:szCs w:val="20"/>
        </w:rPr>
      </w:pPr>
    </w:p>
    <w:p w14:paraId="040AD652" w14:textId="77777777" w:rsidR="004845CE"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lastRenderedPageBreak/>
        <w:t>Menu trybów aplikacji – pozwala przełączać się między trybami aplikacji:</w:t>
      </w:r>
    </w:p>
    <w:p w14:paraId="2AD361EA"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rysowania 2D</w:t>
      </w:r>
    </w:p>
    <w:p w14:paraId="535275E3"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podglądu 3D</w:t>
      </w:r>
    </w:p>
    <w:p w14:paraId="1B364896"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wykańczania pomieszczeń</w:t>
      </w:r>
    </w:p>
    <w:p w14:paraId="212966E5"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dekorowania wnętrz</w:t>
      </w:r>
    </w:p>
    <w:p w14:paraId="217C29B6" w14:textId="59A16EED"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kreatora mebli (obecnie niedostępny)</w:t>
      </w:r>
    </w:p>
    <w:p w14:paraId="75456FB7" w14:textId="001E324B" w:rsidR="00884427" w:rsidRPr="00884427"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wirtualnego spaceru</w:t>
      </w:r>
    </w:p>
    <w:p w14:paraId="03DBB3D9" w14:textId="71C2CEEE"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Menu narzędzi głównych – zawiera paletę narzędzi niezbędnych do edycji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aktualnie</w:t>
      </w:r>
      <w:r>
        <w:br/>
      </w:r>
      <w:r w:rsidRPr="00884427">
        <w:rPr>
          <w:rFonts w:ascii="Arial" w:hAnsi="Arial" w:cs="Arial"/>
          <w:sz w:val="20"/>
          <w:szCs w:val="20"/>
        </w:rPr>
        <w:t>wybranym trybie,</w:t>
      </w:r>
      <w:r w:rsidR="008D36F2">
        <w:rPr>
          <w:rFonts w:ascii="Arial" w:hAnsi="Arial" w:cs="Arial"/>
          <w:sz w:val="20"/>
          <w:szCs w:val="20"/>
        </w:rPr>
        <w:t xml:space="preserve"> o</w:t>
      </w:r>
      <w:r w:rsidR="004A3D0A">
        <w:rPr>
          <w:rFonts w:ascii="Arial" w:hAnsi="Arial" w:cs="Arial"/>
          <w:sz w:val="20"/>
          <w:szCs w:val="20"/>
        </w:rPr>
        <w:t xml:space="preserve"> </w:t>
      </w:r>
      <w:r w:rsidRPr="00884427">
        <w:rPr>
          <w:rFonts w:ascii="Arial" w:hAnsi="Arial" w:cs="Arial"/>
          <w:sz w:val="20"/>
          <w:szCs w:val="20"/>
        </w:rPr>
        <w:t>ile jest to jeden</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trybów edycji.</w:t>
      </w:r>
    </w:p>
    <w:p w14:paraId="1E8F42C2" w14:textId="789E3A0F"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Obszar roboczy – robocza przestrzeń aplikacji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trybach edycji</w:t>
      </w:r>
      <w:r w:rsidR="008D36F2">
        <w:rPr>
          <w:rFonts w:ascii="Arial" w:hAnsi="Arial" w:cs="Arial"/>
          <w:sz w:val="20"/>
          <w:szCs w:val="20"/>
        </w:rPr>
        <w:t xml:space="preserve"> i</w:t>
      </w:r>
      <w:r w:rsidR="004A3D0A">
        <w:rPr>
          <w:rFonts w:ascii="Arial" w:hAnsi="Arial" w:cs="Arial"/>
          <w:sz w:val="20"/>
          <w:szCs w:val="20"/>
        </w:rPr>
        <w:t xml:space="preserve"> </w:t>
      </w:r>
      <w:r w:rsidRPr="00884427">
        <w:rPr>
          <w:rFonts w:ascii="Arial" w:hAnsi="Arial" w:cs="Arial"/>
          <w:sz w:val="20"/>
          <w:szCs w:val="20"/>
        </w:rPr>
        <w:t>podglądu 3D.</w:t>
      </w:r>
      <w:r w:rsidR="00FA65DA">
        <w:rPr>
          <w:rFonts w:ascii="Arial" w:hAnsi="Arial" w:cs="Arial"/>
          <w:sz w:val="20"/>
          <w:szCs w:val="20"/>
        </w:rPr>
        <w:t xml:space="preserve"> </w:t>
      </w:r>
      <w:r w:rsidR="00CF7E20">
        <w:rPr>
          <w:rFonts w:ascii="Arial" w:hAnsi="Arial" w:cs="Arial"/>
          <w:sz w:val="20"/>
          <w:szCs w:val="20"/>
        </w:rPr>
        <w:t>W</w:t>
      </w:r>
      <w:r w:rsidR="004A3D0A">
        <w:rPr>
          <w:rFonts w:ascii="Arial" w:hAnsi="Arial" w:cs="Arial"/>
          <w:sz w:val="20"/>
          <w:szCs w:val="20"/>
        </w:rPr>
        <w:t xml:space="preserve"> </w:t>
      </w:r>
      <w:r w:rsidRPr="00884427">
        <w:rPr>
          <w:rFonts w:ascii="Arial" w:hAnsi="Arial" w:cs="Arial"/>
          <w:sz w:val="20"/>
          <w:szCs w:val="20"/>
        </w:rPr>
        <w:t>trybie</w:t>
      </w:r>
      <w:r w:rsidR="00172B9C">
        <w:rPr>
          <w:rFonts w:ascii="Arial" w:hAnsi="Arial" w:cs="Arial"/>
          <w:sz w:val="20"/>
          <w:szCs w:val="20"/>
        </w:rPr>
        <w:t xml:space="preserve"> </w:t>
      </w:r>
      <w:r w:rsidRPr="00884427">
        <w:rPr>
          <w:rFonts w:ascii="Arial" w:hAnsi="Arial" w:cs="Arial"/>
          <w:sz w:val="20"/>
          <w:szCs w:val="20"/>
        </w:rPr>
        <w:t>wirtualnego spaceru na całym oknie zostanie wyświetlany aktualny widok</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kamery zestawu</w:t>
      </w:r>
      <w:r w:rsidR="00172B9C">
        <w:t xml:space="preserve"> </w:t>
      </w:r>
      <w:r w:rsidRPr="00884427">
        <w:rPr>
          <w:rFonts w:ascii="Arial" w:hAnsi="Arial" w:cs="Arial"/>
          <w:sz w:val="20"/>
          <w:szCs w:val="20"/>
        </w:rPr>
        <w:t>wirtualnej rzeczywistości.</w:t>
      </w:r>
    </w:p>
    <w:p w14:paraId="7900C56B" w14:textId="70039A87"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Narzędzie zmiany kondygnacji – pozwala</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szybki sposób przełączać się pomiędzy</w:t>
      </w:r>
      <w:r>
        <w:br/>
      </w:r>
      <w:r w:rsidRPr="00884427">
        <w:rPr>
          <w:rFonts w:ascii="Arial" w:hAnsi="Arial" w:cs="Arial"/>
          <w:sz w:val="20"/>
          <w:szCs w:val="20"/>
        </w:rPr>
        <w:t>dostępnymi kondygnacjami.</w:t>
      </w:r>
    </w:p>
    <w:p w14:paraId="7A3D5597" w14:textId="664E1D2F" w:rsid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Pasek szybkiego wyboru – dostępny jedynie</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trybie 2D panel narzędzi do rysowania i</w:t>
      </w:r>
      <w:r>
        <w:br/>
      </w:r>
      <w:r w:rsidRPr="00884427">
        <w:rPr>
          <w:rFonts w:ascii="Arial" w:hAnsi="Arial" w:cs="Arial"/>
          <w:sz w:val="20"/>
          <w:szCs w:val="20"/>
        </w:rPr>
        <w:t xml:space="preserve">podobnych, często </w:t>
      </w:r>
      <w:r w:rsidR="00CF7E20">
        <w:rPr>
          <w:rFonts w:ascii="Arial" w:hAnsi="Arial" w:cs="Arial"/>
          <w:sz w:val="20"/>
          <w:szCs w:val="20"/>
        </w:rPr>
        <w:t>stosowanych operacji</w:t>
      </w:r>
      <w:r w:rsidRPr="00884427">
        <w:rPr>
          <w:rFonts w:ascii="Arial" w:hAnsi="Arial" w:cs="Arial"/>
          <w:sz w:val="20"/>
          <w:szCs w:val="20"/>
        </w:rPr>
        <w:t>.</w:t>
      </w:r>
    </w:p>
    <w:p w14:paraId="3E122EBA" w14:textId="36E28E83" w:rsidR="005C2754" w:rsidRPr="00566FEF" w:rsidRDefault="004845CE" w:rsidP="008048CF">
      <w:pPr>
        <w:pStyle w:val="Nagwek2"/>
        <w:numPr>
          <w:ilvl w:val="1"/>
          <w:numId w:val="125"/>
        </w:numPr>
        <w:jc w:val="both"/>
        <w:rPr>
          <w:rFonts w:eastAsia="Arial"/>
          <w:lang w:eastAsia="pl-PL"/>
        </w:rPr>
      </w:pPr>
      <w:bookmarkStart w:id="450" w:name="_Toc124445090"/>
      <w:bookmarkStart w:id="451" w:name="_Toc124835747"/>
      <w:r w:rsidRPr="004845CE">
        <w:rPr>
          <w:lang w:eastAsia="pl-PL"/>
        </w:rPr>
        <w:t>Pierwszy projekt</w:t>
      </w:r>
      <w:bookmarkEnd w:id="450"/>
      <w:bookmarkEnd w:id="451"/>
    </w:p>
    <w:p w14:paraId="6B5B860F" w14:textId="5DC27F85"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Aby utworzyć nowy projekt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głównego aplikacji opcję Utwórz nowy</w:t>
      </w:r>
      <w:r>
        <w:br/>
      </w:r>
      <w:r w:rsidRPr="004845CE">
        <w:rPr>
          <w:rFonts w:ascii="Arial" w:eastAsia="Times New Roman" w:hAnsi="Arial" w:cs="Arial"/>
          <w:sz w:val="20"/>
          <w:szCs w:val="20"/>
          <w:lang w:eastAsia="pl-PL"/>
        </w:rPr>
        <w:t>projekt.</w:t>
      </w:r>
    </w:p>
    <w:p w14:paraId="7462392B" w14:textId="4CDBCFE8"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Uruchomi się edytor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domyślnym rozmiarem arkusza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nazwą, które można zmienić</w:t>
      </w:r>
      <w:r>
        <w:br/>
      </w:r>
      <w:r w:rsidRPr="004845CE">
        <w:rPr>
          <w:rFonts w:ascii="Arial" w:eastAsia="Times New Roman" w:hAnsi="Arial" w:cs="Arial"/>
          <w:sz w:val="20"/>
          <w:szCs w:val="20"/>
          <w:lang w:eastAsia="pl-PL"/>
        </w:rPr>
        <w:t>wybierając kolejno:</w:t>
      </w:r>
    </w:p>
    <w:p w14:paraId="36EE285B" w14:textId="27C3D0D3"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2F34556B">
        <w:rPr>
          <w:rFonts w:ascii="Arial" w:eastAsia="Times New Roman" w:hAnsi="Arial" w:cs="Arial"/>
          <w:i/>
          <w:sz w:val="20"/>
          <w:szCs w:val="20"/>
          <w:lang w:eastAsia="pl-PL"/>
        </w:rPr>
        <w:t>Menu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trybów aplikacji</w:t>
      </w:r>
    </w:p>
    <w:p w14:paraId="5B75D6A1" w14:textId="77777777"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5DB9E618">
        <w:rPr>
          <w:rFonts w:ascii="Arial" w:eastAsia="Times New Roman" w:hAnsi="Arial" w:cs="Arial"/>
          <w:i/>
          <w:sz w:val="20"/>
          <w:szCs w:val="20"/>
          <w:lang w:eastAsia="pl-PL"/>
        </w:rPr>
        <w:t>Arkusz → Zmień rozmiar</w:t>
      </w:r>
      <w:r w:rsidRPr="004845CE">
        <w:rPr>
          <w:rFonts w:ascii="Arial" w:eastAsia="Times New Roman" w:hAnsi="Arial" w:cs="Arial"/>
          <w:sz w:val="20"/>
          <w:szCs w:val="20"/>
          <w:lang w:eastAsia="pl-PL"/>
        </w:rPr>
        <w:t xml:space="preserve"> lub Nowy arkusz Menu narzędzi głównych</w:t>
      </w:r>
    </w:p>
    <w:p w14:paraId="1D6ADDE4" w14:textId="5BBC4865" w:rsidR="004845CE" w:rsidRPr="004845CE" w:rsidRDefault="004845CE" w:rsidP="00D32C99">
      <w:pPr>
        <w:spacing w:line="360" w:lineRule="auto"/>
        <w:ind w:left="709"/>
        <w:jc w:val="both"/>
        <w:rPr>
          <w:rFonts w:ascii="Arial" w:eastAsia="Times New Roman" w:hAnsi="Arial" w:cs="Arial"/>
          <w:sz w:val="20"/>
          <w:szCs w:val="20"/>
          <w:lang w:eastAsia="pl-PL"/>
        </w:rPr>
      </w:pPr>
      <w:r w:rsidRPr="30F2F084">
        <w:rPr>
          <w:rFonts w:ascii="Arial" w:eastAsia="Times New Roman" w:hAnsi="Arial" w:cs="Arial"/>
          <w:b/>
          <w:sz w:val="20"/>
          <w:szCs w:val="20"/>
          <w:lang w:eastAsia="pl-PL"/>
        </w:rPr>
        <w:t>Uwaga:</w:t>
      </w:r>
      <w:r w:rsidRPr="004845CE">
        <w:rPr>
          <w:rFonts w:ascii="Arial" w:eastAsia="Times New Roman" w:hAnsi="Arial" w:cs="Arial"/>
          <w:sz w:val="20"/>
          <w:szCs w:val="20"/>
          <w:lang w:eastAsia="pl-PL"/>
        </w:rPr>
        <w:t xml:space="preserve"> wymiary arkusza należy podawać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cm. Np. dla mieszkania</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rozpiętości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planie</w:t>
      </w:r>
      <w:r>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4m x 5m należy podać rozmiar arkusza 400cm x 500cm lub większy.</w:t>
      </w:r>
    </w:p>
    <w:p w14:paraId="105170ED" w14:textId="733362EF" w:rsidR="6222463D" w:rsidRDefault="6222463D" w:rsidP="008048CF">
      <w:pPr>
        <w:pStyle w:val="Nagwek2"/>
        <w:numPr>
          <w:ilvl w:val="1"/>
          <w:numId w:val="125"/>
        </w:numPr>
        <w:rPr>
          <w:lang w:eastAsia="pl-PL"/>
        </w:rPr>
      </w:pPr>
      <w:bookmarkStart w:id="452" w:name="_Toc124835748"/>
      <w:r w:rsidRPr="6222463D">
        <w:rPr>
          <w:lang w:eastAsia="pl-PL"/>
        </w:rPr>
        <w:t xml:space="preserve">Rysowanie </w:t>
      </w:r>
      <w:r w:rsidR="4E08923C" w:rsidRPr="4E08923C">
        <w:rPr>
          <w:lang w:eastAsia="pl-PL"/>
        </w:rPr>
        <w:t>ścian</w:t>
      </w:r>
      <w:bookmarkEnd w:id="452"/>
    </w:p>
    <w:p w14:paraId="582758E8" w14:textId="2ECD4772"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Aby rozpocząć rysowanie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górnego tryb MENU 2D</w:t>
      </w:r>
    </w:p>
    <w:p w14:paraId="7BC3B5D1" w14:textId="143AA26E"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Po włączeniu trybu MENU 2D pojawią się:</w:t>
      </w:r>
    </w:p>
    <w:p w14:paraId="190D1742" w14:textId="756BABCB" w:rsidR="004845CE"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menu</w:t>
      </w:r>
      <w:r w:rsidR="004845CE" w:rsidRPr="004845CE">
        <w:rPr>
          <w:rFonts w:ascii="Arial" w:eastAsia="Times New Roman" w:hAnsi="Arial" w:cs="Arial"/>
          <w:sz w:val="20"/>
          <w:szCs w:val="20"/>
          <w:lang w:eastAsia="pl-PL"/>
        </w:rPr>
        <w:t xml:space="preserve"> narzędzi głównych po lewej stronie ekranu</w:t>
      </w:r>
    </w:p>
    <w:p w14:paraId="198D268A" w14:textId="127A8868" w:rsidR="009178E0"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pasek</w:t>
      </w:r>
      <w:r w:rsidR="004845CE" w:rsidRPr="004845CE">
        <w:rPr>
          <w:rFonts w:ascii="Arial" w:eastAsia="Times New Roman" w:hAnsi="Arial" w:cs="Arial"/>
          <w:sz w:val="20"/>
          <w:szCs w:val="20"/>
          <w:lang w:eastAsia="pl-PL"/>
        </w:rPr>
        <w:t xml:space="preserve"> szybkiego wyboru na dole ekranu</w:t>
      </w:r>
    </w:p>
    <w:p w14:paraId="33A452F4" w14:textId="75C20A1B" w:rsidR="009178E0" w:rsidRDefault="004845CE" w:rsidP="00842FB1">
      <w:pPr>
        <w:spacing w:line="360" w:lineRule="auto"/>
        <w:ind w:left="567"/>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 pierwszej kolejności skupimy się na funkcjach znajdujących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samym menu głównym po</w:t>
      </w:r>
      <w:r w:rsidR="00842FB1">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lewej stronie (</w:t>
      </w:r>
      <w:r w:rsidR="107AEE9E" w:rsidRPr="107AEE9E">
        <w:rPr>
          <w:rFonts w:ascii="Arial" w:eastAsia="Times New Roman" w:hAnsi="Arial" w:cs="Arial"/>
          <w:sz w:val="20"/>
          <w:szCs w:val="20"/>
          <w:lang w:eastAsia="pl-PL"/>
        </w:rPr>
        <w:t>większość</w:t>
      </w:r>
      <w:r w:rsidRPr="009178E0">
        <w:rPr>
          <w:rFonts w:ascii="Arial" w:eastAsia="Times New Roman" w:hAnsi="Arial" w:cs="Arial"/>
          <w:sz w:val="20"/>
          <w:szCs w:val="20"/>
          <w:lang w:eastAsia="pl-PL"/>
        </w:rPr>
        <w:t xml:space="preserve"> wymienionych narzędzi </w:t>
      </w:r>
      <w:r w:rsidR="1AEF86C1" w:rsidRPr="1AEF86C1">
        <w:rPr>
          <w:rFonts w:ascii="Arial" w:eastAsia="Times New Roman" w:hAnsi="Arial" w:cs="Arial"/>
          <w:sz w:val="20"/>
          <w:szCs w:val="20"/>
          <w:lang w:eastAsia="pl-PL"/>
        </w:rPr>
        <w:t xml:space="preserve">można </w:t>
      </w:r>
      <w:r w:rsidR="107AEE9E" w:rsidRPr="107AEE9E">
        <w:rPr>
          <w:rFonts w:ascii="Arial" w:eastAsia="Times New Roman" w:hAnsi="Arial" w:cs="Arial"/>
          <w:sz w:val="20"/>
          <w:szCs w:val="20"/>
          <w:lang w:eastAsia="pl-PL"/>
        </w:rPr>
        <w:t>znaleźć na pasku</w:t>
      </w:r>
      <w:r w:rsidRPr="009178E0">
        <w:rPr>
          <w:rFonts w:ascii="Arial" w:eastAsia="Times New Roman" w:hAnsi="Arial" w:cs="Arial"/>
          <w:sz w:val="20"/>
          <w:szCs w:val="20"/>
          <w:lang w:eastAsia="pl-PL"/>
        </w:rPr>
        <w:t xml:space="preserve"> szybkiego wyboru dostępnego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dole ekranu):</w:t>
      </w:r>
    </w:p>
    <w:p w14:paraId="7EF540A9" w14:textId="537A3DAD"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USTAWIENIA SIATKI</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włącz siatkę</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przyciąganie do siatki. Możesz</w:t>
      </w:r>
      <w:r>
        <w:br/>
      </w:r>
      <w:r w:rsidRPr="009178E0">
        <w:rPr>
          <w:rFonts w:ascii="Arial" w:eastAsia="Times New Roman" w:hAnsi="Arial" w:cs="Arial"/>
          <w:sz w:val="20"/>
          <w:szCs w:val="20"/>
          <w:lang w:eastAsia="pl-PL"/>
        </w:rPr>
        <w:t>również włączyć przyciąganie do kąta.</w:t>
      </w:r>
    </w:p>
    <w:p w14:paraId="08842748" w14:textId="0AE1E4D4"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NARZĘDZIA</w:t>
      </w:r>
      <w:r w:rsidR="00842FB1">
        <w:rPr>
          <w:rFonts w:ascii="Arial" w:eastAsia="Times New Roman" w:hAnsi="Arial" w:cs="Arial"/>
          <w:sz w:val="20"/>
          <w:szCs w:val="20"/>
          <w:lang w:eastAsia="pl-PL"/>
        </w:rPr>
        <w:t>,</w:t>
      </w:r>
      <w:r w:rsidRPr="009178E0">
        <w:rPr>
          <w:rFonts w:ascii="Arial" w:eastAsia="Times New Roman" w:hAnsi="Arial" w:cs="Arial"/>
          <w:sz w:val="20"/>
          <w:szCs w:val="20"/>
          <w:lang w:eastAsia="pl-PL"/>
        </w:rPr>
        <w:t xml:space="preserve"> aby rozwinąć paletę dostępnych narzędzi rysowania 2D.</w:t>
      </w:r>
    </w:p>
    <w:p w14:paraId="42579EDC" w14:textId="10544B99"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lastRenderedPageBreak/>
        <w:t>Z menu NARZĘDZIA wybierz NARYSUJ ŚCIANĘ.</w:t>
      </w:r>
      <w:r w:rsidR="00FA65DA">
        <w:rPr>
          <w:rFonts w:ascii="Arial" w:eastAsia="Times New Roman" w:hAnsi="Arial" w:cs="Arial"/>
          <w:sz w:val="20"/>
          <w:szCs w:val="20"/>
          <w:lang w:eastAsia="pl-PL"/>
        </w:rPr>
        <w:t xml:space="preserve"> </w:t>
      </w:r>
      <w:r w:rsidR="00283D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okienku pod paletą narzędzi</w:t>
      </w:r>
      <w:r>
        <w:br/>
      </w:r>
      <w:r w:rsidRPr="009178E0">
        <w:rPr>
          <w:rFonts w:ascii="Arial" w:eastAsia="Times New Roman" w:hAnsi="Arial" w:cs="Arial"/>
          <w:sz w:val="20"/>
          <w:szCs w:val="20"/>
          <w:lang w:eastAsia="pl-PL"/>
        </w:rPr>
        <w:t>pojawi się możliwość wyboru jednej</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predefiniowanych grubości ścian lub wpisania</w:t>
      </w:r>
      <w:r>
        <w:br/>
      </w:r>
      <w:r w:rsidRPr="009178E0">
        <w:rPr>
          <w:rFonts w:ascii="Arial" w:eastAsia="Times New Roman" w:hAnsi="Arial" w:cs="Arial"/>
          <w:sz w:val="20"/>
          <w:szCs w:val="20"/>
          <w:lang w:eastAsia="pl-PL"/>
        </w:rPr>
        <w:t>ręcznie preferowanej grubości.</w:t>
      </w:r>
    </w:p>
    <w:p w14:paraId="5656C9FA" w14:textId="1456658F"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Narysuj pierwszą ścianę klikając lewym przyciskiem myszy punkt na płótnie,</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inny punkt. Rysowanie jest kontynuowane aż do momentu zakończenia ściany</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kliknięciem</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prawego przycisku myszy lub dwukrotnego kliknięcia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końcowym punkcie. Wówczas</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wyświetlone zostanie pole tekstowe do wpisania grubości ściany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ustawioną domyślnie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wartością ustawioną na początku rysowania lub ostatnio wybraną. Wybór można zatwierdzić</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prawym przyciskiem myszy lub wciśnięciem klawisza Enter na klawiaturze. Pamiętaj, że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 włączonym przyciąganiu do siatki swoboda wyboru</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punktów jest mocno ograniczona.</w:t>
      </w:r>
    </w:p>
    <w:p w14:paraId="76F4AEA2" w14:textId="251331DE" w:rsidR="009178E0" w:rsidRDefault="004845CE" w:rsidP="009178E0">
      <w:p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 xml:space="preserve">Uwaga: rysowanie ścian odbywa się w </w:t>
      </w:r>
      <w:proofErr w:type="gramStart"/>
      <w:r w:rsidRPr="009178E0">
        <w:rPr>
          <w:rFonts w:ascii="Arial" w:eastAsia="Times New Roman" w:hAnsi="Arial" w:cs="Arial"/>
          <w:sz w:val="20"/>
          <w:szCs w:val="20"/>
          <w:lang w:eastAsia="pl-PL"/>
        </w:rPr>
        <w:t>osi</w:t>
      </w:r>
      <w:proofErr w:type="gramEnd"/>
      <w:r w:rsidRPr="009178E0">
        <w:rPr>
          <w:rFonts w:ascii="Arial" w:eastAsia="Times New Roman" w:hAnsi="Arial" w:cs="Arial"/>
          <w:sz w:val="20"/>
          <w:szCs w:val="20"/>
          <w:lang w:eastAsia="pl-PL"/>
        </w:rPr>
        <w:t xml:space="preserve"> czyli rysując kreski wyznaczasz osie ścian.</w:t>
      </w:r>
    </w:p>
    <w:p w14:paraId="1504F547" w14:textId="5182CFA7"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Po zakończeniu rysowania ściany zostaje wyrysowany jej przekrój</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miejsce</w:t>
      </w:r>
      <w:r>
        <w:br/>
      </w:r>
      <w:r w:rsidRPr="009178E0">
        <w:rPr>
          <w:rFonts w:ascii="Arial" w:eastAsia="Times New Roman" w:hAnsi="Arial" w:cs="Arial"/>
          <w:sz w:val="20"/>
          <w:szCs w:val="20"/>
          <w:lang w:eastAsia="pl-PL"/>
        </w:rPr>
        <w:t>jednowymiarowej linii.</w:t>
      </w:r>
    </w:p>
    <w:p w14:paraId="5FE065C4" w14:textId="2265160F"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Kontynuując rysowanie stwórz zamknięty obrys budynku (możesz pójść dalej</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wstawić też</w:t>
      </w:r>
      <w:r>
        <w:br/>
      </w:r>
      <w:r w:rsidRPr="009178E0">
        <w:rPr>
          <w:rFonts w:ascii="Arial" w:eastAsia="Times New Roman" w:hAnsi="Arial" w:cs="Arial"/>
          <w:sz w:val="20"/>
          <w:szCs w:val="20"/>
          <w:lang w:eastAsia="pl-PL"/>
        </w:rPr>
        <w:t>ściany wewnętrzne.</w:t>
      </w:r>
    </w:p>
    <w:p w14:paraId="3E105526" w14:textId="78107A80" w:rsidR="004845CE" w:rsidRDefault="004845CE" w:rsidP="6CEB8988">
      <w:pPr>
        <w:spacing w:line="360" w:lineRule="auto"/>
        <w:ind w:left="491"/>
        <w:jc w:val="both"/>
        <w:rPr>
          <w:rFonts w:ascii="Arial" w:eastAsia="Times New Roman" w:hAnsi="Arial" w:cs="Arial"/>
          <w:sz w:val="20"/>
          <w:szCs w:val="20"/>
          <w:lang w:eastAsia="pl-PL"/>
        </w:rPr>
      </w:pPr>
      <w:r w:rsidRPr="7AFAA716">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rysowania ścian stykających się ze sobą można zauważyć pojawiającą się</w:t>
      </w:r>
      <w:r>
        <w:br/>
      </w:r>
      <w:r w:rsidRPr="009178E0">
        <w:rPr>
          <w:rFonts w:ascii="Arial" w:eastAsia="Times New Roman" w:hAnsi="Arial" w:cs="Arial"/>
          <w:sz w:val="20"/>
          <w:szCs w:val="20"/>
          <w:lang w:eastAsia="pl-PL"/>
        </w:rPr>
        <w:t>w miejscu kursora czerwoną lub niebieską kropkę. Czerwona kropka oznacza przyciąganie</w:t>
      </w:r>
      <w:r>
        <w:br/>
      </w:r>
      <w:r w:rsidRPr="009178E0">
        <w:rPr>
          <w:rFonts w:ascii="Arial" w:eastAsia="Times New Roman" w:hAnsi="Arial" w:cs="Arial"/>
          <w:sz w:val="20"/>
          <w:szCs w:val="20"/>
          <w:lang w:eastAsia="pl-PL"/>
        </w:rPr>
        <w:t>do istniejącej linii (ściany), natomiast niebieska do punktu końcowego linii.</w:t>
      </w:r>
      <w:r w:rsidR="0B66652F" w:rsidRPr="0B66652F">
        <w:rPr>
          <w:rFonts w:ascii="Arial" w:eastAsia="Times New Roman" w:hAnsi="Arial" w:cs="Arial"/>
          <w:sz w:val="20"/>
          <w:szCs w:val="20"/>
          <w:lang w:eastAsia="pl-PL"/>
        </w:rPr>
        <w:t xml:space="preserve"> </w:t>
      </w:r>
      <w:r w:rsidR="00D32C99">
        <w:rPr>
          <w:rFonts w:ascii="Arial" w:eastAsia="Times New Roman" w:hAnsi="Arial" w:cs="Arial"/>
          <w:sz w:val="20"/>
          <w:szCs w:val="20"/>
          <w:lang w:eastAsia="pl-PL"/>
        </w:rPr>
        <w:t xml:space="preserve">Aby </w:t>
      </w:r>
      <w:r w:rsidRPr="009178E0">
        <w:rPr>
          <w:rFonts w:ascii="Arial" w:eastAsia="Times New Roman" w:hAnsi="Arial" w:cs="Arial"/>
          <w:sz w:val="20"/>
          <w:szCs w:val="20"/>
          <w:lang w:eastAsia="pl-PL"/>
        </w:rPr>
        <w:t>kontynuować rysowanie od zakończenia ściany lub</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 xml:space="preserve">tym </w:t>
      </w:r>
      <w:r w:rsidR="0B66652F" w:rsidRPr="0B66652F">
        <w:rPr>
          <w:rFonts w:ascii="Arial" w:eastAsia="Times New Roman" w:hAnsi="Arial" w:cs="Arial"/>
          <w:sz w:val="20"/>
          <w:szCs w:val="20"/>
          <w:lang w:eastAsia="pl-PL"/>
        </w:rPr>
        <w:t>punkcie</w:t>
      </w:r>
      <w:r w:rsidRPr="009178E0">
        <w:rPr>
          <w:rFonts w:ascii="Arial" w:eastAsia="Times New Roman" w:hAnsi="Arial" w:cs="Arial"/>
          <w:sz w:val="20"/>
          <w:szCs w:val="20"/>
          <w:lang w:eastAsia="pl-PL"/>
        </w:rPr>
        <w:t xml:space="preserve"> zakończyć kolejną linię</w:t>
      </w:r>
      <w:r w:rsidR="00283DF2">
        <w:rPr>
          <w:rFonts w:ascii="Arial" w:eastAsia="Times New Roman" w:hAnsi="Arial" w:cs="Arial"/>
          <w:sz w:val="20"/>
          <w:szCs w:val="20"/>
          <w:lang w:eastAsia="pl-PL"/>
        </w:rPr>
        <w: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upewnij się, że zatwierdzasz wybór podczas wyświetlania niebieskiej kropki.</w:t>
      </w:r>
      <w:r w:rsidR="4DF27F04" w:rsidRPr="4DF27F04">
        <w:rPr>
          <w:rFonts w:ascii="Arial" w:eastAsia="Times New Roman" w:hAnsi="Arial" w:cs="Arial"/>
          <w:sz w:val="20"/>
          <w:szCs w:val="20"/>
          <w:lang w:eastAsia="pl-PL"/>
        </w:rPr>
        <w:t xml:space="preserve"> Sytuację przedstawiono na rys. 64.</w:t>
      </w:r>
    </w:p>
    <w:p w14:paraId="6F5D819D" w14:textId="4C9CCD53" w:rsidR="00283DF2" w:rsidRDefault="00283DF2" w:rsidP="0061690F">
      <w:pPr>
        <w:spacing w:before="240" w:after="240" w:line="360" w:lineRule="auto"/>
        <w:ind w:left="491"/>
        <w:jc w:val="center"/>
      </w:pPr>
      <w:r>
        <w:rPr>
          <w:noProof/>
        </w:rPr>
        <w:drawing>
          <wp:inline distT="0" distB="0" distL="0" distR="0" wp14:anchorId="5F834D3E" wp14:editId="1A18B569">
            <wp:extent cx="4572000" cy="3371850"/>
            <wp:effectExtent l="0" t="0" r="0" b="0"/>
            <wp:docPr id="1330957585" name="Picture 133095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528272B6" w14:textId="0FF3F3CF" w:rsidR="008609BB" w:rsidRDefault="6F3DF376" w:rsidP="002077B8">
      <w:pPr>
        <w:spacing w:line="360" w:lineRule="auto"/>
        <w:ind w:left="491"/>
        <w:jc w:val="center"/>
        <w:rPr>
          <w:rFonts w:ascii="Arial" w:hAnsi="Arial" w:cs="Arial"/>
          <w:sz w:val="20"/>
          <w:szCs w:val="20"/>
        </w:rPr>
      </w:pPr>
      <w:r w:rsidRPr="6F3DF376">
        <w:rPr>
          <w:rFonts w:ascii="Arial" w:hAnsi="Arial" w:cs="Arial"/>
          <w:sz w:val="20"/>
          <w:szCs w:val="20"/>
        </w:rPr>
        <w:t xml:space="preserve">Rys. 64. Sposób prezentacji połączeń ścian oraz </w:t>
      </w:r>
      <w:r w:rsidR="7FBCBD65" w:rsidRPr="7FBCBD65">
        <w:rPr>
          <w:rFonts w:ascii="Arial" w:hAnsi="Arial" w:cs="Arial"/>
          <w:sz w:val="20"/>
          <w:szCs w:val="20"/>
        </w:rPr>
        <w:t>oznaczenia</w:t>
      </w:r>
      <w:r w:rsidRPr="6F3DF376">
        <w:rPr>
          <w:rFonts w:ascii="Arial" w:hAnsi="Arial" w:cs="Arial"/>
          <w:sz w:val="20"/>
          <w:szCs w:val="20"/>
        </w:rPr>
        <w:t xml:space="preserve"> przyciągania</w:t>
      </w:r>
      <w:r w:rsidR="7FBCBD65" w:rsidRPr="7FBCBD65">
        <w:rPr>
          <w:rFonts w:ascii="Arial" w:hAnsi="Arial" w:cs="Arial"/>
          <w:sz w:val="20"/>
          <w:szCs w:val="20"/>
        </w:rPr>
        <w:t>.</w:t>
      </w:r>
    </w:p>
    <w:p w14:paraId="110EDCAA" w14:textId="77777777" w:rsidR="00F11093" w:rsidRPr="009009B5" w:rsidRDefault="00F11093" w:rsidP="002077B8">
      <w:pPr>
        <w:spacing w:line="360" w:lineRule="auto"/>
        <w:ind w:left="491"/>
        <w:jc w:val="center"/>
        <w:rPr>
          <w:rFonts w:ascii="Arial" w:hAnsi="Arial" w:cs="Arial"/>
          <w:sz w:val="20"/>
          <w:szCs w:val="20"/>
        </w:rPr>
      </w:pPr>
    </w:p>
    <w:p w14:paraId="63827D55" w14:textId="630A42E3" w:rsidR="4E08923C" w:rsidRDefault="4E08923C" w:rsidP="008048CF">
      <w:pPr>
        <w:pStyle w:val="Nagwek2"/>
        <w:numPr>
          <w:ilvl w:val="1"/>
          <w:numId w:val="125"/>
        </w:numPr>
        <w:rPr>
          <w:lang w:eastAsia="pl-PL"/>
        </w:rPr>
      </w:pPr>
      <w:bookmarkStart w:id="453" w:name="_Toc124835749"/>
      <w:r w:rsidRPr="4E08923C">
        <w:rPr>
          <w:lang w:eastAsia="pl-PL"/>
        </w:rPr>
        <w:lastRenderedPageBreak/>
        <w:t>Otwory okienne i drzwiowe</w:t>
      </w:r>
      <w:bookmarkEnd w:id="453"/>
    </w:p>
    <w:p w14:paraId="75C053C3" w14:textId="224F2461"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Po narysowaniu obrysu budynku / mieszkania czas na wstawienie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 te narzędzia nie korzystają</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przyciągania do siatki</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jedynie do</w:t>
      </w:r>
      <w:r>
        <w:br/>
      </w:r>
      <w:r w:rsidRPr="009178E0">
        <w:rPr>
          <w:rFonts w:ascii="Arial" w:eastAsia="Times New Roman" w:hAnsi="Arial" w:cs="Arial"/>
          <w:sz w:val="20"/>
          <w:szCs w:val="20"/>
          <w:lang w:eastAsia="pl-PL"/>
        </w:rPr>
        <w:t>narysowanych już ścian.</w:t>
      </w:r>
    </w:p>
    <w:p w14:paraId="31A34B38" w14:textId="26FDC9D4"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Z palety narzędzi wybierz WSTAW OTWÓR DRZWIOWY</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najedź kursorem</w:t>
      </w:r>
      <w:r>
        <w:br/>
      </w:r>
      <w:r w:rsidRPr="009178E0">
        <w:rPr>
          <w:rFonts w:ascii="Arial" w:eastAsia="Times New Roman" w:hAnsi="Arial" w:cs="Arial"/>
          <w:sz w:val="20"/>
          <w:szCs w:val="20"/>
          <w:lang w:eastAsia="pl-PL"/>
        </w:rPr>
        <w:t>na jedną ze ścian. Powinien pojawić się symbol architektoniczny drzwi narzucony na ścianę.</w:t>
      </w:r>
    </w:p>
    <w:p w14:paraId="6FD77510" w14:textId="1A9A3E50"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symbol wyświetla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czerwonym kolorze to oznacza, że miejsce wstawiania jest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koliduje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połączeniem ścian lub innym otworem.</w:t>
      </w:r>
    </w:p>
    <w:p w14:paraId="367CD0EE" w14:textId="09BE6E69"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jest wyświetlony</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kolorze czarnym to wystarczy zatwierdzić lewym przyciskiem</w:t>
      </w:r>
      <w:r w:rsidR="00D32C99">
        <w:rPr>
          <w:rFonts w:ascii="Arial" w:eastAsia="Times New Roman" w:hAnsi="Arial" w:cs="Arial"/>
          <w:sz w:val="20"/>
          <w:szCs w:val="20"/>
          <w:lang w:eastAsia="pl-PL"/>
        </w:rPr>
        <w:t xml:space="preserve"> </w:t>
      </w:r>
      <w:proofErr w:type="gramStart"/>
      <w:r w:rsidRPr="009178E0">
        <w:rPr>
          <w:rFonts w:ascii="Arial" w:eastAsia="Times New Roman" w:hAnsi="Arial" w:cs="Arial"/>
          <w:sz w:val="20"/>
          <w:szCs w:val="20"/>
          <w:lang w:eastAsia="pl-PL"/>
        </w:rPr>
        <w:t>myszy</w:t>
      </w:r>
      <w:proofErr w:type="gramEnd"/>
      <w:r w:rsidRPr="009178E0">
        <w:rPr>
          <w:rFonts w:ascii="Arial" w:eastAsia="Times New Roman" w:hAnsi="Arial" w:cs="Arial"/>
          <w:sz w:val="20"/>
          <w:szCs w:val="20"/>
          <w:lang w:eastAsia="pl-PL"/>
        </w:rPr>
        <w:t xml:space="preserve"> aby wykuć otwór</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ścianie.</w:t>
      </w:r>
    </w:p>
    <w:p w14:paraId="0775145D" w14:textId="1F6704A2" w:rsidR="00283DF2" w:rsidRDefault="009178E0" w:rsidP="004C4610">
      <w:pPr>
        <w:pStyle w:val="Akapitzlist"/>
        <w:numPr>
          <w:ilvl w:val="0"/>
          <w:numId w:val="69"/>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Wstawianie okien realizowane jest</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2F34556B" w:rsidRPr="2F34556B">
        <w:rPr>
          <w:rFonts w:ascii="Arial" w:eastAsia="Times New Roman" w:hAnsi="Arial" w:cs="Arial"/>
          <w:sz w:val="20"/>
          <w:szCs w:val="20"/>
          <w:lang w:eastAsia="pl-PL"/>
        </w:rPr>
        <w:t>taki</w:t>
      </w:r>
      <w:r w:rsidRPr="009178E0">
        <w:rPr>
          <w:rFonts w:ascii="Arial" w:eastAsia="Times New Roman" w:hAnsi="Arial" w:cs="Arial"/>
          <w:sz w:val="20"/>
          <w:szCs w:val="20"/>
          <w:lang w:eastAsia="pl-PL"/>
        </w:rPr>
        <w:t xml:space="preserve"> sam sposób.</w:t>
      </w:r>
    </w:p>
    <w:p w14:paraId="2793A16D" w14:textId="08489CF3" w:rsidR="1C6AD9B2" w:rsidRDefault="798B4F93" w:rsidP="1C6AD9B2">
      <w:pPr>
        <w:spacing w:line="360" w:lineRule="auto"/>
        <w:rPr>
          <w:rFonts w:ascii="Arial" w:eastAsia="Times New Roman" w:hAnsi="Arial" w:cs="Arial"/>
          <w:sz w:val="20"/>
          <w:szCs w:val="20"/>
          <w:lang w:eastAsia="pl-PL"/>
        </w:rPr>
      </w:pPr>
      <w:commentRangeStart w:id="454"/>
      <w:r w:rsidRPr="798B4F93">
        <w:rPr>
          <w:rFonts w:ascii="Arial" w:eastAsia="Times New Roman" w:hAnsi="Arial" w:cs="Arial"/>
          <w:sz w:val="20"/>
          <w:szCs w:val="20"/>
          <w:lang w:eastAsia="pl-PL"/>
        </w:rPr>
        <w:t>Sposób prezentacji wstawionych otworów okiennych i drzwiowych przedstawiono na rys. 65.</w:t>
      </w:r>
      <w:commentRangeEnd w:id="454"/>
      <w:r w:rsidR="00842FB1">
        <w:rPr>
          <w:rStyle w:val="Odwoaniedokomentarza"/>
        </w:rPr>
        <w:commentReference w:id="454"/>
      </w:r>
    </w:p>
    <w:p w14:paraId="7D4712BA" w14:textId="1F6704A2" w:rsidR="009178E0" w:rsidRDefault="00283DF2" w:rsidP="0061690F">
      <w:pPr>
        <w:spacing w:before="240" w:after="240" w:line="360" w:lineRule="auto"/>
        <w:ind w:left="491"/>
        <w:jc w:val="center"/>
      </w:pPr>
      <w:r>
        <w:rPr>
          <w:noProof/>
        </w:rPr>
        <w:drawing>
          <wp:inline distT="0" distB="0" distL="0" distR="0" wp14:anchorId="5C53D40C" wp14:editId="2E70C74E">
            <wp:extent cx="3562350" cy="2790825"/>
            <wp:effectExtent l="0" t="0" r="0" b="0"/>
            <wp:docPr id="627132633" name="Picture 62713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132633"/>
                    <pic:cNvPicPr/>
                  </pic:nvPicPr>
                  <pic:blipFill>
                    <a:blip r:embed="rId87">
                      <a:extLst>
                        <a:ext uri="{28A0092B-C50C-407E-A947-70E740481C1C}">
                          <a14:useLocalDpi xmlns:a14="http://schemas.microsoft.com/office/drawing/2010/main" val="0"/>
                        </a:ext>
                      </a:extLst>
                    </a:blip>
                    <a:stretch>
                      <a:fillRect/>
                    </a:stretch>
                  </pic:blipFill>
                  <pic:spPr>
                    <a:xfrm>
                      <a:off x="0" y="0"/>
                      <a:ext cx="3562350" cy="2790825"/>
                    </a:xfrm>
                    <a:prstGeom prst="rect">
                      <a:avLst/>
                    </a:prstGeom>
                  </pic:spPr>
                </pic:pic>
              </a:graphicData>
            </a:graphic>
          </wp:inline>
        </w:drawing>
      </w:r>
    </w:p>
    <w:p w14:paraId="05E804DC" w14:textId="280D028D" w:rsidR="0061690F" w:rsidRPr="006E3741" w:rsidRDefault="798B4F93" w:rsidP="0061690F">
      <w:pPr>
        <w:spacing w:before="240" w:after="240" w:line="360" w:lineRule="auto"/>
        <w:ind w:left="491"/>
        <w:jc w:val="center"/>
        <w:rPr>
          <w:rFonts w:ascii="Arial" w:hAnsi="Arial" w:cs="Arial"/>
          <w:sz w:val="20"/>
          <w:szCs w:val="20"/>
        </w:rPr>
      </w:pPr>
      <w:r w:rsidRPr="006E3741">
        <w:rPr>
          <w:rFonts w:ascii="Arial" w:hAnsi="Arial" w:cs="Arial"/>
          <w:sz w:val="20"/>
          <w:szCs w:val="20"/>
        </w:rPr>
        <w:t>Rys. 65. Sposób prezentacji umiejscowienia otworów okiennych i drzwiowych.</w:t>
      </w:r>
    </w:p>
    <w:p w14:paraId="5B4A646C" w14:textId="2BAB3515" w:rsidR="009178E0" w:rsidRPr="009178E0" w:rsidRDefault="009178E0" w:rsidP="00D32C99">
      <w:pPr>
        <w:spacing w:line="360" w:lineRule="auto"/>
        <w:ind w:left="491"/>
        <w:jc w:val="both"/>
        <w:rPr>
          <w:rFonts w:ascii="Arial" w:eastAsia="Times New Roman" w:hAnsi="Arial" w:cs="Arial"/>
          <w:sz w:val="20"/>
          <w:szCs w:val="20"/>
          <w:lang w:eastAsia="pl-PL"/>
        </w:rPr>
      </w:pPr>
      <w:r w:rsidRPr="2F34556B">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wstawiania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pod paletą narzędzi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wyświetlane</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są okienka parametrów tych otworów: osobne dla drzwi</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 Obecnie nie są</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wyświetlany</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komunikaty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błędami walidacji tych parametrów, więc jeśli po wybraniu</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narzędzia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wprowadzeniu parametrów nie generuje się symbol architektoniczny to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prawdopodobnie podano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 parametry: szerokość większa od wybranej sekcji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ściany lub mniejsza od</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minimalnej albo wysokość większa niż wysokość kondygnacji:</w:t>
      </w:r>
      <w:r w:rsidR="00927D28">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obecnie, domyślnie 320cm.</w:t>
      </w:r>
    </w:p>
    <w:p w14:paraId="6592F193" w14:textId="77777777" w:rsidR="00035511" w:rsidRPr="00035511" w:rsidRDefault="009178E0" w:rsidP="008048CF">
      <w:pPr>
        <w:pStyle w:val="Nagwek2"/>
        <w:numPr>
          <w:ilvl w:val="1"/>
          <w:numId w:val="125"/>
        </w:numPr>
        <w:spacing w:line="360" w:lineRule="auto"/>
        <w:rPr>
          <w:rFonts w:cs="Arial"/>
          <w:b w:val="0"/>
          <w:bCs w:val="0"/>
          <w:i w:val="0"/>
          <w:iCs w:val="0"/>
          <w:lang w:eastAsia="pl-PL"/>
        </w:rPr>
      </w:pPr>
      <w:bookmarkStart w:id="455" w:name="_Toc124835750"/>
      <w:bookmarkStart w:id="456" w:name="_Toc124445093"/>
      <w:r w:rsidRPr="009178E0">
        <w:rPr>
          <w:lang w:eastAsia="pl-PL"/>
        </w:rPr>
        <w:t>Pierwszy zapis</w:t>
      </w:r>
      <w:bookmarkEnd w:id="455"/>
    </w:p>
    <w:p w14:paraId="67B3C78B" w14:textId="56967853" w:rsidR="00D32C99" w:rsidRPr="006B056F" w:rsidRDefault="009178E0" w:rsidP="006B056F">
      <w:pPr>
        <w:spacing w:line="360" w:lineRule="auto"/>
        <w:rPr>
          <w:rFonts w:ascii="Arial" w:hAnsi="Arial" w:cs="Arial"/>
          <w:b/>
          <w:bCs/>
          <w:i/>
          <w:iCs/>
          <w:sz w:val="20"/>
          <w:szCs w:val="20"/>
          <w:lang w:eastAsia="pl-PL"/>
        </w:rPr>
      </w:pPr>
      <w:r w:rsidRPr="006B056F">
        <w:rPr>
          <w:rFonts w:ascii="Arial" w:hAnsi="Arial" w:cs="Arial"/>
          <w:sz w:val="20"/>
          <w:szCs w:val="20"/>
          <w:lang w:eastAsia="pl-PL"/>
        </w:rPr>
        <w:t xml:space="preserve">Najwyższa pora zapisać </w:t>
      </w:r>
      <w:r w:rsidR="4E08923C" w:rsidRPr="006B056F">
        <w:rPr>
          <w:rFonts w:ascii="Arial" w:hAnsi="Arial" w:cs="Arial"/>
          <w:b/>
          <w:bCs/>
          <w:i/>
          <w:iCs/>
          <w:sz w:val="20"/>
          <w:szCs w:val="20"/>
          <w:lang w:eastAsia="pl-PL"/>
        </w:rPr>
        <w:t>dotychczasowe postępy</w:t>
      </w:r>
      <w:r w:rsidRPr="006B056F">
        <w:rPr>
          <w:rFonts w:ascii="Arial" w:hAnsi="Arial" w:cs="Arial"/>
          <w:sz w:val="20"/>
          <w:szCs w:val="20"/>
          <w:lang w:eastAsia="pl-PL"/>
        </w:rPr>
        <w:t>, aby to zrobić są dostępne dwie możliwości</w:t>
      </w:r>
      <w:bookmarkEnd w:id="456"/>
    </w:p>
    <w:p w14:paraId="1D3F3676" w14:textId="62203108"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zapis projekt na jednym</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 xml:space="preserve">dostępnych pól </w:t>
      </w:r>
      <w:r w:rsidR="2F34556B" w:rsidRPr="006B056F">
        <w:rPr>
          <w:rFonts w:ascii="Arial" w:hAnsi="Arial" w:cs="Arial"/>
          <w:sz w:val="20"/>
          <w:szCs w:val="20"/>
          <w:lang w:eastAsia="pl-PL"/>
        </w:rPr>
        <w:t>zapisu</w:t>
      </w:r>
    </w:p>
    <w:p w14:paraId="31477264" w14:textId="77777777"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szybki zapis</w:t>
      </w:r>
    </w:p>
    <w:p w14:paraId="0A23392A" w14:textId="23DAA2F1"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lastRenderedPageBreak/>
        <w:t>Aby</w:t>
      </w:r>
      <w:r w:rsidR="00D32C99" w:rsidRPr="006B056F">
        <w:rPr>
          <w:rFonts w:ascii="Arial" w:hAnsi="Arial" w:cs="Arial"/>
          <w:sz w:val="20"/>
          <w:szCs w:val="20"/>
          <w:lang w:eastAsia="pl-PL"/>
        </w:rPr>
        <w:t xml:space="preserve"> </w:t>
      </w:r>
      <w:r w:rsidRPr="006B056F">
        <w:rPr>
          <w:rFonts w:ascii="Arial" w:hAnsi="Arial" w:cs="Arial"/>
          <w:sz w:val="20"/>
          <w:szCs w:val="20"/>
          <w:lang w:eastAsia="pl-PL"/>
        </w:rPr>
        <w:t>skorzystać</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opcji pierwszej wybierz</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górnego menu opcję MENU</w:t>
      </w:r>
      <w:r w:rsidR="008D36F2" w:rsidRPr="006B056F">
        <w:rPr>
          <w:rFonts w:ascii="Arial" w:hAnsi="Arial" w:cs="Arial"/>
          <w:sz w:val="20"/>
          <w:szCs w:val="20"/>
          <w:lang w:eastAsia="pl-PL"/>
        </w:rPr>
        <w:t xml:space="preserve"> a</w:t>
      </w:r>
      <w:r w:rsidR="004A3D0A" w:rsidRPr="006B056F">
        <w:rPr>
          <w:rFonts w:ascii="Arial" w:hAnsi="Arial" w:cs="Arial"/>
          <w:sz w:val="20"/>
          <w:szCs w:val="20"/>
          <w:lang w:eastAsia="pl-PL"/>
        </w:rPr>
        <w:t xml:space="preserve"> </w:t>
      </w:r>
      <w:r w:rsidRPr="006B056F">
        <w:rPr>
          <w:rFonts w:ascii="Arial" w:hAnsi="Arial" w:cs="Arial"/>
          <w:sz w:val="20"/>
          <w:szCs w:val="20"/>
          <w:lang w:eastAsia="pl-PL"/>
        </w:rPr>
        <w:t>następnie</w:t>
      </w:r>
      <w:r w:rsidRPr="006B056F">
        <w:rPr>
          <w:rFonts w:ascii="Arial" w:hAnsi="Arial" w:cs="Arial"/>
          <w:sz w:val="20"/>
          <w:szCs w:val="20"/>
        </w:rPr>
        <w:br/>
      </w:r>
      <w:r w:rsidRPr="006B056F">
        <w:rPr>
          <w:rFonts w:ascii="Arial" w:hAnsi="Arial" w:cs="Arial"/>
          <w:sz w:val="20"/>
          <w:szCs w:val="20"/>
          <w:lang w:eastAsia="pl-PL"/>
        </w:rPr>
        <w:t>ZAPISZ. Teraz wybierz pole zapisu, na którym chcesz zapisać swój projekt oraz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zatwierdź</w:t>
      </w:r>
      <w:r w:rsidR="00D32C99" w:rsidRPr="006B056F">
        <w:rPr>
          <w:rFonts w:ascii="Arial" w:hAnsi="Arial" w:cs="Arial"/>
          <w:sz w:val="20"/>
          <w:szCs w:val="20"/>
          <w:lang w:eastAsia="pl-PL"/>
        </w:rPr>
        <w:t xml:space="preserve"> </w:t>
      </w:r>
      <w:r w:rsidRPr="006B056F">
        <w:rPr>
          <w:rFonts w:ascii="Arial" w:hAnsi="Arial" w:cs="Arial"/>
          <w:sz w:val="20"/>
          <w:szCs w:val="20"/>
          <w:lang w:eastAsia="pl-PL"/>
        </w:rPr>
        <w:t>wybór przyciskiem ZATWIERDŹ. Po zapisaniu automatycznie program wróci</w:t>
      </w:r>
      <w:r w:rsidR="00D32C99" w:rsidRPr="006B056F">
        <w:rPr>
          <w:rFonts w:ascii="Arial" w:hAnsi="Arial" w:cs="Arial"/>
          <w:sz w:val="20"/>
          <w:szCs w:val="20"/>
          <w:lang w:eastAsia="pl-PL"/>
        </w:rPr>
        <w:t xml:space="preserve"> </w:t>
      </w:r>
      <w:r w:rsidRPr="006B056F">
        <w:rPr>
          <w:rFonts w:ascii="Arial" w:hAnsi="Arial" w:cs="Arial"/>
          <w:sz w:val="20"/>
          <w:szCs w:val="20"/>
          <w:lang w:eastAsia="pl-PL"/>
        </w:rPr>
        <w:t>do trybu rysowania 2D. Wczytywanie projektu odbywa się analogicznie.</w:t>
      </w:r>
    </w:p>
    <w:p w14:paraId="2AB31BA9" w14:textId="6C2BEAA7"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t>Aby dokonać szybkiego zapisu wciśnij</w:t>
      </w:r>
      <w:r w:rsidR="008D36F2" w:rsidRPr="006B056F">
        <w:rPr>
          <w:rFonts w:ascii="Arial" w:hAnsi="Arial" w:cs="Arial"/>
          <w:sz w:val="20"/>
          <w:szCs w:val="20"/>
          <w:lang w:eastAsia="pl-PL"/>
        </w:rPr>
        <w:t xml:space="preserve"> w</w:t>
      </w:r>
      <w:r w:rsidR="004A3D0A" w:rsidRPr="006B056F">
        <w:rPr>
          <w:rFonts w:ascii="Arial" w:hAnsi="Arial" w:cs="Arial"/>
          <w:sz w:val="20"/>
          <w:szCs w:val="20"/>
          <w:lang w:eastAsia="pl-PL"/>
        </w:rPr>
        <w:t xml:space="preserve"> </w:t>
      </w:r>
      <w:r w:rsidRPr="006B056F">
        <w:rPr>
          <w:rFonts w:ascii="Arial" w:hAnsi="Arial" w:cs="Arial"/>
          <w:sz w:val="20"/>
          <w:szCs w:val="20"/>
          <w:lang w:eastAsia="pl-PL"/>
        </w:rPr>
        <w:t>dowolnym momencie klawisz F5 na klawiaturze</w:t>
      </w:r>
      <w:r w:rsidR="00D32C99" w:rsidRPr="006B056F">
        <w:rPr>
          <w:rFonts w:ascii="Arial" w:hAnsi="Arial" w:cs="Arial"/>
          <w:sz w:val="20"/>
          <w:szCs w:val="20"/>
          <w:lang w:eastAsia="pl-PL"/>
        </w:rPr>
        <w:t>,</w:t>
      </w:r>
      <w:r w:rsidR="00927D28" w:rsidRPr="006B056F">
        <w:rPr>
          <w:rFonts w:ascii="Arial" w:hAnsi="Arial" w:cs="Arial"/>
          <w:sz w:val="20"/>
          <w:szCs w:val="20"/>
          <w:lang w:eastAsia="pl-PL"/>
        </w:rPr>
        <w:t xml:space="preserve"> </w:t>
      </w:r>
      <w:r w:rsidRPr="006B056F">
        <w:rPr>
          <w:rFonts w:ascii="Arial" w:hAnsi="Arial" w:cs="Arial"/>
          <w:sz w:val="20"/>
          <w:szCs w:val="20"/>
          <w:lang w:eastAsia="pl-PL"/>
        </w:rPr>
        <w:t>Klawisz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F6 realizuje odczyt pliku szybkiego zapisu.</w:t>
      </w:r>
    </w:p>
    <w:p w14:paraId="08D83F7B" w14:textId="06884B69" w:rsidR="00D32C99" w:rsidRPr="00D32C99" w:rsidRDefault="7AD85645" w:rsidP="008048CF">
      <w:pPr>
        <w:pStyle w:val="Nagwek2"/>
        <w:numPr>
          <w:ilvl w:val="1"/>
          <w:numId w:val="125"/>
        </w:numPr>
        <w:rPr>
          <w:rFonts w:ascii="Calibri" w:hAnsi="Calibri"/>
          <w:sz w:val="22"/>
          <w:szCs w:val="22"/>
          <w:lang w:eastAsia="pl-PL"/>
        </w:rPr>
      </w:pPr>
      <w:bookmarkStart w:id="457" w:name="_Toc124445094"/>
      <w:bookmarkStart w:id="458" w:name="_Toc124835751"/>
      <w:r w:rsidRPr="7AD85645">
        <w:rPr>
          <w:lang w:eastAsia="pl-PL"/>
        </w:rPr>
        <w:t>Wyznaczanie</w:t>
      </w:r>
      <w:r w:rsidR="37217735" w:rsidRPr="37217735">
        <w:rPr>
          <w:lang w:eastAsia="pl-PL"/>
        </w:rPr>
        <w:t xml:space="preserve"> podłóg</w:t>
      </w:r>
      <w:bookmarkEnd w:id="457"/>
      <w:bookmarkEnd w:id="458"/>
    </w:p>
    <w:p w14:paraId="3BFDCA37" w14:textId="723A9C6B" w:rsidR="00927D28" w:rsidRPr="00927D28" w:rsidRDefault="009178E0" w:rsidP="005E2E7C">
      <w:pPr>
        <w:spacing w:line="360" w:lineRule="auto"/>
        <w:ind w:left="491"/>
        <w:jc w:val="both"/>
        <w:rPr>
          <w:lang w:eastAsia="pl-PL"/>
        </w:rPr>
      </w:pPr>
      <w:r w:rsidRPr="005E2E7C">
        <w:rPr>
          <w:rFonts w:ascii="Arial" w:hAnsi="Arial" w:cs="Arial"/>
          <w:sz w:val="20"/>
          <w:szCs w:val="20"/>
          <w:lang w:eastAsia="pl-PL"/>
        </w:rPr>
        <w:t>Rysowanie podłóg oraz stropów odbywa się sekcjami tworzonymi przez rysowanie ich</w:t>
      </w:r>
      <w:r>
        <w:br/>
      </w:r>
      <w:r w:rsidRPr="005E2E7C">
        <w:rPr>
          <w:rFonts w:ascii="Arial" w:hAnsi="Arial" w:cs="Arial"/>
          <w:sz w:val="20"/>
          <w:szCs w:val="20"/>
          <w:lang w:eastAsia="pl-PL"/>
        </w:rPr>
        <w:t>obrysów. Aby poprawnie narysować podłogi</w:t>
      </w:r>
      <w:r w:rsidR="005E2E7C">
        <w:rPr>
          <w:rFonts w:ascii="Arial" w:hAnsi="Arial" w:cs="Arial"/>
          <w:sz w:val="20"/>
          <w:szCs w:val="20"/>
          <w:lang w:eastAsia="pl-PL"/>
        </w:rPr>
        <w:t>,</w:t>
      </w:r>
      <w:r w:rsidRPr="005E2E7C">
        <w:rPr>
          <w:rFonts w:ascii="Arial" w:hAnsi="Arial" w:cs="Arial"/>
          <w:sz w:val="20"/>
          <w:szCs w:val="20"/>
          <w:lang w:eastAsia="pl-PL"/>
        </w:rPr>
        <w:t xml:space="preserve"> przemyśl jakie wykończenia </w:t>
      </w:r>
      <w:r w:rsidR="00CC3D2C">
        <w:rPr>
          <w:rFonts w:ascii="Arial" w:hAnsi="Arial" w:cs="Arial"/>
          <w:sz w:val="20"/>
          <w:szCs w:val="20"/>
          <w:lang w:eastAsia="pl-PL"/>
        </w:rPr>
        <w:t>są</w:t>
      </w:r>
      <w:r w:rsidRPr="005E2E7C">
        <w:rPr>
          <w:rFonts w:ascii="Arial" w:hAnsi="Arial" w:cs="Arial"/>
          <w:sz w:val="20"/>
          <w:szCs w:val="20"/>
          <w:lang w:eastAsia="pl-PL"/>
        </w:rPr>
        <w:t xml:space="preserve"> wymagane</w:t>
      </w:r>
      <w:r w:rsidR="00927D28" w:rsidRPr="005E2E7C">
        <w:rPr>
          <w:rFonts w:ascii="Arial" w:hAnsi="Arial" w:cs="Arial"/>
          <w:sz w:val="20"/>
          <w:szCs w:val="20"/>
          <w:lang w:eastAsia="pl-PL"/>
        </w:rPr>
        <w:t xml:space="preserve"> </w:t>
      </w:r>
      <w:r w:rsidRPr="005E2E7C">
        <w:rPr>
          <w:rFonts w:ascii="Arial" w:hAnsi="Arial" w:cs="Arial"/>
          <w:sz w:val="20"/>
          <w:szCs w:val="20"/>
          <w:lang w:eastAsia="pl-PL"/>
        </w:rPr>
        <w:t>na</w:t>
      </w:r>
      <w:r w:rsidR="00927D28" w:rsidRPr="005E2E7C">
        <w:rPr>
          <w:rFonts w:ascii="Arial" w:hAnsi="Arial" w:cs="Arial"/>
          <w:sz w:val="20"/>
          <w:szCs w:val="20"/>
          <w:lang w:eastAsia="pl-PL"/>
        </w:rPr>
        <w:t xml:space="preserve"> </w:t>
      </w:r>
      <w:r w:rsidRPr="005E2E7C">
        <w:rPr>
          <w:rFonts w:ascii="Arial" w:hAnsi="Arial" w:cs="Arial"/>
          <w:sz w:val="20"/>
          <w:szCs w:val="20"/>
          <w:lang w:eastAsia="pl-PL"/>
        </w:rPr>
        <w:t>jakich powierzchniach mieszkania:</w:t>
      </w:r>
    </w:p>
    <w:p w14:paraId="77F602A8" w14:textId="77777777"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różne dla różnych pomieszczeń?</w:t>
      </w:r>
      <w:r w:rsidR="00927D28">
        <w:rPr>
          <w:rFonts w:ascii="Arial" w:hAnsi="Arial" w:cs="Arial"/>
          <w:sz w:val="20"/>
          <w:szCs w:val="20"/>
          <w:lang w:eastAsia="pl-PL"/>
        </w:rPr>
        <w:t xml:space="preserve"> </w:t>
      </w:r>
    </w:p>
    <w:p w14:paraId="014A1603" w14:textId="67DD592A"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 xml:space="preserve">wiele różnych </w:t>
      </w:r>
      <w:r w:rsidR="005E2E7C">
        <w:rPr>
          <w:rFonts w:ascii="Arial" w:hAnsi="Arial" w:cs="Arial"/>
          <w:sz w:val="20"/>
          <w:szCs w:val="20"/>
          <w:lang w:eastAsia="pl-PL"/>
        </w:rPr>
        <w:t xml:space="preserve">rodzajów </w:t>
      </w:r>
      <w:r w:rsidR="005E2E7C" w:rsidRPr="00D32C99">
        <w:rPr>
          <w:rFonts w:ascii="Arial" w:hAnsi="Arial" w:cs="Arial"/>
          <w:sz w:val="20"/>
          <w:szCs w:val="20"/>
          <w:lang w:eastAsia="pl-PL"/>
        </w:rPr>
        <w:t>wykończe</w:t>
      </w:r>
      <w:r w:rsidR="005E2E7C">
        <w:rPr>
          <w:rFonts w:ascii="Arial" w:hAnsi="Arial" w:cs="Arial"/>
          <w:sz w:val="20"/>
          <w:szCs w:val="20"/>
          <w:lang w:eastAsia="pl-PL"/>
        </w:rPr>
        <w:t xml:space="preserve">nia </w:t>
      </w:r>
      <w:r w:rsidR="008D36F2">
        <w:rPr>
          <w:rFonts w:ascii="Arial" w:hAnsi="Arial" w:cs="Arial"/>
          <w:sz w:val="20"/>
          <w:szCs w:val="20"/>
          <w:lang w:eastAsia="pl-PL"/>
        </w:rPr>
        <w:t>w</w:t>
      </w:r>
      <w:r w:rsidR="004A3D0A">
        <w:rPr>
          <w:rFonts w:ascii="Arial" w:hAnsi="Arial" w:cs="Arial"/>
          <w:sz w:val="20"/>
          <w:szCs w:val="20"/>
          <w:lang w:eastAsia="pl-PL"/>
        </w:rPr>
        <w:t xml:space="preserve"> </w:t>
      </w:r>
      <w:r w:rsidRPr="00D32C99">
        <w:rPr>
          <w:rFonts w:ascii="Arial" w:hAnsi="Arial" w:cs="Arial"/>
          <w:sz w:val="20"/>
          <w:szCs w:val="20"/>
          <w:lang w:eastAsia="pl-PL"/>
        </w:rPr>
        <w:t>jednym pomieszczeniu?</w:t>
      </w:r>
    </w:p>
    <w:p w14:paraId="329F2EE7" w14:textId="59AC7585" w:rsidR="009178E0" w:rsidRPr="00D32C99" w:rsidRDefault="009178E0" w:rsidP="00927D28">
      <w:pPr>
        <w:spacing w:line="360" w:lineRule="auto"/>
        <w:ind w:left="491"/>
        <w:jc w:val="both"/>
        <w:rPr>
          <w:lang w:eastAsia="pl-PL"/>
        </w:rPr>
      </w:pPr>
      <w:r w:rsidRPr="00927D28">
        <w:rPr>
          <w:rFonts w:ascii="Arial" w:hAnsi="Arial" w:cs="Arial"/>
          <w:sz w:val="20"/>
          <w:szCs w:val="20"/>
          <w:lang w:eastAsia="pl-PL"/>
        </w:rPr>
        <w:t>Dla każdego spodziewanego rodzaju wykończenia przygotuj osobną sekcję.</w:t>
      </w:r>
      <w:r>
        <w:br/>
      </w:r>
      <w:r w:rsidRPr="2F34556B">
        <w:rPr>
          <w:rFonts w:ascii="Arial" w:hAnsi="Arial" w:cs="Arial"/>
          <w:b/>
          <w:i/>
          <w:sz w:val="20"/>
          <w:szCs w:val="20"/>
          <w:lang w:eastAsia="pl-PL"/>
        </w:rPr>
        <w:t>Podpowiedź:</w:t>
      </w:r>
      <w:r w:rsidRPr="00927D28">
        <w:rPr>
          <w:rFonts w:ascii="Arial" w:hAnsi="Arial" w:cs="Arial"/>
          <w:sz w:val="20"/>
          <w:szCs w:val="20"/>
          <w:lang w:eastAsia="pl-PL"/>
        </w:rPr>
        <w:t xml:space="preserve"> Oba narzędzia wykorzystują możliwość przyciągania do siatki: </w:t>
      </w:r>
      <w:r w:rsidR="008150F1">
        <w:rPr>
          <w:rFonts w:ascii="Arial" w:hAnsi="Arial" w:cs="Arial"/>
          <w:sz w:val="20"/>
          <w:szCs w:val="20"/>
          <w:lang w:eastAsia="pl-PL"/>
        </w:rPr>
        <w:t>jest</w:t>
      </w:r>
      <w:r w:rsidRPr="00927D28">
        <w:rPr>
          <w:rFonts w:ascii="Arial" w:hAnsi="Arial" w:cs="Arial"/>
          <w:sz w:val="20"/>
          <w:szCs w:val="20"/>
          <w:lang w:eastAsia="pl-PL"/>
        </w:rPr>
        <w:t xml:space="preserve"> to spore</w:t>
      </w:r>
      <w:r>
        <w:br/>
      </w:r>
      <w:r w:rsidRPr="00927D28">
        <w:rPr>
          <w:rFonts w:ascii="Arial" w:hAnsi="Arial" w:cs="Arial"/>
          <w:sz w:val="20"/>
          <w:szCs w:val="20"/>
          <w:lang w:eastAsia="pl-PL"/>
        </w:rPr>
        <w:t>ułatwienie.</w:t>
      </w:r>
    </w:p>
    <w:p w14:paraId="52F4F793" w14:textId="1E762186" w:rsidR="00927D28" w:rsidRPr="00927D28" w:rsidRDefault="009178E0" w:rsidP="004C4610">
      <w:pPr>
        <w:pStyle w:val="Akapitzlist"/>
        <w:numPr>
          <w:ilvl w:val="0"/>
          <w:numId w:val="72"/>
        </w:numPr>
        <w:spacing w:line="360" w:lineRule="auto"/>
        <w:jc w:val="both"/>
        <w:rPr>
          <w:rFonts w:ascii="Arial" w:eastAsia="Times New Roman" w:hAnsi="Arial" w:cs="Arial"/>
          <w:sz w:val="20"/>
          <w:szCs w:val="20"/>
          <w:lang w:eastAsia="pl-PL"/>
        </w:rPr>
      </w:pPr>
      <w:r w:rsidRPr="00927D28">
        <w:rPr>
          <w:rFonts w:ascii="Arial" w:eastAsia="Times New Roman" w:hAnsi="Arial" w:cs="Arial"/>
          <w:sz w:val="20"/>
          <w:szCs w:val="20"/>
          <w:lang w:eastAsia="pl-PL"/>
        </w:rPr>
        <w:t>Wybierz</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palety narzędzi NARYSUJ PODŁOGĘ oraz wskaż, klikając lewym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przyciskiem myszy,</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 xml:space="preserve">punkty (minimum 3 </w:t>
      </w:r>
      <w:proofErr w:type="spellStart"/>
      <w:r w:rsidRPr="00927D28">
        <w:rPr>
          <w:rFonts w:ascii="Arial" w:eastAsia="Times New Roman" w:hAnsi="Arial" w:cs="Arial"/>
          <w:sz w:val="20"/>
          <w:szCs w:val="20"/>
          <w:lang w:eastAsia="pl-PL"/>
        </w:rPr>
        <w:t>niewspółliniowe</w:t>
      </w:r>
      <w:proofErr w:type="spellEnd"/>
      <w:r w:rsidRPr="00927D28">
        <w:rPr>
          <w:rFonts w:ascii="Arial" w:eastAsia="Times New Roman" w:hAnsi="Arial" w:cs="Arial"/>
          <w:sz w:val="20"/>
          <w:szCs w:val="20"/>
          <w:lang w:eastAsia="pl-PL"/>
        </w:rPr>
        <w:t>) wyznaczające jej powierzchnię,</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następnie zatwierdź podłogę</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prawym przyciskiem myszy lub podwójnym kliknięciem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lewego przycisku myszy.</w:t>
      </w:r>
    </w:p>
    <w:p w14:paraId="1B1C04E1" w14:textId="7EAB74B4" w:rsidR="00927D28" w:rsidRPr="00927D28" w:rsidRDefault="009178E0" w:rsidP="004C4610">
      <w:pPr>
        <w:pStyle w:val="Akapitzlist"/>
        <w:numPr>
          <w:ilvl w:val="0"/>
          <w:numId w:val="72"/>
        </w:numPr>
        <w:spacing w:line="360" w:lineRule="auto"/>
        <w:jc w:val="both"/>
        <w:rPr>
          <w:rFonts w:ascii="Arial" w:hAnsi="Arial" w:cs="Arial"/>
          <w:sz w:val="20"/>
          <w:szCs w:val="20"/>
        </w:rPr>
      </w:pPr>
      <w:r w:rsidRPr="00927D28">
        <w:rPr>
          <w:rFonts w:ascii="Arial" w:eastAsia="Times New Roman" w:hAnsi="Arial" w:cs="Arial"/>
          <w:sz w:val="20"/>
          <w:szCs w:val="20"/>
          <w:lang w:eastAsia="pl-PL"/>
        </w:rPr>
        <w:t>Pojawi się pomarańczowy obrys podłogi</w:t>
      </w:r>
      <w:r w:rsidR="2F34556B" w:rsidRPr="2F34556B">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wewnątrz obrysu zostanie wyświetlony napis</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62B0FBD9" w:rsidRPr="62B0FBD9">
        <w:rPr>
          <w:rFonts w:ascii="Arial" w:eastAsia="Times New Roman" w:hAnsi="Arial" w:cs="Arial"/>
          <w:sz w:val="20"/>
          <w:szCs w:val="20"/>
          <w:lang w:eastAsia="pl-PL"/>
        </w:rPr>
        <w:t>jej</w:t>
      </w:r>
      <w:r w:rsidRPr="00927D28">
        <w:rPr>
          <w:rFonts w:ascii="Arial" w:eastAsia="Times New Roman" w:hAnsi="Arial" w:cs="Arial"/>
          <w:sz w:val="20"/>
          <w:szCs w:val="20"/>
          <w:lang w:eastAsia="pl-PL"/>
        </w:rPr>
        <w:t xml:space="preserve"> polem powierzchni.</w:t>
      </w:r>
    </w:p>
    <w:p w14:paraId="0950939E" w14:textId="15C24A72" w:rsidR="00927D28" w:rsidRDefault="009178E0" w:rsidP="00927D28">
      <w:pPr>
        <w:spacing w:line="360" w:lineRule="auto"/>
        <w:ind w:left="360"/>
        <w:jc w:val="both"/>
        <w:rPr>
          <w:rFonts w:ascii="Arial" w:eastAsia="Times New Roman" w:hAnsi="Arial" w:cs="Arial"/>
          <w:sz w:val="20"/>
          <w:szCs w:val="20"/>
          <w:lang w:eastAsia="pl-PL"/>
        </w:rPr>
      </w:pPr>
      <w:r w:rsidRPr="62B0FBD9">
        <w:rPr>
          <w:rFonts w:ascii="Arial" w:eastAsia="Times New Roman" w:hAnsi="Arial" w:cs="Arial"/>
          <w:b/>
          <w:sz w:val="20"/>
          <w:szCs w:val="20"/>
          <w:lang w:eastAsia="pl-PL"/>
        </w:rPr>
        <w:t>Uwaga:</w:t>
      </w:r>
      <w:r w:rsidRPr="00927D28">
        <w:rPr>
          <w:rFonts w:ascii="Arial" w:eastAsia="Times New Roman" w:hAnsi="Arial" w:cs="Arial"/>
          <w:sz w:val="20"/>
          <w:szCs w:val="20"/>
          <w:lang w:eastAsia="pl-PL"/>
        </w:rPr>
        <w:t xml:space="preserve"> tryby rysowania podłóg</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stropów umożliwiają rysowanie złożonych geometrycznie</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kształtów, również wklęsłych, jednak nie poradzą sobie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figurami, których boki się</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przecinają.</w:t>
      </w:r>
      <w:r>
        <w:br/>
      </w:r>
      <w:r w:rsidRPr="00927D28">
        <w:rPr>
          <w:rFonts w:ascii="Arial" w:eastAsia="Times New Roman" w:hAnsi="Arial" w:cs="Arial"/>
          <w:sz w:val="20"/>
          <w:szCs w:val="20"/>
          <w:lang w:eastAsia="pl-PL"/>
        </w:rPr>
        <w:t>Podczas rysowania podłóg na dole menu narzędzi głównych widoczny jest menadżer</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podłóg,</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którym można wybrać ewentualne podłogi do usunięcia.</w:t>
      </w:r>
    </w:p>
    <w:p w14:paraId="6014EDA3" w14:textId="24CC7A96" w:rsidR="7AD85645" w:rsidRDefault="7AD85645" w:rsidP="008048CF">
      <w:pPr>
        <w:pStyle w:val="Nagwek2"/>
        <w:numPr>
          <w:ilvl w:val="1"/>
          <w:numId w:val="125"/>
        </w:numPr>
        <w:rPr>
          <w:lang w:eastAsia="pl-PL"/>
        </w:rPr>
      </w:pPr>
      <w:bookmarkStart w:id="459" w:name="_Toc124835752"/>
      <w:r w:rsidRPr="7AD85645">
        <w:rPr>
          <w:lang w:eastAsia="pl-PL"/>
        </w:rPr>
        <w:t>Rysowanie stropów</w:t>
      </w:r>
      <w:bookmarkEnd w:id="459"/>
    </w:p>
    <w:p w14:paraId="0A940A0A" w14:textId="45E4B950" w:rsidR="16C9C5B6" w:rsidRDefault="16C9C5B6" w:rsidP="16C9C5B6">
      <w:pPr>
        <w:spacing w:line="360" w:lineRule="auto"/>
        <w:ind w:left="360"/>
        <w:jc w:val="both"/>
        <w:rPr>
          <w:rFonts w:ascii="Arial" w:eastAsia="Times New Roman" w:hAnsi="Arial" w:cs="Arial"/>
          <w:sz w:val="20"/>
          <w:szCs w:val="20"/>
          <w:lang w:eastAsia="pl-PL"/>
        </w:rPr>
      </w:pPr>
      <w:r w:rsidRPr="16C9C5B6">
        <w:rPr>
          <w:rFonts w:ascii="Arial" w:eastAsia="Times New Roman" w:hAnsi="Arial" w:cs="Arial"/>
          <w:b/>
          <w:bCs/>
          <w:sz w:val="20"/>
          <w:szCs w:val="20"/>
          <w:lang w:eastAsia="pl-PL"/>
        </w:rPr>
        <w:t>Uwaga:</w:t>
      </w:r>
      <w:r w:rsidRPr="16C9C5B6">
        <w:rPr>
          <w:rFonts w:ascii="Arial" w:eastAsia="Times New Roman" w:hAnsi="Arial" w:cs="Arial"/>
          <w:sz w:val="20"/>
          <w:szCs w:val="20"/>
          <w:lang w:eastAsia="pl-PL"/>
        </w:rPr>
        <w:t xml:space="preserve"> strop jest bryłą przestrzenną, która oddziela kolejne kondygnacje. Na wierzchu stropu znajdzie się podłoga </w:t>
      </w:r>
      <w:r w:rsidR="3E037773" w:rsidRPr="3E037773">
        <w:rPr>
          <w:rFonts w:ascii="Arial" w:eastAsia="Times New Roman" w:hAnsi="Arial" w:cs="Arial"/>
          <w:sz w:val="20"/>
          <w:szCs w:val="20"/>
          <w:lang w:eastAsia="pl-PL"/>
        </w:rPr>
        <w:t xml:space="preserve">kondygnacji </w:t>
      </w:r>
      <w:r w:rsidR="0FD97FF9" w:rsidRPr="0FD97FF9">
        <w:rPr>
          <w:rFonts w:ascii="Arial" w:eastAsia="Times New Roman" w:hAnsi="Arial" w:cs="Arial"/>
          <w:sz w:val="20"/>
          <w:szCs w:val="20"/>
          <w:lang w:eastAsia="pl-PL"/>
        </w:rPr>
        <w:t>znajdującej się wyżej</w:t>
      </w:r>
      <w:r w:rsidR="3E037773" w:rsidRPr="3E037773">
        <w:rPr>
          <w:rFonts w:ascii="Arial" w:eastAsia="Times New Roman" w:hAnsi="Arial" w:cs="Arial"/>
          <w:sz w:val="20"/>
          <w:szCs w:val="20"/>
          <w:lang w:eastAsia="pl-PL"/>
        </w:rPr>
        <w:t xml:space="preserve">, a od spodu </w:t>
      </w:r>
      <w:r w:rsidR="0FD97FF9" w:rsidRPr="0FD97FF9">
        <w:rPr>
          <w:rFonts w:ascii="Arial" w:eastAsia="Times New Roman" w:hAnsi="Arial" w:cs="Arial"/>
          <w:sz w:val="20"/>
          <w:szCs w:val="20"/>
          <w:lang w:eastAsia="pl-PL"/>
        </w:rPr>
        <w:t>sufit kondygnacji, która jest niżej.</w:t>
      </w:r>
    </w:p>
    <w:p w14:paraId="7730DDE4" w14:textId="256991D8"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Rysowanie stropów odbywa się analogicznie jak rysowanie podłóg,</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wykorzystaniem</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narzędzia narysuj strop.</w:t>
      </w:r>
    </w:p>
    <w:p w14:paraId="256699BB" w14:textId="5E0CC90F"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Wybierz narzędzie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wskaż punkty oraz zatwierdź wybór prawym klawiszem lub</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podwójnym kliknięciem lewego przycisku myszy.</w:t>
      </w:r>
    </w:p>
    <w:p w14:paraId="6A36BE97" w14:textId="20BE715A" w:rsidR="00927D28" w:rsidRPr="00927D28" w:rsidRDefault="009178E0" w:rsidP="00927D28">
      <w:pPr>
        <w:spacing w:line="360" w:lineRule="auto"/>
        <w:ind w:left="360"/>
        <w:jc w:val="both"/>
        <w:rPr>
          <w:rFonts w:ascii="Arial" w:eastAsia="Times New Roman" w:hAnsi="Arial" w:cs="Arial"/>
          <w:sz w:val="20"/>
          <w:szCs w:val="20"/>
          <w:lang w:eastAsia="pl-PL"/>
        </w:rPr>
      </w:pPr>
      <w:r w:rsidRPr="30FC5905">
        <w:rPr>
          <w:rFonts w:ascii="Arial" w:eastAsia="Times New Roman" w:hAnsi="Arial" w:cs="Arial"/>
          <w:b/>
          <w:i/>
          <w:sz w:val="20"/>
          <w:szCs w:val="20"/>
          <w:lang w:eastAsia="pl-PL"/>
        </w:rPr>
        <w:t>Podpowiedź:</w:t>
      </w:r>
      <w:r w:rsidRPr="00927D28">
        <w:rPr>
          <w:rFonts w:ascii="Arial" w:eastAsia="Times New Roman" w:hAnsi="Arial" w:cs="Arial"/>
          <w:sz w:val="20"/>
          <w:szCs w:val="20"/>
          <w:lang w:eastAsia="pl-PL"/>
        </w:rPr>
        <w:t xml:space="preserve"> To jest dobry moment</w:t>
      </w:r>
      <w:r w:rsidR="005E2E7C">
        <w:rPr>
          <w:rFonts w:ascii="Arial" w:eastAsia="Times New Roman" w:hAnsi="Arial" w:cs="Arial"/>
          <w:sz w:val="20"/>
          <w:szCs w:val="20"/>
          <w:lang w:eastAsia="pl-PL"/>
        </w:rPr>
        <w:t>,</w:t>
      </w:r>
      <w:r w:rsidRPr="00927D28">
        <w:rPr>
          <w:rFonts w:ascii="Arial" w:eastAsia="Times New Roman" w:hAnsi="Arial" w:cs="Arial"/>
          <w:sz w:val="20"/>
          <w:szCs w:val="20"/>
          <w:lang w:eastAsia="pl-PL"/>
        </w:rPr>
        <w:t xml:space="preserve"> aby zapisać postępy swojej pracy.</w:t>
      </w:r>
    </w:p>
    <w:p w14:paraId="396790B3" w14:textId="17376979" w:rsidR="00927D28" w:rsidRDefault="0CF41F86" w:rsidP="008048CF">
      <w:pPr>
        <w:pStyle w:val="Nagwek2"/>
        <w:numPr>
          <w:ilvl w:val="1"/>
          <w:numId w:val="125"/>
        </w:numPr>
      </w:pPr>
      <w:bookmarkStart w:id="460" w:name="_Toc124445096"/>
      <w:bookmarkStart w:id="461" w:name="_Toc124835753"/>
      <w:r>
        <w:t>Wyburzanie ścian</w:t>
      </w:r>
      <w:bookmarkEnd w:id="460"/>
      <w:bookmarkEnd w:id="461"/>
    </w:p>
    <w:p w14:paraId="4747F59F" w14:textId="1D577912"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W każdej chwili możesz usunąć ścianę wybierając</w:t>
      </w:r>
      <w:r w:rsidR="008D36F2">
        <w:rPr>
          <w:rFonts w:ascii="Arial" w:hAnsi="Arial" w:cs="Arial"/>
          <w:sz w:val="20"/>
          <w:szCs w:val="20"/>
        </w:rPr>
        <w:t xml:space="preserve"> z</w:t>
      </w:r>
      <w:r w:rsidR="004A3D0A">
        <w:rPr>
          <w:rFonts w:ascii="Arial" w:hAnsi="Arial" w:cs="Arial"/>
          <w:sz w:val="20"/>
          <w:szCs w:val="20"/>
        </w:rPr>
        <w:t xml:space="preserve"> </w:t>
      </w:r>
      <w:r w:rsidRPr="00927D28">
        <w:rPr>
          <w:rFonts w:ascii="Arial" w:hAnsi="Arial" w:cs="Arial"/>
          <w:sz w:val="20"/>
          <w:szCs w:val="20"/>
        </w:rPr>
        <w:t>palety narzędzi USUŃ oraz</w:t>
      </w:r>
      <w:r>
        <w:rPr>
          <w:rFonts w:ascii="Arial" w:hAnsi="Arial" w:cs="Arial"/>
          <w:sz w:val="20"/>
          <w:szCs w:val="20"/>
        </w:rPr>
        <w:t xml:space="preserve"> </w:t>
      </w:r>
      <w:r w:rsidRPr="00927D28">
        <w:rPr>
          <w:rFonts w:ascii="Arial" w:hAnsi="Arial" w:cs="Arial"/>
          <w:sz w:val="20"/>
          <w:szCs w:val="20"/>
        </w:rPr>
        <w:t>wskazując ścianę / sekcję do usunięcia.</w:t>
      </w:r>
    </w:p>
    <w:p w14:paraId="562DDE05" w14:textId="6E7EFA1E"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lastRenderedPageBreak/>
        <w:t>Po najechaniu kursorem myszy pojawi się czerwona kreska obrazująca fragment sekcji,</w:t>
      </w:r>
      <w:r>
        <w:br/>
      </w:r>
      <w:r w:rsidRPr="00927D28">
        <w:rPr>
          <w:rFonts w:ascii="Arial" w:hAnsi="Arial" w:cs="Arial"/>
          <w:sz w:val="20"/>
          <w:szCs w:val="20"/>
        </w:rPr>
        <w:t>który zostanie usunięty</w:t>
      </w:r>
      <w:r w:rsidR="008D36F2">
        <w:rPr>
          <w:rFonts w:ascii="Arial" w:hAnsi="Arial" w:cs="Arial"/>
          <w:sz w:val="20"/>
          <w:szCs w:val="20"/>
        </w:rPr>
        <w:t xml:space="preserve"> w</w:t>
      </w:r>
      <w:r w:rsidR="004A3D0A">
        <w:rPr>
          <w:rFonts w:ascii="Arial" w:hAnsi="Arial" w:cs="Arial"/>
          <w:sz w:val="20"/>
          <w:szCs w:val="20"/>
        </w:rPr>
        <w:t xml:space="preserve"> </w:t>
      </w:r>
      <w:r w:rsidRPr="00927D28">
        <w:rPr>
          <w:rFonts w:ascii="Arial" w:hAnsi="Arial" w:cs="Arial"/>
          <w:sz w:val="20"/>
          <w:szCs w:val="20"/>
        </w:rPr>
        <w:t>wyniku wyboru.</w:t>
      </w:r>
    </w:p>
    <w:p w14:paraId="0B3F99C2" w14:textId="77777777"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Zatwierdzenie lewym przyciskiem myszy spowoduje usunięcie zaznaczonej sekcji.</w:t>
      </w:r>
    </w:p>
    <w:p w14:paraId="34CD9B58" w14:textId="77777777"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Teraz, kiedy już potrafisz stworzyć pierwszy rysunek możesz przyjrzeć się wykorzystywanym</w:t>
      </w:r>
      <w:r w:rsidRPr="00927D28">
        <w:rPr>
          <w:rFonts w:ascii="Arial" w:hAnsi="Arial" w:cs="Arial"/>
          <w:sz w:val="20"/>
          <w:szCs w:val="20"/>
        </w:rPr>
        <w:br/>
        <w:t>narzędziom na pasku szybkiego wyboru. Po najechaniu na ich ikony wyświetla się opis, dzięki</w:t>
      </w:r>
    </w:p>
    <w:p w14:paraId="2DF63FD9" w14:textId="139B9F0D"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czemu trudno się zgubić.</w:t>
      </w:r>
    </w:p>
    <w:p w14:paraId="01DAE193" w14:textId="74E8F82D" w:rsidR="00927D28" w:rsidRDefault="0CF41F86" w:rsidP="008048CF">
      <w:pPr>
        <w:pStyle w:val="Nagwek2"/>
        <w:numPr>
          <w:ilvl w:val="1"/>
          <w:numId w:val="125"/>
        </w:numPr>
      </w:pPr>
      <w:bookmarkStart w:id="462" w:name="_Toc124445097"/>
      <w:bookmarkStart w:id="463" w:name="_Toc124835754"/>
      <w:r>
        <w:t>Podgląd 3D</w:t>
      </w:r>
      <w:bookmarkEnd w:id="462"/>
      <w:bookmarkEnd w:id="463"/>
    </w:p>
    <w:p w14:paraId="646FDB91" w14:textId="5B37D39B" w:rsidR="00AF64BA" w:rsidRDefault="7F787353" w:rsidP="004C4610">
      <w:pPr>
        <w:pStyle w:val="Akapitzlist"/>
        <w:numPr>
          <w:ilvl w:val="0"/>
          <w:numId w:val="75"/>
        </w:numPr>
        <w:spacing w:line="360" w:lineRule="auto"/>
        <w:jc w:val="both"/>
        <w:rPr>
          <w:rFonts w:ascii="Arial" w:hAnsi="Arial" w:cs="Arial"/>
          <w:sz w:val="20"/>
          <w:szCs w:val="20"/>
        </w:rPr>
      </w:pPr>
      <w:r w:rsidRPr="7F787353">
        <w:rPr>
          <w:rFonts w:ascii="Arial" w:hAnsi="Arial" w:cs="Arial"/>
          <w:sz w:val="20"/>
          <w:szCs w:val="20"/>
        </w:rPr>
        <w:t>Aby</w:t>
      </w:r>
      <w:r w:rsidR="00927D28" w:rsidRPr="00927D28">
        <w:rPr>
          <w:rFonts w:ascii="Arial" w:hAnsi="Arial" w:cs="Arial"/>
          <w:sz w:val="20"/>
          <w:szCs w:val="20"/>
        </w:rPr>
        <w:t xml:space="preserve"> zobaczyć </w:t>
      </w:r>
      <w:r w:rsidRPr="7F787353">
        <w:rPr>
          <w:rFonts w:ascii="Arial" w:hAnsi="Arial" w:cs="Arial"/>
          <w:sz w:val="20"/>
          <w:szCs w:val="20"/>
        </w:rPr>
        <w:t>podgląd 3D stworzonego rozkładu mieszkania, wykorzystując</w:t>
      </w:r>
      <w:r w:rsidR="00927D28" w:rsidRPr="00927D28">
        <w:rPr>
          <w:rFonts w:ascii="Arial" w:hAnsi="Arial" w:cs="Arial"/>
          <w:sz w:val="20"/>
          <w:szCs w:val="20"/>
        </w:rPr>
        <w:t xml:space="preserve"> górne menu przejdź do trybu</w:t>
      </w:r>
      <w:r w:rsidRPr="7F787353">
        <w:rPr>
          <w:rFonts w:ascii="Arial" w:hAnsi="Arial" w:cs="Arial"/>
          <w:sz w:val="20"/>
          <w:szCs w:val="20"/>
        </w:rPr>
        <w:t xml:space="preserve"> </w:t>
      </w:r>
      <w:r w:rsidR="00927D28" w:rsidRPr="00927D28">
        <w:rPr>
          <w:rFonts w:ascii="Arial" w:hAnsi="Arial" w:cs="Arial"/>
          <w:sz w:val="20"/>
          <w:szCs w:val="20"/>
        </w:rPr>
        <w:t xml:space="preserve">PODGLĄD </w:t>
      </w:r>
      <w:proofErr w:type="gramStart"/>
      <w:r w:rsidR="00927D28" w:rsidRPr="00927D28">
        <w:rPr>
          <w:rFonts w:ascii="Arial" w:hAnsi="Arial" w:cs="Arial"/>
          <w:sz w:val="20"/>
          <w:szCs w:val="20"/>
        </w:rPr>
        <w:t>3D</w:t>
      </w:r>
      <w:proofErr w:type="gramEnd"/>
      <w:r w:rsidR="00927D28" w:rsidRPr="00927D28">
        <w:rPr>
          <w:rFonts w:ascii="Arial" w:hAnsi="Arial" w:cs="Arial"/>
          <w:sz w:val="20"/>
          <w:szCs w:val="20"/>
        </w:rPr>
        <w:t xml:space="preserve"> aby zobaczyć swoje dzieło</w:t>
      </w:r>
      <w:r w:rsidR="00AB26D7">
        <w:rPr>
          <w:rFonts w:ascii="Arial" w:hAnsi="Arial" w:cs="Arial"/>
          <w:sz w:val="20"/>
          <w:szCs w:val="20"/>
        </w:rPr>
        <w:t xml:space="preserve"> (</w:t>
      </w:r>
      <w:r w:rsidR="0072789F">
        <w:rPr>
          <w:rFonts w:ascii="Arial" w:hAnsi="Arial" w:cs="Arial"/>
          <w:sz w:val="20"/>
          <w:szCs w:val="20"/>
        </w:rPr>
        <w:t>r</w:t>
      </w:r>
      <w:r w:rsidR="00AB26D7">
        <w:rPr>
          <w:rFonts w:ascii="Arial" w:hAnsi="Arial" w:cs="Arial"/>
          <w:sz w:val="20"/>
          <w:szCs w:val="20"/>
        </w:rPr>
        <w:t>ys.6</w:t>
      </w:r>
      <w:r w:rsidR="006E3741">
        <w:rPr>
          <w:rFonts w:ascii="Arial" w:hAnsi="Arial" w:cs="Arial"/>
          <w:sz w:val="20"/>
          <w:szCs w:val="20"/>
        </w:rPr>
        <w:t>6</w:t>
      </w:r>
      <w:r w:rsidR="00AB26D7">
        <w:rPr>
          <w:rFonts w:ascii="Arial" w:hAnsi="Arial" w:cs="Arial"/>
          <w:sz w:val="20"/>
          <w:szCs w:val="20"/>
        </w:rPr>
        <w:t>)</w:t>
      </w:r>
      <w:r w:rsidR="00927D28" w:rsidRPr="00927D28">
        <w:rPr>
          <w:rFonts w:ascii="Arial" w:hAnsi="Arial" w:cs="Arial"/>
          <w:sz w:val="20"/>
          <w:szCs w:val="20"/>
        </w:rPr>
        <w:t>.</w:t>
      </w:r>
    </w:p>
    <w:p w14:paraId="6BCB38BB" w14:textId="77777777" w:rsidR="00AF64BA" w:rsidRPr="00AF64BA" w:rsidRDefault="00AF64BA" w:rsidP="00AF64BA">
      <w:pPr>
        <w:pStyle w:val="Akapitzlist"/>
        <w:spacing w:line="360" w:lineRule="auto"/>
        <w:ind w:left="720"/>
        <w:jc w:val="both"/>
        <w:rPr>
          <w:rFonts w:ascii="Arial" w:hAnsi="Arial" w:cs="Arial"/>
          <w:sz w:val="20"/>
          <w:szCs w:val="20"/>
        </w:rPr>
      </w:pPr>
    </w:p>
    <w:p w14:paraId="01A3831B" w14:textId="6E4C5092" w:rsidR="00AF64BA" w:rsidRDefault="00AF64BA" w:rsidP="00AE2FBB">
      <w:pPr>
        <w:spacing w:line="360" w:lineRule="auto"/>
        <w:jc w:val="center"/>
        <w:rPr>
          <w:rFonts w:ascii="Arial" w:hAnsi="Arial" w:cs="Arial"/>
          <w:sz w:val="20"/>
          <w:szCs w:val="20"/>
        </w:rPr>
      </w:pPr>
      <w:r w:rsidRPr="00AF64BA">
        <w:rPr>
          <w:rFonts w:ascii="Arial" w:hAnsi="Arial" w:cs="Arial"/>
          <w:noProof/>
          <w:sz w:val="20"/>
          <w:szCs w:val="20"/>
        </w:rPr>
        <w:drawing>
          <wp:inline distT="0" distB="0" distL="0" distR="0" wp14:anchorId="1FD8046D" wp14:editId="627F9761">
            <wp:extent cx="4088381" cy="2767659"/>
            <wp:effectExtent l="0" t="0" r="762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1975" cy="2810709"/>
                    </a:xfrm>
                    <a:prstGeom prst="rect">
                      <a:avLst/>
                    </a:prstGeom>
                  </pic:spPr>
                </pic:pic>
              </a:graphicData>
            </a:graphic>
          </wp:inline>
        </w:drawing>
      </w:r>
    </w:p>
    <w:p w14:paraId="20B64922" w14:textId="190FD616" w:rsidR="00AF64BA"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6E3741">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Podgląd 3D</w:t>
      </w:r>
    </w:p>
    <w:p w14:paraId="1FEAB008" w14:textId="33CE9B49" w:rsidR="00AF64BA" w:rsidRDefault="00AF64BA" w:rsidP="004C4610">
      <w:pPr>
        <w:pStyle w:val="Akapitzlist"/>
        <w:numPr>
          <w:ilvl w:val="0"/>
          <w:numId w:val="75"/>
        </w:num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Aby przyjrzeć się swojej pracy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bliska możesz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użyciem myszy oraz klawiatury:</w:t>
      </w:r>
    </w:p>
    <w:p w14:paraId="0D5AF948" w14:textId="6F9B6B91"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przytrzymaj prawy przycisk myszy</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poruszaj kursorem</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rozglądać</w:t>
      </w:r>
    </w:p>
    <w:p w14:paraId="758ACF4D" w14:textId="6848F04A"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W, A, S, D lub klawiszy kursora na klawiaturze</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poruszać</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odpowiednio:</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do przodu,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lewo, do tyłu,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prawo,</w:t>
      </w:r>
    </w:p>
    <w:p w14:paraId="40B975C9" w14:textId="46A4D106" w:rsidR="00AF64BA" w:rsidRP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Q</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proofErr w:type="gramStart"/>
      <w:r w:rsidRPr="00AF64BA">
        <w:rPr>
          <w:rFonts w:ascii="Arial" w:eastAsia="Times New Roman" w:hAnsi="Arial" w:cs="Arial"/>
          <w:sz w:val="20"/>
          <w:szCs w:val="20"/>
          <w:lang w:eastAsia="pl-PL"/>
        </w:rPr>
        <w:t>E</w:t>
      </w:r>
      <w:proofErr w:type="gramEnd"/>
      <w:r w:rsidRPr="00AF64BA">
        <w:rPr>
          <w:rFonts w:ascii="Arial" w:eastAsia="Times New Roman" w:hAnsi="Arial" w:cs="Arial"/>
          <w:sz w:val="20"/>
          <w:szCs w:val="20"/>
          <w:lang w:eastAsia="pl-PL"/>
        </w:rPr>
        <w:t xml:space="preserve"> aby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pionie, odpowiednio: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dół</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8D36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górę.</w:t>
      </w:r>
    </w:p>
    <w:p w14:paraId="4320961A" w14:textId="50C74A18" w:rsidR="00AF64BA" w:rsidRPr="00AF64BA" w:rsidRDefault="00AF64BA" w:rsidP="00AF64BA">
      <w:pPr>
        <w:spacing w:line="360" w:lineRule="auto"/>
        <w:jc w:val="both"/>
        <w:rPr>
          <w:rFonts w:ascii="Arial" w:eastAsia="Times New Roman" w:hAnsi="Arial" w:cs="Arial"/>
          <w:sz w:val="20"/>
          <w:szCs w:val="20"/>
          <w:lang w:eastAsia="pl-PL"/>
        </w:rPr>
      </w:pPr>
      <w:r w:rsidRPr="7F787353">
        <w:rPr>
          <w:rFonts w:ascii="Arial" w:eastAsia="Times New Roman" w:hAnsi="Arial" w:cs="Arial"/>
          <w:b/>
          <w:sz w:val="20"/>
          <w:szCs w:val="20"/>
          <w:lang w:eastAsia="pl-PL"/>
        </w:rPr>
        <w:t>Uwaga:</w:t>
      </w:r>
      <w:r w:rsidRPr="00AF64BA">
        <w:rPr>
          <w:rFonts w:ascii="Arial" w:eastAsia="Times New Roman" w:hAnsi="Arial" w:cs="Arial"/>
          <w:sz w:val="20"/>
          <w:szCs w:val="20"/>
          <w:lang w:eastAsia="pl-PL"/>
        </w:rPr>
        <w:t xml:space="preserve"> tryb 3D jest dostępny już po postawieniu przez ciebie pierwszej kreski – dzięki temu</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możesz na bieżąco monitorować postępy swojej pracy.</w:t>
      </w:r>
    </w:p>
    <w:p w14:paraId="3AB3DEAE" w14:textId="7EF7FF96" w:rsidR="00AF64BA" w:rsidRPr="00AF64BA" w:rsidRDefault="00AF64BA" w:rsidP="008048CF">
      <w:pPr>
        <w:pStyle w:val="Nagwek2"/>
        <w:numPr>
          <w:ilvl w:val="1"/>
          <w:numId w:val="125"/>
        </w:numPr>
        <w:rPr>
          <w:lang w:eastAsia="pl-PL"/>
        </w:rPr>
      </w:pPr>
      <w:bookmarkStart w:id="464" w:name="_Toc124445098"/>
      <w:bookmarkStart w:id="465" w:name="_Toc124835755"/>
      <w:r w:rsidRPr="00AF64BA">
        <w:rPr>
          <w:lang w:eastAsia="pl-PL"/>
        </w:rPr>
        <w:t>Pierwsze wykończenia</w:t>
      </w:r>
      <w:bookmarkEnd w:id="464"/>
      <w:bookmarkEnd w:id="465"/>
    </w:p>
    <w:p w14:paraId="26FE8330" w14:textId="7B7192D1"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Skoro nasz model 3D</w:t>
      </w:r>
      <w:r w:rsidR="00311D53">
        <w:rPr>
          <w:rFonts w:ascii="Arial" w:eastAsia="Times New Roman" w:hAnsi="Arial" w:cs="Arial"/>
          <w:sz w:val="20"/>
          <w:szCs w:val="20"/>
          <w:lang w:eastAsia="pl-PL"/>
        </w:rPr>
        <w:t xml:space="preserve"> [</w:t>
      </w:r>
      <w:r w:rsidR="00311D53" w:rsidRPr="00370BD1">
        <w:rPr>
          <w:rStyle w:val="Odwoanieprzypisukocowego"/>
          <w:rFonts w:ascii="Arial" w:eastAsia="Times New Roman" w:hAnsi="Arial" w:cs="Arial"/>
          <w:sz w:val="20"/>
          <w:szCs w:val="20"/>
          <w:vertAlign w:val="baseline"/>
          <w:lang w:eastAsia="pl-PL"/>
        </w:rPr>
        <w:endnoteReference w:id="19"/>
      </w:r>
      <w:r w:rsidR="00311D53" w:rsidRPr="00370BD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został poprawnie wygenerowany należy go jakoś spersonalizować.</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tym celu można:</w:t>
      </w:r>
    </w:p>
    <w:p w14:paraId="2F7E9F7A" w14:textId="146811B7"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nakładać materiały na powierzchnie ścian</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podłóg</w:t>
      </w:r>
    </w:p>
    <w:p w14:paraId="5F613811" w14:textId="777C56B2"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wstawiać stolarkę okienną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drzwiową</w:t>
      </w:r>
    </w:p>
    <w:p w14:paraId="26017047" w14:textId="7816D3DC"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Uwaga: cały czas masz do dyspozycji możliwość poruszania się po swoim mieszkaniu analogicznie</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p>
    <w:p w14:paraId="6B5567F6" w14:textId="154E9428" w:rsidR="00AF64BA" w:rsidRPr="00D516EE" w:rsidRDefault="00AF64BA" w:rsidP="004C4610">
      <w:pPr>
        <w:pStyle w:val="Akapitzlist"/>
        <w:numPr>
          <w:ilvl w:val="0"/>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lastRenderedPageBreak/>
        <w:t>Aby zająć się wykańczaniem wnętrz przejdź,</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wykorzystaniem menu górnego, do trybu</w:t>
      </w:r>
      <w:r>
        <w:br/>
      </w:r>
      <w:r w:rsidRPr="00D516EE">
        <w:rPr>
          <w:rFonts w:ascii="Arial" w:eastAsia="Times New Roman" w:hAnsi="Arial" w:cs="Arial"/>
          <w:sz w:val="20"/>
          <w:szCs w:val="20"/>
          <w:lang w:eastAsia="pl-PL"/>
        </w:rPr>
        <w:t>TRYB WYKAŃCZANIA,</w:t>
      </w:r>
    </w:p>
    <w:p w14:paraId="5EDEFEBE" w14:textId="6292ECE1" w:rsidR="00D516EE" w:rsidRDefault="00AF64BA" w:rsidP="004C4610">
      <w:pPr>
        <w:pStyle w:val="Akapitzlist"/>
        <w:numPr>
          <w:ilvl w:val="1"/>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 menu narządzi MENU 3D po lewej stronie pojawią się opcje:</w:t>
      </w:r>
    </w:p>
    <w:p w14:paraId="36F92A91" w14:textId="0C635698"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Ś</w:t>
      </w:r>
      <w:r w:rsidR="00AF64BA" w:rsidRPr="00D516EE">
        <w:rPr>
          <w:rFonts w:ascii="Arial" w:eastAsia="Times New Roman" w:hAnsi="Arial" w:cs="Arial"/>
          <w:sz w:val="20"/>
          <w:szCs w:val="20"/>
          <w:lang w:eastAsia="pl-PL"/>
        </w:rPr>
        <w:t>ciany</w:t>
      </w:r>
    </w:p>
    <w:p w14:paraId="045B476B" w14:textId="02821C3F"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D</w:t>
      </w:r>
      <w:r w:rsidR="00AF64BA" w:rsidRPr="00D516EE">
        <w:rPr>
          <w:rFonts w:ascii="Arial" w:eastAsia="Times New Roman" w:hAnsi="Arial" w:cs="Arial"/>
          <w:sz w:val="20"/>
          <w:szCs w:val="20"/>
          <w:lang w:eastAsia="pl-PL"/>
        </w:rPr>
        <w:t>rzwi</w:t>
      </w:r>
    </w:p>
    <w:p w14:paraId="08A3A417" w14:textId="76610DCC" w:rsidR="00D516EE" w:rsidRDefault="00AF64BA"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okna</w:t>
      </w:r>
    </w:p>
    <w:p w14:paraId="4EA2E93E" w14:textId="77777777"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p</w:t>
      </w:r>
      <w:r w:rsidR="00AF64BA" w:rsidRPr="00AF64BA">
        <w:rPr>
          <w:rFonts w:ascii="Arial" w:eastAsia="Times New Roman" w:hAnsi="Arial" w:cs="Arial"/>
          <w:sz w:val="20"/>
          <w:szCs w:val="20"/>
          <w:lang w:eastAsia="pl-PL"/>
        </w:rPr>
        <w:t>odłogi</w:t>
      </w:r>
    </w:p>
    <w:p w14:paraId="108A86C8" w14:textId="5E69DED1"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Każda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opcji otwiera paletę dostępnych materiałów / modeli wykończeniowych.</w:t>
      </w:r>
    </w:p>
    <w:p w14:paraId="3B616F11" w14:textId="77777777"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zacząć wykańczać ściany należy:</w:t>
      </w:r>
    </w:p>
    <w:p w14:paraId="03AC9761" w14:textId="56BAC8F9" w:rsidR="00AF64BA" w:rsidRPr="00D516EE" w:rsidRDefault="00AF64BA" w:rsidP="004C4610">
      <w:pPr>
        <w:pStyle w:val="Akapitzlist"/>
        <w:numPr>
          <w:ilvl w:val="1"/>
          <w:numId w:val="79"/>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opcję ŚCIANY,</w:t>
      </w:r>
    </w:p>
    <w:p w14:paraId="6594E6BA" w14:textId="270D0611"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interesujący wzór</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dostępnych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galerii klikając przycisk WYBIERZ</w:t>
      </w:r>
    </w:p>
    <w:p w14:paraId="1AA9E93F" w14:textId="73EDCE9F"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najedź na powierzchnię, którą chcesz pomalować – powinien pojawić się podgląd</w:t>
      </w:r>
      <w:r w:rsidR="00D516EE">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materiału nałożonego na sekcję ściany</w:t>
      </w:r>
    </w:p>
    <w:p w14:paraId="3AB461E5" w14:textId="77777777"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zatwierdź wybór lewym przyciskiem myszy</w:t>
      </w:r>
    </w:p>
    <w:p w14:paraId="532F2000" w14:textId="5EF8BFE0" w:rsidR="00D516EE" w:rsidRDefault="00AF64BA" w:rsidP="00D516EE">
      <w:pPr>
        <w:spacing w:line="360" w:lineRule="auto"/>
        <w:ind w:left="426"/>
        <w:jc w:val="both"/>
        <w:rPr>
          <w:rFonts w:ascii="Arial" w:eastAsia="Times New Roman" w:hAnsi="Arial" w:cs="Arial"/>
          <w:sz w:val="20"/>
          <w:szCs w:val="20"/>
          <w:lang w:eastAsia="pl-PL"/>
        </w:rPr>
      </w:pPr>
      <w:r w:rsidRPr="00D516EE">
        <w:rPr>
          <w:rFonts w:ascii="Arial" w:eastAsia="Times New Roman" w:hAnsi="Arial" w:cs="Arial"/>
          <w:i/>
          <w:iCs/>
          <w:sz w:val="20"/>
          <w:szCs w:val="20"/>
          <w:lang w:eastAsia="pl-PL"/>
        </w:rPr>
        <w:t>Uwaga</w:t>
      </w:r>
      <w:r w:rsidRPr="00D516EE">
        <w:rPr>
          <w:rFonts w:ascii="Arial" w:eastAsia="Times New Roman" w:hAnsi="Arial" w:cs="Arial"/>
          <w:sz w:val="20"/>
          <w:szCs w:val="20"/>
          <w:lang w:eastAsia="pl-PL"/>
        </w:rPr>
        <w:t>: nie zapomnij</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wykończeniach we wnękach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drzwiowych!</w:t>
      </w:r>
    </w:p>
    <w:p w14:paraId="1885AEDF"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zastosować nowe materiały dla sekcji podłóg należy</w:t>
      </w:r>
    </w:p>
    <w:p w14:paraId="309A2F6F" w14:textId="36276C45"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menu narzędzie PODŁOGI</w:t>
      </w:r>
    </w:p>
    <w:p w14:paraId="3B35C37E" w14:textId="177AF644"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postępować analogicznie 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przypadku ścian</w:t>
      </w:r>
    </w:p>
    <w:p w14:paraId="16A82B62"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wstawić stolarkę okienną / drzwiową należy</w:t>
      </w:r>
    </w:p>
    <w:p w14:paraId="71787F6E" w14:textId="3120933B"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narzędzie OKNA lub DRZWI</w:t>
      </w:r>
    </w:p>
    <w:p w14:paraId="6C9F8C0B" w14:textId="73034D82"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jeden</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modeli (można też podejrzeć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bliska wybierając opcję PEŁNY OPIS.</w:t>
      </w:r>
      <w:r>
        <w:br/>
      </w:r>
      <w:r w:rsidRPr="00D516EE">
        <w:rPr>
          <w:rFonts w:ascii="Arial" w:eastAsia="Times New Roman" w:hAnsi="Arial" w:cs="Arial"/>
          <w:sz w:val="20"/>
          <w:szCs w:val="20"/>
          <w:lang w:eastAsia="pl-PL"/>
        </w:rPr>
        <w:t>Zostanie otwarte okno</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opisem</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podglądem wybranego modelu)</w:t>
      </w:r>
      <w:r w:rsidR="00FA65DA">
        <w:rPr>
          <w:rFonts w:ascii="Arial" w:eastAsia="Times New Roman" w:hAnsi="Arial" w:cs="Arial"/>
          <w:sz w:val="20"/>
          <w:szCs w:val="20"/>
          <w:lang w:eastAsia="pl-PL"/>
        </w:rPr>
        <w:t xml:space="preserve"> – </w:t>
      </w:r>
      <w:r w:rsidRPr="00D516EE">
        <w:rPr>
          <w:rFonts w:ascii="Arial" w:eastAsia="Times New Roman" w:hAnsi="Arial" w:cs="Arial"/>
          <w:sz w:val="20"/>
          <w:szCs w:val="20"/>
          <w:lang w:eastAsia="pl-PL"/>
        </w:rPr>
        <w:t>na modelu zostaną</w:t>
      </w:r>
      <w:r>
        <w:br/>
      </w:r>
      <w:r w:rsidRPr="00D516EE">
        <w:rPr>
          <w:rFonts w:ascii="Arial" w:eastAsia="Times New Roman" w:hAnsi="Arial" w:cs="Arial"/>
          <w:sz w:val="20"/>
          <w:szCs w:val="20"/>
          <w:lang w:eastAsia="pl-PL"/>
        </w:rPr>
        <w:t>podświetlone miejsca do wstawienia wybranej stolarki,</w:t>
      </w:r>
    </w:p>
    <w:p w14:paraId="5E9C513F" w14:textId="3C550DCE"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kliknąć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wybraną oścież</w:t>
      </w:r>
      <w:r w:rsidR="00842FB1">
        <w:rPr>
          <w:rFonts w:ascii="Arial" w:eastAsia="Times New Roman" w:hAnsi="Arial" w:cs="Arial"/>
          <w:sz w:val="20"/>
          <w:szCs w:val="20"/>
          <w:lang w:eastAsia="pl-PL"/>
        </w:rPr>
        <w:t>,</w:t>
      </w:r>
      <w:r w:rsidRPr="00D516EE">
        <w:rPr>
          <w:rFonts w:ascii="Arial" w:eastAsia="Times New Roman" w:hAnsi="Arial" w:cs="Arial"/>
          <w:sz w:val="20"/>
          <w:szCs w:val="20"/>
          <w:lang w:eastAsia="pl-PL"/>
        </w:rPr>
        <w:t xml:space="preserve"> aby wstawić tam wybrany model stolarki.</w:t>
      </w:r>
    </w:p>
    <w:p w14:paraId="1A797DA2" w14:textId="462F36BF" w:rsidR="00D516EE"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usunąć niepasujące drzwi / okno można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zestawu narzędzi ZAZNACZ i</w:t>
      </w:r>
      <w:r>
        <w:br/>
      </w:r>
      <w:r w:rsidRPr="00D516EE">
        <w:rPr>
          <w:rFonts w:ascii="Arial" w:eastAsia="Times New Roman" w:hAnsi="Arial" w:cs="Arial"/>
          <w:sz w:val="20"/>
          <w:szCs w:val="20"/>
          <w:lang w:eastAsia="pl-PL"/>
        </w:rPr>
        <w:t>USUŃ</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prawym górnym rogu obszaru roboczego:</w:t>
      </w:r>
    </w:p>
    <w:p w14:paraId="7C2E7054" w14:textId="6150DAA3"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włącz tryb zaznaczania klikając ZAZNACZ</w:t>
      </w:r>
    </w:p>
    <w:p w14:paraId="7E04F2C1" w14:textId="77777777"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wskaż jeden lub więcej elementów stolarki do usunięcia</w:t>
      </w:r>
    </w:p>
    <w:p w14:paraId="6A19F5E6" w14:textId="41EC8499" w:rsid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 xml:space="preserve">zatwierdź klikając USUŃ </w:t>
      </w:r>
    </w:p>
    <w:p w14:paraId="52960070" w14:textId="401F4285" w:rsidR="00D516EE" w:rsidRP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gotowe</w:t>
      </w:r>
    </w:p>
    <w:p w14:paraId="4499E621" w14:textId="051FDA41" w:rsidR="0051311A" w:rsidRDefault="7AD85645" w:rsidP="008048CF">
      <w:pPr>
        <w:pStyle w:val="Nagwek2"/>
        <w:numPr>
          <w:ilvl w:val="1"/>
          <w:numId w:val="125"/>
        </w:numPr>
        <w:rPr>
          <w:lang w:eastAsia="pl-PL"/>
        </w:rPr>
      </w:pPr>
      <w:bookmarkStart w:id="466" w:name="_Toc124445099"/>
      <w:bookmarkStart w:id="467" w:name="_Toc124835756"/>
      <w:r w:rsidRPr="7AD85645">
        <w:rPr>
          <w:lang w:eastAsia="pl-PL"/>
        </w:rPr>
        <w:t>Wstawianie mebli i wyposażenia</w:t>
      </w:r>
      <w:bookmarkEnd w:id="466"/>
      <w:bookmarkEnd w:id="467"/>
    </w:p>
    <w:p w14:paraId="3FAB9260" w14:textId="77777777" w:rsidR="0051311A" w:rsidRDefault="00AF64BA" w:rsidP="00D516EE">
      <w:pPr>
        <w:spacing w:line="360" w:lineRule="auto"/>
        <w:ind w:left="360"/>
        <w:jc w:val="both"/>
        <w:rPr>
          <w:rFonts w:ascii="Arial" w:eastAsia="Times New Roman" w:hAnsi="Arial" w:cs="Arial"/>
          <w:sz w:val="20"/>
          <w:szCs w:val="20"/>
          <w:lang w:eastAsia="pl-PL"/>
        </w:rPr>
      </w:pPr>
      <w:r w:rsidRPr="7BEDC7F9">
        <w:rPr>
          <w:rFonts w:ascii="Arial" w:eastAsia="Times New Roman" w:hAnsi="Arial" w:cs="Arial"/>
          <w:b/>
          <w:i/>
          <w:sz w:val="20"/>
          <w:szCs w:val="20"/>
          <w:lang w:eastAsia="pl-PL"/>
        </w:rPr>
        <w:t>Uwaga:</w:t>
      </w:r>
      <w:r w:rsidRPr="00D516EE">
        <w:rPr>
          <w:rFonts w:ascii="Arial" w:eastAsia="Times New Roman" w:hAnsi="Arial" w:cs="Arial"/>
          <w:sz w:val="20"/>
          <w:szCs w:val="20"/>
          <w:lang w:eastAsia="pl-PL"/>
        </w:rPr>
        <w:t xml:space="preserve"> nie zapomnij zapisać postępu swojej pracy.</w:t>
      </w:r>
    </w:p>
    <w:p w14:paraId="649C1588" w14:textId="25465375"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Aby wstawić wyposażenie do mieszkania należy przejść do trybu TRYB DEKOROWANIA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menu górnym.</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bocznym, lewym menu, pojawią się dostępne kategorie wyposażenia do</w:t>
      </w:r>
      <w:r>
        <w:br/>
      </w:r>
      <w:r w:rsidRPr="0051311A">
        <w:rPr>
          <w:rFonts w:ascii="Arial" w:eastAsia="Times New Roman" w:hAnsi="Arial" w:cs="Arial"/>
          <w:sz w:val="20"/>
          <w:szCs w:val="20"/>
          <w:lang w:eastAsia="pl-PL"/>
        </w:rPr>
        <w:t>wstawienia:</w:t>
      </w:r>
    </w:p>
    <w:p w14:paraId="1546475B" w14:textId="23EA0A5B" w:rsidR="0051311A" w:rsidRDefault="0051311A" w:rsidP="004C4610">
      <w:pPr>
        <w:pStyle w:val="Akapitzlist"/>
        <w:numPr>
          <w:ilvl w:val="0"/>
          <w:numId w:val="83"/>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M</w:t>
      </w:r>
      <w:r w:rsidR="00AF64BA" w:rsidRPr="0051311A">
        <w:rPr>
          <w:rFonts w:ascii="Arial" w:eastAsia="Times New Roman" w:hAnsi="Arial" w:cs="Arial"/>
          <w:sz w:val="20"/>
          <w:szCs w:val="20"/>
          <w:lang w:eastAsia="pl-PL"/>
        </w:rPr>
        <w:t>eble</w:t>
      </w:r>
    </w:p>
    <w:p w14:paraId="0EE4393B" w14:textId="77777777" w:rsidR="00FF5515"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AGD</w:t>
      </w:r>
    </w:p>
    <w:p w14:paraId="574D5F74" w14:textId="3D44AE6C" w:rsid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RTV</w:t>
      </w:r>
    </w:p>
    <w:p w14:paraId="31304352" w14:textId="3531F2E8" w:rsidR="00AF64BA" w:rsidRP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Oświetlenie</w:t>
      </w:r>
    </w:p>
    <w:p w14:paraId="3A8B4166" w14:textId="6C105261" w:rsidR="0051311A" w:rsidRPr="0051311A" w:rsidRDefault="00D54493" w:rsidP="008048CF">
      <w:pPr>
        <w:pStyle w:val="Nagwek3"/>
        <w:numPr>
          <w:ilvl w:val="2"/>
          <w:numId w:val="125"/>
        </w:numPr>
        <w:rPr>
          <w:lang w:eastAsia="pl-PL"/>
        </w:rPr>
      </w:pPr>
      <w:bookmarkStart w:id="468" w:name="_Toc124445100"/>
      <w:bookmarkStart w:id="469" w:name="_Toc124835757"/>
      <w:r w:rsidRPr="7BEDC7F9">
        <w:rPr>
          <w:lang w:eastAsia="pl-PL"/>
        </w:rPr>
        <w:lastRenderedPageBreak/>
        <w:t>U</w:t>
      </w:r>
      <w:r w:rsidR="00AF64BA" w:rsidRPr="7BEDC7F9">
        <w:rPr>
          <w:lang w:eastAsia="pl-PL"/>
        </w:rPr>
        <w:t>meblowani</w:t>
      </w:r>
      <w:r w:rsidRPr="7BEDC7F9">
        <w:rPr>
          <w:lang w:eastAsia="pl-PL"/>
        </w:rPr>
        <w:t xml:space="preserve">e </w:t>
      </w:r>
      <w:r w:rsidR="00AF64BA" w:rsidRPr="7BEDC7F9">
        <w:rPr>
          <w:lang w:eastAsia="pl-PL"/>
        </w:rPr>
        <w:t>wybranego pomieszczenia</w:t>
      </w:r>
      <w:bookmarkEnd w:id="468"/>
      <w:bookmarkEnd w:id="469"/>
      <w:r w:rsidR="0051311A" w:rsidRPr="7BEDC7F9">
        <w:rPr>
          <w:lang w:eastAsia="pl-PL"/>
        </w:rPr>
        <w:t xml:space="preserve"> </w:t>
      </w:r>
    </w:p>
    <w:p w14:paraId="64680126"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udaj się do niego wykorzystując nawigację po trybie 3D</w:t>
      </w:r>
      <w:r w:rsidR="0051311A" w:rsidRPr="0051311A">
        <w:rPr>
          <w:rFonts w:ascii="Arial" w:eastAsia="Times New Roman" w:hAnsi="Arial" w:cs="Arial"/>
          <w:sz w:val="20"/>
          <w:szCs w:val="20"/>
          <w:lang w:eastAsia="pl-PL"/>
        </w:rPr>
        <w:t xml:space="preserve"> </w:t>
      </w:r>
    </w:p>
    <w:p w14:paraId="12ACC84B"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 menu wybierz kategorię, podkategorię oraz modele wyposażenia</w:t>
      </w:r>
      <w:r w:rsidR="0051311A" w:rsidRPr="0051311A">
        <w:rPr>
          <w:rFonts w:ascii="Arial" w:eastAsia="Times New Roman" w:hAnsi="Arial" w:cs="Arial"/>
          <w:sz w:val="20"/>
          <w:szCs w:val="20"/>
          <w:lang w:eastAsia="pl-PL"/>
        </w:rPr>
        <w:t xml:space="preserve"> </w:t>
      </w:r>
    </w:p>
    <w:p w14:paraId="0B00E507" w14:textId="10793152"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najedź kursorem na powierzchnie podłogi mieszkania</w:t>
      </w:r>
      <w:r w:rsidR="00830BAD">
        <w:rPr>
          <w:rFonts w:ascii="Arial" w:eastAsia="Times New Roman" w:hAnsi="Arial" w:cs="Arial"/>
          <w:sz w:val="20"/>
          <w:szCs w:val="20"/>
          <w:lang w:eastAsia="pl-PL"/>
        </w:rPr>
        <w:t>,</w:t>
      </w:r>
      <w:r w:rsidRPr="0051311A">
        <w:rPr>
          <w:rFonts w:ascii="Arial" w:eastAsia="Times New Roman" w:hAnsi="Arial" w:cs="Arial"/>
          <w:sz w:val="20"/>
          <w:szCs w:val="20"/>
          <w:lang w:eastAsia="pl-PL"/>
        </w:rPr>
        <w:t xml:space="preserve"> aby zobaczyć widmo wybranego</w:t>
      </w:r>
      <w:r w:rsidRPr="0051311A">
        <w:rPr>
          <w:rFonts w:ascii="Arial" w:eastAsia="Times New Roman" w:hAnsi="Arial" w:cs="Arial"/>
          <w:sz w:val="20"/>
          <w:szCs w:val="20"/>
          <w:lang w:eastAsia="pl-PL"/>
        </w:rPr>
        <w:br/>
        <w:t>przedmiotu:</w:t>
      </w:r>
    </w:p>
    <w:p w14:paraId="102B0A92" w14:textId="636FB64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zielonym oznacza, że możliwe jest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w:t>
      </w:r>
    </w:p>
    <w:p w14:paraId="6E779C8C" w14:textId="4FB0AE7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czerwonym oznacza, że nie jest możliwe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 (kolizja</w:t>
      </w:r>
      <w:r w:rsid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lub brak miejsca)</w:t>
      </w:r>
    </w:p>
    <w:p w14:paraId="5DF04199" w14:textId="4820E71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obracaj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użyciem klawisza R na klawiaturze</w:t>
      </w:r>
    </w:p>
    <w:p w14:paraId="47612297" w14:textId="7777777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wstaw przedmiot zatwierdzając jego położenie lewym przyciskiem myszy.</w:t>
      </w:r>
    </w:p>
    <w:p w14:paraId="444C69D4" w14:textId="22914768" w:rsidR="0051311A" w:rsidRDefault="00AF64BA" w:rsidP="0051311A">
      <w:pPr>
        <w:spacing w:line="360" w:lineRule="auto"/>
        <w:ind w:left="360"/>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To jednak nie to? Żaden problem</w:t>
      </w:r>
      <w:r w:rsidR="0051311A" w:rsidRPr="0051311A">
        <w:rPr>
          <w:rFonts w:ascii="Arial" w:eastAsia="Times New Roman" w:hAnsi="Arial" w:cs="Arial"/>
          <w:sz w:val="20"/>
          <w:szCs w:val="20"/>
          <w:lang w:eastAsia="pl-PL"/>
        </w:rPr>
        <w:t xml:space="preserve"> </w:t>
      </w:r>
    </w:p>
    <w:p w14:paraId="774B70F6" w14:textId="0B017C5A" w:rsidR="0051311A"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jeśli chcesz usunąć mebel / wyposażenie to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trybie</w:t>
      </w:r>
      <w:r w:rsidR="0051311A" w:rsidRP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dekorowanie możesz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narzędzia zaznacz</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usuń:</w:t>
      </w:r>
      <w:r w:rsidR="0051311A" w:rsidRPr="0051311A">
        <w:rPr>
          <w:rFonts w:ascii="Arial" w:eastAsia="Times New Roman" w:hAnsi="Arial" w:cs="Arial"/>
          <w:sz w:val="20"/>
          <w:szCs w:val="20"/>
          <w:lang w:eastAsia="pl-PL"/>
        </w:rPr>
        <w:t xml:space="preserve"> </w:t>
      </w:r>
    </w:p>
    <w:p w14:paraId="0F5B2B09" w14:textId="17D4B101"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włącz narzędzie ZAZNACZ</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prawym górnym rogu obszaru roboczego</w:t>
      </w:r>
    </w:p>
    <w:p w14:paraId="1B8F5D4D" w14:textId="77777777"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zaznacz jeden lub więcej przedmiotów</w:t>
      </w:r>
    </w:p>
    <w:p w14:paraId="4974BD21" w14:textId="236C0FC3"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zatwierdź usunięcie przyciskiem USUŃ</w:t>
      </w:r>
    </w:p>
    <w:p w14:paraId="2B6F0D02" w14:textId="130E0194" w:rsidR="0051311A" w:rsidRPr="0051311A" w:rsidRDefault="00AF64BA" w:rsidP="008048CF">
      <w:pPr>
        <w:pStyle w:val="Nagwek3"/>
        <w:numPr>
          <w:ilvl w:val="2"/>
          <w:numId w:val="125"/>
        </w:numPr>
        <w:rPr>
          <w:lang w:eastAsia="pl-PL"/>
        </w:rPr>
      </w:pPr>
      <w:bookmarkStart w:id="470" w:name="_Toc124445101"/>
      <w:bookmarkStart w:id="471" w:name="_Toc124835758"/>
      <w:r w:rsidRPr="0DFF78A5">
        <w:rPr>
          <w:lang w:eastAsia="pl-PL"/>
        </w:rPr>
        <w:t>Meble</w:t>
      </w:r>
      <w:r w:rsidR="008D36F2">
        <w:rPr>
          <w:lang w:eastAsia="pl-PL"/>
        </w:rPr>
        <w:t xml:space="preserve"> i</w:t>
      </w:r>
      <w:r w:rsidR="004A3D0A">
        <w:rPr>
          <w:lang w:eastAsia="pl-PL"/>
        </w:rPr>
        <w:t xml:space="preserve"> </w:t>
      </w:r>
      <w:r w:rsidRPr="0DFF78A5">
        <w:rPr>
          <w:lang w:eastAsia="pl-PL"/>
        </w:rPr>
        <w:t>wyposażenie przyścienne</w:t>
      </w:r>
      <w:bookmarkEnd w:id="470"/>
      <w:bookmarkEnd w:id="471"/>
    </w:p>
    <w:p w14:paraId="752BAC1C" w14:textId="49171D0B" w:rsidR="00D54493" w:rsidRDefault="00AF64BA" w:rsidP="0051311A">
      <w:pPr>
        <w:spacing w:line="360" w:lineRule="auto"/>
        <w:ind w:firstLine="432"/>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Niektóre rodzaje wyposażenia są dedykowane do wstawiania przy ścianie (szafki kuchenne, szafy,</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zestawy RTV)</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dlatego HSH-VR umożliwia ich przyciąganie do tych powierzchni. Obecnie nie ma</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możliwości włączania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wyłączania trybu przyciągania dla tych elementów. Jest on włączony dla</w:t>
      </w:r>
      <w:r>
        <w:br/>
      </w:r>
      <w:r w:rsidRPr="0051311A">
        <w:rPr>
          <w:rFonts w:ascii="Arial" w:eastAsia="Times New Roman" w:hAnsi="Arial" w:cs="Arial"/>
          <w:sz w:val="20"/>
          <w:szCs w:val="20"/>
          <w:lang w:eastAsia="pl-PL"/>
        </w:rPr>
        <w:t>wybranego wyposażenia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działa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odległości około 50cm od powierzchni ściany.</w:t>
      </w:r>
    </w:p>
    <w:p w14:paraId="77A27FBF" w14:textId="77777777" w:rsidR="00D54493"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Aby wstawić wyposażenie przyścienne, np. szafkę kuchenną, należy</w:t>
      </w:r>
      <w:r w:rsidR="00D54493">
        <w:rPr>
          <w:rFonts w:ascii="Arial" w:eastAsia="Times New Roman" w:hAnsi="Arial" w:cs="Arial"/>
          <w:sz w:val="20"/>
          <w:szCs w:val="20"/>
          <w:lang w:eastAsia="pl-PL"/>
        </w:rPr>
        <w:t>:</w:t>
      </w:r>
    </w:p>
    <w:p w14:paraId="2887C6EE" w14:textId="16C1FE5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wybrać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menu,</w:t>
      </w:r>
      <w:r w:rsidR="00D54493" w:rsidRPr="00D54493">
        <w:rPr>
          <w:rFonts w:ascii="Arial" w:eastAsia="Times New Roman" w:hAnsi="Arial" w:cs="Arial"/>
          <w:sz w:val="20"/>
          <w:szCs w:val="20"/>
          <w:lang w:eastAsia="pl-PL"/>
        </w:rPr>
        <w:t xml:space="preserve"> </w:t>
      </w:r>
    </w:p>
    <w:p w14:paraId="3799F1C0" w14:textId="2B475D85" w:rsidR="00D54493" w:rsidRP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najechać na powierzchnię mieszkania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poszukiwaniu miejsce do wstawienia</w:t>
      </w:r>
    </w:p>
    <w:p w14:paraId="0D9FF287" w14:textId="7C29625E"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jeśli widmo obiektu znajduje się blisko ściany</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nie widać oznak przyciągania należy</w:t>
      </w:r>
      <w:r>
        <w:br/>
      </w:r>
      <w:r w:rsidRPr="00D54493">
        <w:rPr>
          <w:rFonts w:ascii="Arial" w:eastAsia="Times New Roman" w:hAnsi="Arial" w:cs="Arial"/>
          <w:sz w:val="20"/>
          <w:szCs w:val="20"/>
          <w:lang w:eastAsia="pl-PL"/>
        </w:rPr>
        <w:t>upewnić się, że jest on obrócony odpowiednią stroną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ewentualnie zmienić obrót</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klawiszem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 na klawiaturze.</w:t>
      </w:r>
    </w:p>
    <w:p w14:paraId="177D8847" w14:textId="7A96908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Odsunięcie przedmiotu na większą odległość od ściany </w:t>
      </w:r>
      <w:r w:rsidR="008150F1">
        <w:rPr>
          <w:rFonts w:ascii="Arial" w:eastAsia="Times New Roman" w:hAnsi="Arial" w:cs="Arial"/>
          <w:sz w:val="20"/>
          <w:szCs w:val="20"/>
          <w:lang w:eastAsia="pl-PL"/>
        </w:rPr>
        <w:t>skutkuje</w:t>
      </w:r>
      <w:r w:rsidRPr="00D54493">
        <w:rPr>
          <w:rFonts w:ascii="Arial" w:eastAsia="Times New Roman" w:hAnsi="Arial" w:cs="Arial"/>
          <w:sz w:val="20"/>
          <w:szCs w:val="20"/>
          <w:lang w:eastAsia="pl-PL"/>
        </w:rPr>
        <w:t xml:space="preserve"> brakiem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przyciągania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umożliwi wstawienie szafki na środku kuchni.</w:t>
      </w:r>
    </w:p>
    <w:p w14:paraId="09768648" w14:textId="648799C9" w:rsidR="005D3BAF" w:rsidRDefault="00AF64BA" w:rsidP="00AC7207">
      <w:pPr>
        <w:spacing w:line="360" w:lineRule="auto"/>
        <w:ind w:left="432"/>
        <w:jc w:val="both"/>
        <w:rPr>
          <w:rFonts w:ascii="Arial" w:eastAsia="Times New Roman" w:hAnsi="Arial" w:cs="Arial"/>
          <w:sz w:val="20"/>
          <w:szCs w:val="20"/>
          <w:lang w:eastAsia="pl-PL"/>
        </w:rPr>
      </w:pPr>
      <w:r w:rsidRPr="308C2AFC">
        <w:rPr>
          <w:rFonts w:ascii="Arial" w:eastAsia="Times New Roman" w:hAnsi="Arial" w:cs="Arial"/>
          <w:b/>
          <w:i/>
          <w:sz w:val="20"/>
          <w:szCs w:val="20"/>
          <w:lang w:eastAsia="pl-PL"/>
        </w:rPr>
        <w:t>Uwaga:</w:t>
      </w:r>
      <w:r w:rsidRPr="00D54493">
        <w:rPr>
          <w:rFonts w:ascii="Arial" w:eastAsia="Times New Roman" w:hAnsi="Arial" w:cs="Arial"/>
          <w:sz w:val="20"/>
          <w:szCs w:val="20"/>
          <w:lang w:eastAsia="pl-PL"/>
        </w:rPr>
        <w:t xml:space="preserve"> obecnie trwają prace nad usprawnieniem walidacji wstawiania wyposażenia. Wiele</w:t>
      </w:r>
      <w:r>
        <w:br/>
      </w:r>
      <w:r w:rsidRPr="00D54493">
        <w:rPr>
          <w:rFonts w:ascii="Arial" w:eastAsia="Times New Roman" w:hAnsi="Arial" w:cs="Arial"/>
          <w:sz w:val="20"/>
          <w:szCs w:val="20"/>
          <w:lang w:eastAsia="pl-PL"/>
        </w:rPr>
        <w:t>elementów może dać się wstawić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miejsca do tego nieprzeznaczone – np.</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ścianę.</w:t>
      </w:r>
      <w:bookmarkStart w:id="472" w:name="_Toc124445102"/>
    </w:p>
    <w:p w14:paraId="4123A72F" w14:textId="77777777" w:rsidR="005D3BAF" w:rsidRDefault="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5A1B4DE1" w14:textId="77777777" w:rsidR="00AC7207" w:rsidRPr="00AC7207" w:rsidRDefault="00AC7207" w:rsidP="00AC7207">
      <w:pPr>
        <w:spacing w:line="360" w:lineRule="auto"/>
        <w:ind w:left="432"/>
        <w:jc w:val="both"/>
        <w:rPr>
          <w:rFonts w:ascii="Arial" w:eastAsia="Times New Roman" w:hAnsi="Arial" w:cs="Arial"/>
          <w:sz w:val="20"/>
          <w:szCs w:val="20"/>
          <w:lang w:eastAsia="pl-PL"/>
        </w:rPr>
      </w:pPr>
    </w:p>
    <w:p w14:paraId="571F0432" w14:textId="3CE2F752" w:rsidR="00D54493" w:rsidRPr="00AC7207" w:rsidRDefault="7AD85645" w:rsidP="008048CF">
      <w:pPr>
        <w:pStyle w:val="Nagwek2"/>
        <w:numPr>
          <w:ilvl w:val="1"/>
          <w:numId w:val="125"/>
        </w:numPr>
        <w:rPr>
          <w:lang w:eastAsia="pl-PL"/>
        </w:rPr>
      </w:pPr>
      <w:bookmarkStart w:id="473" w:name="_Toc124835759"/>
      <w:r>
        <w:t>Wirtualny</w:t>
      </w:r>
      <w:r w:rsidR="00D54493">
        <w:t xml:space="preserve"> spacer</w:t>
      </w:r>
      <w:bookmarkEnd w:id="472"/>
      <w:bookmarkEnd w:id="473"/>
    </w:p>
    <w:p w14:paraId="18AD9F96" w14:textId="53DF4D10" w:rsidR="00D54493" w:rsidRDefault="00D54493" w:rsidP="00461329">
      <w:pPr>
        <w:jc w:val="center"/>
        <w:rPr>
          <w:sz w:val="20"/>
          <w:szCs w:val="20"/>
          <w:lang w:eastAsia="pl-PL"/>
        </w:rPr>
      </w:pPr>
      <w:r w:rsidRPr="00D54493">
        <w:rPr>
          <w:noProof/>
          <w:lang w:eastAsia="pl-PL"/>
        </w:rPr>
        <w:drawing>
          <wp:inline distT="0" distB="0" distL="0" distR="0" wp14:anchorId="3FAFB362" wp14:editId="79B62E0B">
            <wp:extent cx="5759450" cy="32448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244850"/>
                    </a:xfrm>
                    <a:prstGeom prst="rect">
                      <a:avLst/>
                    </a:prstGeom>
                  </pic:spPr>
                </pic:pic>
              </a:graphicData>
            </a:graphic>
          </wp:inline>
        </w:drawing>
      </w:r>
    </w:p>
    <w:p w14:paraId="389C3D13" w14:textId="5CDFC8B5" w:rsidR="00AE2FBB" w:rsidRDefault="00AE2FBB" w:rsidP="00D54493">
      <w:pPr>
        <w:rPr>
          <w:sz w:val="20"/>
          <w:szCs w:val="20"/>
          <w:lang w:eastAsia="pl-PL"/>
        </w:rPr>
      </w:pPr>
    </w:p>
    <w:p w14:paraId="12C335B7" w14:textId="2F819914" w:rsidR="00AE2FBB"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C3397C">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Spacer wirtualny</w:t>
      </w:r>
    </w:p>
    <w:p w14:paraId="01F98252" w14:textId="3F86A016" w:rsidR="00FD132D" w:rsidRDefault="00D54493" w:rsidP="00AE2FBB">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Tryb Wirtualnego Spaceru</w:t>
      </w:r>
      <w:r w:rsidR="00AB26D7">
        <w:rPr>
          <w:rFonts w:ascii="Arial" w:eastAsia="Times New Roman" w:hAnsi="Arial" w:cs="Arial"/>
          <w:sz w:val="20"/>
          <w:szCs w:val="20"/>
          <w:lang w:eastAsia="pl-PL"/>
        </w:rPr>
        <w:t xml:space="preserve">, który przedstawiono na </w:t>
      </w:r>
      <w:r w:rsidR="0072789F">
        <w:rPr>
          <w:rFonts w:ascii="Arial" w:eastAsia="Times New Roman" w:hAnsi="Arial" w:cs="Arial"/>
          <w:sz w:val="20"/>
          <w:szCs w:val="20"/>
          <w:lang w:eastAsia="pl-PL"/>
        </w:rPr>
        <w:t>r</w:t>
      </w:r>
      <w:r w:rsidR="00AB26D7">
        <w:rPr>
          <w:rFonts w:ascii="Arial" w:eastAsia="Times New Roman" w:hAnsi="Arial" w:cs="Arial"/>
          <w:sz w:val="20"/>
          <w:szCs w:val="20"/>
          <w:lang w:eastAsia="pl-PL"/>
        </w:rPr>
        <w:t>ys. 6</w:t>
      </w:r>
      <w:r w:rsidR="00C3397C">
        <w:rPr>
          <w:rFonts w:ascii="Arial" w:eastAsia="Times New Roman" w:hAnsi="Arial" w:cs="Arial"/>
          <w:sz w:val="20"/>
          <w:szCs w:val="20"/>
          <w:lang w:eastAsia="pl-PL"/>
        </w:rPr>
        <w:t>7</w:t>
      </w:r>
      <w:r w:rsidRPr="00D54493">
        <w:rPr>
          <w:rFonts w:ascii="Arial" w:eastAsia="Times New Roman" w:hAnsi="Arial" w:cs="Arial"/>
          <w:sz w:val="20"/>
          <w:szCs w:val="20"/>
          <w:lang w:eastAsia="pl-PL"/>
        </w:rPr>
        <w:t xml:space="preserve"> jest dedykowany dla użytkowników gogli wirtualnej rzeczywistości,</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współpracujących</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systemem SteamVR, jednak </w:t>
      </w:r>
      <w:r w:rsidR="00830BAD">
        <w:rPr>
          <w:rFonts w:ascii="Arial" w:eastAsia="Times New Roman" w:hAnsi="Arial" w:cs="Arial"/>
          <w:sz w:val="20"/>
          <w:szCs w:val="20"/>
          <w:lang w:eastAsia="pl-PL"/>
        </w:rPr>
        <w:t>jest dostępny</w:t>
      </w:r>
      <w:r w:rsidR="00FA65D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również</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bez podłączonego zestawu.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Nawigacja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trybie </w:t>
      </w:r>
      <w:r w:rsidR="1495F62F" w:rsidRPr="1495F62F">
        <w:rPr>
          <w:rFonts w:ascii="Arial" w:eastAsia="Times New Roman" w:hAnsi="Arial" w:cs="Arial"/>
          <w:sz w:val="20"/>
          <w:szCs w:val="20"/>
          <w:lang w:eastAsia="pl-PL"/>
        </w:rPr>
        <w:t>sterowania myszą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klawiaturą</w:t>
      </w:r>
      <w:r w:rsidRPr="00D54493">
        <w:rPr>
          <w:rFonts w:ascii="Arial" w:eastAsia="Times New Roman" w:hAnsi="Arial" w:cs="Arial"/>
          <w:sz w:val="20"/>
          <w:szCs w:val="20"/>
          <w:lang w:eastAsia="pl-PL"/>
        </w:rPr>
        <w:t xml:space="preserve"> wygląda niemal identycznie jak</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 xml:space="preserve">w poprzednich trybach </w:t>
      </w:r>
      <w:r w:rsidRPr="00D54493">
        <w:rPr>
          <w:rFonts w:ascii="Arial" w:eastAsia="Times New Roman" w:hAnsi="Arial" w:cs="Arial"/>
          <w:sz w:val="20"/>
          <w:szCs w:val="20"/>
          <w:lang w:eastAsia="pl-PL"/>
        </w:rPr>
        <w:t>3D</w:t>
      </w:r>
      <w:r w:rsidR="00830BAD">
        <w:rPr>
          <w:rFonts w:ascii="Arial" w:eastAsia="Times New Roman" w:hAnsi="Arial" w:cs="Arial"/>
          <w:sz w:val="20"/>
          <w:szCs w:val="20"/>
          <w:lang w:eastAsia="pl-PL"/>
        </w:rPr>
        <w:t>,</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jednak przy kontakcie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powierzchniami pojawia się na środku ekranu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czerwona kropka.</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Najechanie kropką na elementy interaktywne pozwala na ich aktywację: np.</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otwarcie drzwi po</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najechaniu na klamkę.</w:t>
      </w:r>
      <w:r w:rsidR="00FD132D">
        <w:rPr>
          <w:rFonts w:ascii="Arial" w:eastAsia="Times New Roman" w:hAnsi="Arial" w:cs="Arial"/>
          <w:sz w:val="20"/>
          <w:szCs w:val="20"/>
          <w:lang w:eastAsia="pl-PL"/>
        </w:rPr>
        <w:t xml:space="preserve"> </w:t>
      </w:r>
    </w:p>
    <w:p w14:paraId="36A7ED8A" w14:textId="4CF99870" w:rsidR="00FD132D" w:rsidRDefault="00D54493" w:rsidP="00FD132D">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Przy użyciu zestawu do wirtualnej rzeczywistości </w:t>
      </w:r>
      <w:r w:rsidR="00830BAD">
        <w:rPr>
          <w:rFonts w:ascii="Arial" w:eastAsia="Times New Roman" w:hAnsi="Arial" w:cs="Arial"/>
          <w:sz w:val="20"/>
          <w:szCs w:val="20"/>
          <w:lang w:eastAsia="pl-PL"/>
        </w:rPr>
        <w:t>użytkownik ma możliwość</w:t>
      </w:r>
      <w:r w:rsidRPr="00D54493">
        <w:rPr>
          <w:rFonts w:ascii="Arial" w:eastAsia="Times New Roman" w:hAnsi="Arial" w:cs="Arial"/>
          <w:sz w:val="20"/>
          <w:szCs w:val="20"/>
          <w:lang w:eastAsia="pl-PL"/>
        </w:rPr>
        <w:t>:</w:t>
      </w:r>
    </w:p>
    <w:p w14:paraId="63A45D0C" w14:textId="3FB746C1"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poruszania się po mieszkaniu</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obracanie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wykorzystaniem joysticków wbudowanych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kontrolery</w:t>
      </w:r>
    </w:p>
    <w:p w14:paraId="1E41A371" w14:textId="75222C88"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nawiązywania podstawowych interakcji</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otoczeniem:</w:t>
      </w:r>
    </w:p>
    <w:p w14:paraId="1BD0AFB7"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otwieranie drzwi,</w:t>
      </w:r>
    </w:p>
    <w:p w14:paraId="70088F2C"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włączanie wybranych urządzeń</w:t>
      </w:r>
    </w:p>
    <w:p w14:paraId="1B815543"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zapalanie</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 xml:space="preserve">kominka </w:t>
      </w:r>
      <w:proofErr w:type="spellStart"/>
      <w:r w:rsidRPr="00FD132D">
        <w:rPr>
          <w:rFonts w:ascii="Arial" w:eastAsia="Times New Roman" w:hAnsi="Arial" w:cs="Arial"/>
          <w:sz w:val="20"/>
          <w:szCs w:val="20"/>
          <w:lang w:eastAsia="pl-PL"/>
        </w:rPr>
        <w:t>etc</w:t>
      </w:r>
      <w:proofErr w:type="spellEnd"/>
    </w:p>
    <w:p w14:paraId="710437D8" w14:textId="77777777"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sterowania oświetleniem zewnętrznym (pozwala zobaczyć wpływ oświetlenia zewnętrznego</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na doświetlenie pomieszczeń):</w:t>
      </w:r>
    </w:p>
    <w:p w14:paraId="6C6B0B8D" w14:textId="20B70253" w:rsidR="00FD132D" w:rsidRP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klikając przycisk X prawego kontrolera włącza się mini</w:t>
      </w:r>
      <w:r w:rsidR="00830BAD">
        <w:rPr>
          <w:rFonts w:ascii="Arial" w:eastAsia="Times New Roman" w:hAnsi="Arial" w:cs="Arial"/>
          <w:sz w:val="20"/>
          <w:szCs w:val="20"/>
          <w:lang w:eastAsia="pl-PL"/>
        </w:rPr>
        <w:t>aturowy</w:t>
      </w:r>
      <w:r w:rsidRPr="00FD132D">
        <w:rPr>
          <w:rFonts w:ascii="Arial" w:eastAsia="Times New Roman" w:hAnsi="Arial" w:cs="Arial"/>
          <w:sz w:val="20"/>
          <w:szCs w:val="20"/>
          <w:lang w:eastAsia="pl-PL"/>
        </w:rPr>
        <w:t xml:space="preserve"> panel sterowania światłem:</w:t>
      </w:r>
    </w:p>
    <w:p w14:paraId="35D3C3B1" w14:textId="3B13561E"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gałka do chwytania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kręcenia → powoduje obracanie słońca wokół naszego</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mieszkania</w:t>
      </w:r>
    </w:p>
    <w:p w14:paraId="0A43DB09" w14:textId="77777777"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dźwignia do poruszania góra / dół pozwala na sterowanie nachyleniem (wysokością</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nad horyzontem) położenia słońca</w:t>
      </w:r>
    </w:p>
    <w:p w14:paraId="1E865F1C" w14:textId="540ABB29" w:rsid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lastRenderedPageBreak/>
        <w:t>przesuwanie wyposażenia przez jego chwytanie (z użyciem kontrolerów)</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przestawianie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inne miejsce</w:t>
      </w:r>
      <w:r w:rsidR="00FD132D" w:rsidRPr="00FD132D">
        <w:rPr>
          <w:rFonts w:ascii="Arial" w:eastAsia="Times New Roman" w:hAnsi="Arial" w:cs="Arial"/>
          <w:sz w:val="20"/>
          <w:szCs w:val="20"/>
          <w:lang w:eastAsia="pl-PL"/>
        </w:rPr>
        <w:t xml:space="preserve"> </w:t>
      </w:r>
    </w:p>
    <w:p w14:paraId="5A638E03" w14:textId="3BFE1C09" w:rsidR="00FD132D" w:rsidRPr="00FD132D" w:rsidRDefault="00D54493" w:rsidP="004C4610">
      <w:pPr>
        <w:pStyle w:val="Akapitzlist"/>
        <w:numPr>
          <w:ilvl w:val="0"/>
          <w:numId w:val="87"/>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usuwanie wyposażenia:</w:t>
      </w:r>
    </w:p>
    <w:p w14:paraId="764D0BF6" w14:textId="7777777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trzymając przedmiot lewą ręką należy:</w:t>
      </w:r>
    </w:p>
    <w:p w14:paraId="761E53EC" w14:textId="7AE5012A"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wcisnąć przycisk A lewego kontrolera,</w:t>
      </w:r>
    </w:p>
    <w:p w14:paraId="5E99D73E" w14:textId="195550A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wybrać joystickiem lewego kontrolera opcję USUŃ</w:t>
      </w:r>
    </w:p>
    <w:p w14:paraId="7097D166" w14:textId="2490BB09" w:rsid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zatwierdzić wybór wciskając przycisk TRIGGER (spust) lewego kontrolera</w:t>
      </w:r>
    </w:p>
    <w:p w14:paraId="3AE836BF" w14:textId="40971BD5" w:rsidR="005D3BAF" w:rsidRDefault="00D54493" w:rsidP="00FD132D">
      <w:pPr>
        <w:spacing w:line="360" w:lineRule="auto"/>
        <w:jc w:val="both"/>
        <w:rPr>
          <w:rFonts w:ascii="Arial" w:eastAsia="Times New Roman" w:hAnsi="Arial" w:cs="Arial"/>
          <w:sz w:val="20"/>
          <w:szCs w:val="20"/>
          <w:lang w:eastAsia="pl-PL"/>
        </w:rPr>
      </w:pPr>
      <w:commentRangeStart w:id="474"/>
      <w:r w:rsidRPr="00FD132D">
        <w:rPr>
          <w:rFonts w:ascii="Arial" w:eastAsia="Times New Roman" w:hAnsi="Arial" w:cs="Arial"/>
          <w:sz w:val="20"/>
          <w:szCs w:val="20"/>
          <w:lang w:eastAsia="pl-PL"/>
        </w:rPr>
        <w:t xml:space="preserve">To były podstawowe funkcjonalności oprogramowania Home </w:t>
      </w:r>
      <w:proofErr w:type="spellStart"/>
      <w:r w:rsidRPr="00FD132D">
        <w:rPr>
          <w:rFonts w:ascii="Arial" w:eastAsia="Times New Roman" w:hAnsi="Arial" w:cs="Arial"/>
          <w:sz w:val="20"/>
          <w:szCs w:val="20"/>
          <w:lang w:eastAsia="pl-PL"/>
        </w:rPr>
        <w:t>Sweet</w:t>
      </w:r>
      <w:proofErr w:type="spellEnd"/>
      <w:r w:rsidRPr="00FD132D">
        <w:rPr>
          <w:rFonts w:ascii="Arial" w:eastAsia="Times New Roman" w:hAnsi="Arial" w:cs="Arial"/>
          <w:sz w:val="20"/>
          <w:szCs w:val="20"/>
          <w:lang w:eastAsia="pl-PL"/>
        </w:rPr>
        <w:t xml:space="preserve"> Home – VR. Zachęcamy do</w:t>
      </w:r>
      <w:r>
        <w:br/>
      </w:r>
      <w:r w:rsidRPr="00FD132D">
        <w:rPr>
          <w:rFonts w:ascii="Arial" w:eastAsia="Times New Roman" w:hAnsi="Arial" w:cs="Arial"/>
          <w:sz w:val="20"/>
          <w:szCs w:val="20"/>
          <w:lang w:eastAsia="pl-PL"/>
        </w:rPr>
        <w:t>wypróbowania innych opcji,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szczególności edytora 2D, które nie zostały omówione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niniejszej</w:t>
      </w:r>
      <w:r>
        <w:br/>
      </w:r>
      <w:r w:rsidR="1495F62F" w:rsidRPr="1495F62F">
        <w:rPr>
          <w:rFonts w:ascii="Arial" w:eastAsia="Times New Roman" w:hAnsi="Arial" w:cs="Arial"/>
          <w:sz w:val="20"/>
          <w:szCs w:val="20"/>
          <w:lang w:eastAsia="pl-PL"/>
        </w:rPr>
        <w:t>instrukcji</w:t>
      </w:r>
      <w:r w:rsidRPr="00FD132D">
        <w:rPr>
          <w:rFonts w:ascii="Arial" w:eastAsia="Times New Roman" w:hAnsi="Arial" w:cs="Arial"/>
          <w:sz w:val="20"/>
          <w:szCs w:val="20"/>
          <w:lang w:eastAsia="pl-PL"/>
        </w:rPr>
        <w:t>.</w:t>
      </w:r>
      <w:commentRangeEnd w:id="474"/>
      <w:r w:rsidR="00842FB1">
        <w:rPr>
          <w:rStyle w:val="Odwoaniedokomentarza"/>
        </w:rPr>
        <w:commentReference w:id="474"/>
      </w:r>
    </w:p>
    <w:p w14:paraId="525922C1" w14:textId="15825944" w:rsidR="00DE2EE5" w:rsidRPr="00FD132D" w:rsidRDefault="005D3BAF" w:rsidP="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688AF16B" w14:textId="776C75EE" w:rsidR="00095A00" w:rsidRDefault="00095A00" w:rsidP="008048CF">
      <w:pPr>
        <w:pStyle w:val="Nagwek1"/>
        <w:numPr>
          <w:ilvl w:val="0"/>
          <w:numId w:val="125"/>
        </w:numPr>
        <w:rPr>
          <w:sz w:val="48"/>
          <w:szCs w:val="48"/>
          <w:lang w:eastAsia="pl-PL"/>
        </w:rPr>
      </w:pPr>
      <w:bookmarkStart w:id="475" w:name="_Toc124445103"/>
      <w:bookmarkStart w:id="476" w:name="_Toc124835760"/>
      <w:r>
        <w:lastRenderedPageBreak/>
        <w:t>TESTY</w:t>
      </w:r>
      <w:bookmarkEnd w:id="475"/>
      <w:bookmarkEnd w:id="476"/>
    </w:p>
    <w:p w14:paraId="355C7FBF" w14:textId="296B880A"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E35B095">
        <w:rPr>
          <w:rFonts w:ascii="Arial" w:hAnsi="Arial" w:cs="Arial"/>
          <w:color w:val="000000" w:themeColor="text1"/>
          <w:sz w:val="20"/>
          <w:szCs w:val="20"/>
        </w:rPr>
        <w:t>Aplikacja została udostępniona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celu przeprowadzenia testów funkcjonalnych.</w:t>
      </w:r>
      <w:r w:rsidR="00FA65DA">
        <w:rPr>
          <w:rFonts w:ascii="Arial" w:hAnsi="Arial" w:cs="Arial"/>
          <w:color w:val="000000" w:themeColor="text1"/>
          <w:sz w:val="20"/>
          <w:szCs w:val="20"/>
        </w:rPr>
        <w:t xml:space="preserve"> </w:t>
      </w:r>
      <w:r w:rsidRPr="2E35B095">
        <w:rPr>
          <w:rFonts w:ascii="Arial" w:hAnsi="Arial" w:cs="Arial"/>
          <w:color w:val="000000" w:themeColor="text1"/>
          <w:sz w:val="20"/>
          <w:szCs w:val="20"/>
        </w:rPr>
        <w:t>Testy miały charakter manualny. Pomijając zespół projektowy (trzy osoby), aplikacja była testowana dodatkowo przez dwie studentki kierunku Informatyka</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Ewelinę Walkusz-Minko oraz Martę Sienkiewicz.</w:t>
      </w:r>
      <w:r w:rsidR="004A3D0A">
        <w:rPr>
          <w:rFonts w:ascii="Arial" w:hAnsi="Arial" w:cs="Arial"/>
          <w:color w:val="000000" w:themeColor="text1"/>
          <w:sz w:val="20"/>
          <w:szCs w:val="20"/>
        </w:rPr>
        <w:t xml:space="preserve"> </w:t>
      </w:r>
    </w:p>
    <w:p w14:paraId="389D8F1D" w14:textId="7777777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00095A00">
        <w:rPr>
          <w:rFonts w:ascii="Arial" w:hAnsi="Arial" w:cs="Arial"/>
          <w:color w:val="000000"/>
          <w:sz w:val="20"/>
          <w:szCs w:val="20"/>
        </w:rPr>
        <w:t>Testy podzielono na dwie główne kategorie: testy interfejsu użytkownika oraz testy funkcjonalności aplikacji. Zbiorcze rezultaty przedstawiono poniżej.</w:t>
      </w:r>
    </w:p>
    <w:p w14:paraId="0F882561" w14:textId="76AA99B8" w:rsidR="00095A00" w:rsidRPr="00095A00" w:rsidRDefault="00095A00" w:rsidP="008048CF">
      <w:pPr>
        <w:pStyle w:val="Nagwek2"/>
        <w:numPr>
          <w:ilvl w:val="1"/>
          <w:numId w:val="125"/>
        </w:numPr>
      </w:pPr>
      <w:bookmarkStart w:id="477" w:name="_Toc124445104"/>
      <w:bookmarkStart w:id="478" w:name="_Toc124835761"/>
      <w:r w:rsidRPr="00095A00">
        <w:t>Testy interfejsu użytkownika</w:t>
      </w:r>
      <w:bookmarkEnd w:id="477"/>
      <w:bookmarkEnd w:id="478"/>
    </w:p>
    <w:p w14:paraId="7731AFBD" w14:textId="60AC88AE" w:rsidR="00520F0A" w:rsidRPr="00520F0A" w:rsidRDefault="00095A00" w:rsidP="00520F0A">
      <w:pPr>
        <w:pStyle w:val="NormalnyWeb"/>
        <w:spacing w:before="240" w:beforeAutospacing="0" w:after="24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11. </w:t>
      </w:r>
    </w:p>
    <w:p w14:paraId="4DF1C540" w14:textId="722CEE63" w:rsidR="00095A00" w:rsidRPr="00095A00" w:rsidRDefault="00095A00" w:rsidP="00095A00">
      <w:pPr>
        <w:pStyle w:val="NormalnyWeb"/>
        <w:spacing w:before="240" w:beforeAutospacing="0" w:after="240" w:afterAutospacing="0" w:line="360" w:lineRule="auto"/>
        <w:ind w:firstLine="567"/>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11</w:t>
      </w:r>
      <w:r w:rsidRPr="00095A00">
        <w:rPr>
          <w:rFonts w:ascii="Arial" w:hAnsi="Arial" w:cs="Arial"/>
          <w:color w:val="000000"/>
          <w:sz w:val="20"/>
          <w:szCs w:val="20"/>
        </w:rPr>
        <w:t>. Testy Interfejsu Użytkownika</w:t>
      </w:r>
    </w:p>
    <w:tbl>
      <w:tblPr>
        <w:tblStyle w:val="Tabela-Siatka"/>
        <w:tblW w:w="0" w:type="auto"/>
        <w:tblLook w:val="04A0" w:firstRow="1" w:lastRow="0" w:firstColumn="1" w:lastColumn="0" w:noHBand="0" w:noVBand="1"/>
      </w:tblPr>
      <w:tblGrid>
        <w:gridCol w:w="439"/>
        <w:gridCol w:w="7182"/>
        <w:gridCol w:w="1665"/>
      </w:tblGrid>
      <w:tr w:rsidR="00095A00" w:rsidRPr="00095A00" w14:paraId="6742D277" w14:textId="77777777" w:rsidTr="008D699C">
        <w:trPr>
          <w:trHeight w:val="251"/>
        </w:trPr>
        <w:tc>
          <w:tcPr>
            <w:tcW w:w="0" w:type="auto"/>
            <w:shd w:val="clear" w:color="auto" w:fill="BFBFBF" w:themeFill="background1" w:themeFillShade="BF"/>
            <w:hideMark/>
          </w:tcPr>
          <w:p w14:paraId="6F5F78C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hideMark/>
          </w:tcPr>
          <w:p w14:paraId="3CA8FEE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hideMark/>
          </w:tcPr>
          <w:p w14:paraId="3A47959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26E103C1" w14:textId="77777777" w:rsidTr="00DE2EE5">
        <w:tc>
          <w:tcPr>
            <w:tcW w:w="0" w:type="auto"/>
            <w:vAlign w:val="center"/>
            <w:hideMark/>
          </w:tcPr>
          <w:p w14:paraId="09910ECD" w14:textId="796187F9" w:rsidR="00095A00" w:rsidRPr="00095A00" w:rsidRDefault="00095A00" w:rsidP="00B5393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c>
          <w:tcPr>
            <w:tcW w:w="7182" w:type="dxa"/>
            <w:hideMark/>
          </w:tcPr>
          <w:p w14:paraId="1CF193B5" w14:textId="51FCFEC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0830BAD">
              <w:rPr>
                <w:rFonts w:ascii="Arial" w:hAnsi="Arial" w:cs="Arial"/>
                <w:color w:val="000000" w:themeColor="text1"/>
                <w:sz w:val="20"/>
                <w:szCs w:val="20"/>
              </w:rPr>
              <w:t>.</w:t>
            </w:r>
          </w:p>
        </w:tc>
        <w:tc>
          <w:tcPr>
            <w:tcW w:w="1665" w:type="dxa"/>
            <w:hideMark/>
          </w:tcPr>
          <w:p w14:paraId="7ABC5A4C"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90BADFD" w14:textId="77777777" w:rsidTr="00DE2EE5">
        <w:tc>
          <w:tcPr>
            <w:tcW w:w="0" w:type="auto"/>
            <w:hideMark/>
          </w:tcPr>
          <w:p w14:paraId="2159DD8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0F954D48" w14:textId="56514AF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wyjścia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aplikacji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głównego</w:t>
            </w:r>
            <w:r w:rsidR="0FD97FF9" w:rsidRPr="0FD97FF9">
              <w:rPr>
                <w:rFonts w:ascii="Arial" w:hAnsi="Arial" w:cs="Arial"/>
                <w:color w:val="000000" w:themeColor="text1"/>
                <w:sz w:val="20"/>
                <w:szCs w:val="20"/>
              </w:rPr>
              <w:t>.</w:t>
            </w:r>
          </w:p>
        </w:tc>
        <w:tc>
          <w:tcPr>
            <w:tcW w:w="1665" w:type="dxa"/>
            <w:hideMark/>
          </w:tcPr>
          <w:p w14:paraId="6DC27B9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7FC00CF" w14:textId="77777777" w:rsidTr="00DE2EE5">
        <w:tc>
          <w:tcPr>
            <w:tcW w:w="0" w:type="auto"/>
            <w:hideMark/>
          </w:tcPr>
          <w:p w14:paraId="301E98D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20DACA26" w14:textId="744DE4CF"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 stworzeniu nowego arkusza pojawia się on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 xml:space="preserve">dolnym lewym rogu ekranu zamiast </w:t>
            </w:r>
            <w:r w:rsidR="00830BAD">
              <w:rPr>
                <w:rFonts w:ascii="Arial" w:hAnsi="Arial" w:cs="Arial"/>
                <w:color w:val="000000" w:themeColor="text1"/>
                <w:sz w:val="20"/>
                <w:szCs w:val="20"/>
              </w:rPr>
              <w:t>w</w:t>
            </w:r>
            <w:r w:rsidR="00830BAD" w:rsidRPr="2E35B095">
              <w:rPr>
                <w:rFonts w:ascii="Arial" w:hAnsi="Arial" w:cs="Arial"/>
                <w:color w:val="000000" w:themeColor="text1"/>
                <w:sz w:val="20"/>
                <w:szCs w:val="20"/>
              </w:rPr>
              <w:t xml:space="preserve"> </w:t>
            </w:r>
            <w:r w:rsidRPr="2E35B095">
              <w:rPr>
                <w:rFonts w:ascii="Arial" w:hAnsi="Arial" w:cs="Arial"/>
                <w:color w:val="000000" w:themeColor="text1"/>
                <w:sz w:val="20"/>
                <w:szCs w:val="20"/>
              </w:rPr>
              <w:t>środku ekranu</w:t>
            </w:r>
            <w:r w:rsidR="0FD97FF9" w:rsidRPr="0FD97FF9">
              <w:rPr>
                <w:rFonts w:ascii="Arial" w:hAnsi="Arial" w:cs="Arial"/>
                <w:color w:val="000000" w:themeColor="text1"/>
                <w:sz w:val="20"/>
                <w:szCs w:val="20"/>
              </w:rPr>
              <w:t>.</w:t>
            </w:r>
          </w:p>
        </w:tc>
        <w:tc>
          <w:tcPr>
            <w:tcW w:w="1665" w:type="dxa"/>
            <w:hideMark/>
          </w:tcPr>
          <w:p w14:paraId="0489DD5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FA3293B" w14:textId="77777777" w:rsidTr="00DE2EE5">
        <w:tc>
          <w:tcPr>
            <w:tcW w:w="0" w:type="auto"/>
            <w:hideMark/>
          </w:tcPr>
          <w:p w14:paraId="59B7C8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7A8A7B9E" w14:textId="24E04B98"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przesunięcia arkusza za pomocą strzałek, klawiszy WASD lub chwytania arkusza kursorem myszy</w:t>
            </w:r>
            <w:r w:rsidR="0FD97FF9" w:rsidRPr="0FD97FF9">
              <w:rPr>
                <w:rFonts w:ascii="Arial" w:hAnsi="Arial" w:cs="Arial"/>
                <w:color w:val="000000" w:themeColor="text1"/>
                <w:sz w:val="20"/>
                <w:szCs w:val="20"/>
              </w:rPr>
              <w:t>.</w:t>
            </w:r>
          </w:p>
        </w:tc>
        <w:tc>
          <w:tcPr>
            <w:tcW w:w="1665" w:type="dxa"/>
            <w:hideMark/>
          </w:tcPr>
          <w:p w14:paraId="2DB54EF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6DD0DF8" w14:textId="77777777" w:rsidTr="00DE2EE5">
        <w:tc>
          <w:tcPr>
            <w:tcW w:w="0" w:type="auto"/>
            <w:hideMark/>
          </w:tcPr>
          <w:p w14:paraId="51718B8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0C03BF99" w14:textId="35B8F13A"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informacji zwrotnej na temat wybranych funkcjonalności, na przykład przy wstawianiu dekoracji brak informacji jak manipulować obiektem. Taka informacja mogłaby pojawić się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rogu ekranu</w:t>
            </w:r>
            <w:r w:rsidR="0FD97FF9" w:rsidRPr="0FD97FF9">
              <w:rPr>
                <w:rFonts w:ascii="Arial" w:hAnsi="Arial" w:cs="Arial"/>
                <w:color w:val="000000" w:themeColor="text1"/>
                <w:sz w:val="20"/>
                <w:szCs w:val="20"/>
              </w:rPr>
              <w:t>.</w:t>
            </w:r>
          </w:p>
        </w:tc>
        <w:tc>
          <w:tcPr>
            <w:tcW w:w="1665" w:type="dxa"/>
            <w:hideMark/>
          </w:tcPr>
          <w:p w14:paraId="06DA117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00DF8326" w14:textId="77777777" w:rsidTr="00DE2EE5">
        <w:tc>
          <w:tcPr>
            <w:tcW w:w="0" w:type="auto"/>
            <w:hideMark/>
          </w:tcPr>
          <w:p w14:paraId="196DDA1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26541C31" w14:textId="5989D1E9"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zapisywaniu projektu arkusz zmienia położenie</w:t>
            </w:r>
            <w:r w:rsidR="0FD97FF9" w:rsidRPr="0FD97FF9">
              <w:rPr>
                <w:rFonts w:ascii="Arial" w:hAnsi="Arial" w:cs="Arial"/>
                <w:color w:val="000000" w:themeColor="text1"/>
                <w:sz w:val="20"/>
                <w:szCs w:val="20"/>
              </w:rPr>
              <w:t>.</w:t>
            </w:r>
          </w:p>
        </w:tc>
        <w:tc>
          <w:tcPr>
            <w:tcW w:w="1665" w:type="dxa"/>
            <w:hideMark/>
          </w:tcPr>
          <w:p w14:paraId="03CA3F0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C496D40" w14:textId="77777777" w:rsidTr="00DE2EE5">
        <w:tc>
          <w:tcPr>
            <w:tcW w:w="0" w:type="auto"/>
            <w:hideMark/>
          </w:tcPr>
          <w:p w14:paraId="19B6F95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1B890CE0" w14:textId="416F899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Ustawienia siatki nie zawsze odzwierciedlają faktyczne ustawienia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tworzenia nowego arkusza</w:t>
            </w:r>
            <w:r w:rsidR="0FD97FF9" w:rsidRPr="0FD97FF9">
              <w:rPr>
                <w:rFonts w:ascii="Arial" w:hAnsi="Arial" w:cs="Arial"/>
                <w:color w:val="000000" w:themeColor="text1"/>
                <w:sz w:val="20"/>
                <w:szCs w:val="20"/>
              </w:rPr>
              <w:t>.</w:t>
            </w:r>
          </w:p>
        </w:tc>
        <w:tc>
          <w:tcPr>
            <w:tcW w:w="1665" w:type="dxa"/>
            <w:hideMark/>
          </w:tcPr>
          <w:p w14:paraId="73BFB32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58AD55C1" w14:textId="77777777" w:rsidTr="00DE2EE5">
        <w:tc>
          <w:tcPr>
            <w:tcW w:w="0" w:type="auto"/>
            <w:hideMark/>
          </w:tcPr>
          <w:p w14:paraId="47F0EC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00AA993F" w14:textId="4E246A3A"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jednostek przy ustalaniu wysokości kondygnacji</w:t>
            </w:r>
            <w:r w:rsidR="0FD97FF9" w:rsidRPr="0FD97FF9">
              <w:rPr>
                <w:rFonts w:ascii="Arial" w:hAnsi="Arial" w:cs="Arial"/>
                <w:color w:val="000000" w:themeColor="text1"/>
                <w:sz w:val="20"/>
                <w:szCs w:val="20"/>
              </w:rPr>
              <w:t>.</w:t>
            </w:r>
          </w:p>
        </w:tc>
        <w:tc>
          <w:tcPr>
            <w:tcW w:w="1665" w:type="dxa"/>
            <w:hideMark/>
          </w:tcPr>
          <w:p w14:paraId="2BC5A73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3278E8D1" w14:textId="77777777" w:rsidTr="00DE2EE5">
        <w:tc>
          <w:tcPr>
            <w:tcW w:w="0" w:type="auto"/>
            <w:hideMark/>
          </w:tcPr>
          <w:p w14:paraId="0CBFB1D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3116ED89" w14:textId="73594B79"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Niespójne nazewnictwo narzędzi dostępnych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bocznym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pasku szybkiego wyboru narzędzi.</w:t>
            </w:r>
          </w:p>
        </w:tc>
        <w:tc>
          <w:tcPr>
            <w:tcW w:w="1665" w:type="dxa"/>
            <w:hideMark/>
          </w:tcPr>
          <w:p w14:paraId="57A3657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3F2153D0" w14:textId="77777777" w:rsidTr="00DE2EE5">
        <w:tc>
          <w:tcPr>
            <w:tcW w:w="0" w:type="auto"/>
            <w:hideMark/>
          </w:tcPr>
          <w:p w14:paraId="63885830"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00AC2779" w14:textId="30969F95"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FD97FF9" w:rsidRPr="0FD97FF9">
              <w:rPr>
                <w:rFonts w:ascii="Arial" w:hAnsi="Arial" w:cs="Arial"/>
                <w:color w:val="000000" w:themeColor="text1"/>
                <w:sz w:val="20"/>
                <w:szCs w:val="20"/>
              </w:rPr>
              <w:t>.</w:t>
            </w:r>
          </w:p>
        </w:tc>
        <w:tc>
          <w:tcPr>
            <w:tcW w:w="1665" w:type="dxa"/>
            <w:hideMark/>
          </w:tcPr>
          <w:p w14:paraId="6772EE00" w14:textId="77777777" w:rsidR="00095A00" w:rsidRPr="00095A00" w:rsidRDefault="00095A00" w:rsidP="00800117">
            <w:pPr>
              <w:spacing w:line="360" w:lineRule="auto"/>
              <w:jc w:val="center"/>
              <w:rPr>
                <w:rFonts w:ascii="Arial" w:hAnsi="Arial" w:cs="Arial"/>
                <w:sz w:val="20"/>
                <w:szCs w:val="20"/>
              </w:rPr>
            </w:pPr>
          </w:p>
        </w:tc>
      </w:tr>
    </w:tbl>
    <w:p w14:paraId="19A2B01A" w14:textId="52A71A96" w:rsidR="00095A00" w:rsidRPr="00095A00" w:rsidRDefault="00095A00" w:rsidP="008048CF">
      <w:pPr>
        <w:pStyle w:val="Nagwek2"/>
        <w:keepNext/>
        <w:numPr>
          <w:ilvl w:val="1"/>
          <w:numId w:val="125"/>
        </w:numPr>
        <w:ind w:left="578" w:hanging="578"/>
      </w:pPr>
      <w:bookmarkStart w:id="479" w:name="_Toc124445105"/>
      <w:bookmarkStart w:id="480" w:name="_Toc124835762"/>
      <w:r w:rsidRPr="00095A00">
        <w:t>Testy funkcjonalności</w:t>
      </w:r>
      <w:bookmarkEnd w:id="479"/>
      <w:bookmarkEnd w:id="480"/>
    </w:p>
    <w:p w14:paraId="114AA6E5" w14:textId="0341D73B" w:rsidR="00095A00" w:rsidRPr="00095A00" w:rsidRDefault="00095A00" w:rsidP="00095A00">
      <w:pPr>
        <w:pStyle w:val="NormalnyWeb"/>
        <w:spacing w:before="240" w:beforeAutospacing="0" w:after="24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12. </w:t>
      </w:r>
    </w:p>
    <w:p w14:paraId="20A05C84"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6F0E3E78"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02FA2B05"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77F163AC" w14:textId="107F695F" w:rsidR="00095A00" w:rsidRPr="00095A00" w:rsidRDefault="00095A00" w:rsidP="008D699C">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lastRenderedPageBreak/>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12</w:t>
      </w:r>
      <w:r w:rsidRPr="00095A00">
        <w:rPr>
          <w:rFonts w:ascii="Arial" w:hAnsi="Arial" w:cs="Arial"/>
          <w:color w:val="000000"/>
          <w:sz w:val="20"/>
          <w:szCs w:val="20"/>
        </w:rPr>
        <w:t>. Testy funkcjonalności</w:t>
      </w:r>
    </w:p>
    <w:tbl>
      <w:tblPr>
        <w:tblStyle w:val="Tabela-Siatka"/>
        <w:tblW w:w="0" w:type="auto"/>
        <w:tblLook w:val="04A0" w:firstRow="1" w:lastRow="0" w:firstColumn="1" w:lastColumn="0" w:noHBand="0" w:noVBand="1"/>
      </w:tblPr>
      <w:tblGrid>
        <w:gridCol w:w="439"/>
        <w:gridCol w:w="7182"/>
        <w:gridCol w:w="1665"/>
      </w:tblGrid>
      <w:tr w:rsidR="00095A00" w:rsidRPr="00095A00" w14:paraId="0324ABB4" w14:textId="77777777" w:rsidTr="004C7B88">
        <w:tc>
          <w:tcPr>
            <w:tcW w:w="0" w:type="auto"/>
            <w:shd w:val="clear" w:color="auto" w:fill="BFBFBF" w:themeFill="background1" w:themeFillShade="BF"/>
            <w:vAlign w:val="center"/>
            <w:hideMark/>
          </w:tcPr>
          <w:p w14:paraId="4A186ED7"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vAlign w:val="center"/>
            <w:hideMark/>
          </w:tcPr>
          <w:p w14:paraId="2661130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vAlign w:val="center"/>
            <w:hideMark/>
          </w:tcPr>
          <w:p w14:paraId="75240D71"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69394E63" w14:textId="77777777" w:rsidTr="00E54E46">
        <w:tc>
          <w:tcPr>
            <w:tcW w:w="0" w:type="auto"/>
            <w:hideMark/>
          </w:tcPr>
          <w:p w14:paraId="30DBD16A" w14:textId="7818FFDC"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7182" w:type="dxa"/>
            <w:hideMark/>
          </w:tcPr>
          <w:p w14:paraId="7BFD8BC0" w14:textId="45156DA7"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usuwania podłóg</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sufitów</w:t>
            </w:r>
            <w:r w:rsidR="0FD97FF9" w:rsidRPr="0FD97FF9">
              <w:rPr>
                <w:rFonts w:ascii="Arial" w:hAnsi="Arial" w:cs="Arial"/>
                <w:color w:val="000000" w:themeColor="text1"/>
                <w:sz w:val="20"/>
                <w:szCs w:val="20"/>
              </w:rPr>
              <w:t>.</w:t>
            </w:r>
          </w:p>
        </w:tc>
        <w:tc>
          <w:tcPr>
            <w:tcW w:w="1665" w:type="dxa"/>
            <w:hideMark/>
          </w:tcPr>
          <w:p w14:paraId="48E737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F4D4FF1" w14:textId="77777777" w:rsidTr="00E54E46">
        <w:tc>
          <w:tcPr>
            <w:tcW w:w="0" w:type="auto"/>
            <w:hideMark/>
          </w:tcPr>
          <w:p w14:paraId="56810E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301312A3" w14:textId="3F8628B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Wspomniany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instrukcji brak funkcji Cofnij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Naprzód</w:t>
            </w:r>
            <w:r w:rsidR="0FD97FF9" w:rsidRPr="0FD97FF9">
              <w:rPr>
                <w:rFonts w:ascii="Arial" w:hAnsi="Arial" w:cs="Arial"/>
                <w:color w:val="000000" w:themeColor="text1"/>
                <w:sz w:val="20"/>
                <w:szCs w:val="20"/>
              </w:rPr>
              <w:t>.</w:t>
            </w:r>
          </w:p>
        </w:tc>
        <w:tc>
          <w:tcPr>
            <w:tcW w:w="1665" w:type="dxa"/>
            <w:hideMark/>
          </w:tcPr>
          <w:p w14:paraId="66BEC3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605AE776" w14:textId="77777777" w:rsidTr="00E54E46">
        <w:tc>
          <w:tcPr>
            <w:tcW w:w="0" w:type="auto"/>
            <w:hideMark/>
          </w:tcPr>
          <w:p w14:paraId="1400AD5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7905AAF4" w14:textId="20F9AB3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r w:rsidR="0FD97FF9" w:rsidRPr="0FD97FF9">
              <w:rPr>
                <w:rFonts w:ascii="Arial" w:hAnsi="Arial" w:cs="Arial"/>
                <w:color w:val="000000" w:themeColor="text1"/>
                <w:sz w:val="20"/>
                <w:szCs w:val="20"/>
              </w:rPr>
              <w:t>).</w:t>
            </w:r>
          </w:p>
        </w:tc>
        <w:tc>
          <w:tcPr>
            <w:tcW w:w="1665" w:type="dxa"/>
            <w:hideMark/>
          </w:tcPr>
          <w:p w14:paraId="697C4B2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7F65B9C" w14:textId="77777777" w:rsidTr="00E54E46">
        <w:tc>
          <w:tcPr>
            <w:tcW w:w="0" w:type="auto"/>
            <w:hideMark/>
          </w:tcPr>
          <w:p w14:paraId="1A6E75B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1AA754F0" w14:textId="3CE7185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1665" w:type="dxa"/>
            <w:hideMark/>
          </w:tcPr>
          <w:p w14:paraId="207232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CDBC32D" w14:textId="77777777" w:rsidTr="00E54E46">
        <w:tc>
          <w:tcPr>
            <w:tcW w:w="0" w:type="auto"/>
            <w:hideMark/>
          </w:tcPr>
          <w:p w14:paraId="21254F6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2F650E0C" w14:textId="18D3DD34"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1665" w:type="dxa"/>
            <w:hideMark/>
          </w:tcPr>
          <w:p w14:paraId="52D8A9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7A07DEF2" w14:textId="77777777" w:rsidTr="00E54E46">
        <w:tc>
          <w:tcPr>
            <w:tcW w:w="0" w:type="auto"/>
            <w:hideMark/>
          </w:tcPr>
          <w:p w14:paraId="75DB7DC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0075DCE5" w14:textId="2F3283EC"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wyznaczenia obrysu wykańczanej powierzchni</w:t>
            </w:r>
            <w:r w:rsidR="0FD97FF9" w:rsidRPr="0FD97FF9">
              <w:rPr>
                <w:rFonts w:ascii="Arial" w:hAnsi="Arial" w:cs="Arial"/>
                <w:color w:val="000000" w:themeColor="text1"/>
                <w:sz w:val="20"/>
                <w:szCs w:val="20"/>
              </w:rPr>
              <w:t>.</w:t>
            </w:r>
          </w:p>
        </w:tc>
        <w:tc>
          <w:tcPr>
            <w:tcW w:w="1665" w:type="dxa"/>
            <w:hideMark/>
          </w:tcPr>
          <w:p w14:paraId="44A7F25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4</w:t>
            </w:r>
          </w:p>
        </w:tc>
      </w:tr>
      <w:tr w:rsidR="00095A00" w:rsidRPr="00095A00" w14:paraId="72330647" w14:textId="77777777" w:rsidTr="00E54E46">
        <w:tc>
          <w:tcPr>
            <w:tcW w:w="0" w:type="auto"/>
            <w:hideMark/>
          </w:tcPr>
          <w:p w14:paraId="1B00E73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0CB2379E" w14:textId="0CCAB6CC"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FD97FF9" w:rsidRPr="0FD97FF9">
              <w:rPr>
                <w:rFonts w:ascii="Arial" w:hAnsi="Arial" w:cs="Arial"/>
                <w:color w:val="000000" w:themeColor="text1"/>
                <w:sz w:val="20"/>
                <w:szCs w:val="20"/>
              </w:rPr>
              <w:t>.</w:t>
            </w:r>
          </w:p>
        </w:tc>
        <w:tc>
          <w:tcPr>
            <w:tcW w:w="1665" w:type="dxa"/>
            <w:hideMark/>
          </w:tcPr>
          <w:p w14:paraId="2C0C62B2"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46DF4BDE" w14:textId="77777777" w:rsidTr="00E54E46">
        <w:tc>
          <w:tcPr>
            <w:tcW w:w="0" w:type="auto"/>
            <w:hideMark/>
          </w:tcPr>
          <w:p w14:paraId="2A84B3CD"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3FF2896D" w14:textId="6C93C21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 trybie wirtualnego spaceru brak możliwości powrotu do pozycji wyjściowej</w:t>
            </w:r>
            <w:r w:rsidR="0FD97FF9" w:rsidRPr="0FD97FF9">
              <w:rPr>
                <w:rFonts w:ascii="Arial" w:hAnsi="Arial" w:cs="Arial"/>
                <w:color w:val="000000" w:themeColor="text1"/>
                <w:sz w:val="20"/>
                <w:szCs w:val="20"/>
              </w:rPr>
              <w:t>.</w:t>
            </w:r>
          </w:p>
        </w:tc>
        <w:tc>
          <w:tcPr>
            <w:tcW w:w="1665" w:type="dxa"/>
            <w:hideMark/>
          </w:tcPr>
          <w:p w14:paraId="568EFF26"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0078C030" w14:textId="77777777" w:rsidTr="00E54E46">
        <w:tc>
          <w:tcPr>
            <w:tcW w:w="0" w:type="auto"/>
            <w:hideMark/>
          </w:tcPr>
          <w:p w14:paraId="7F6E4F2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45E04EC9" w14:textId="58E7089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tworzenia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edycji </w:t>
            </w:r>
            <w:proofErr w:type="gramStart"/>
            <w:r w:rsidRPr="2F34556B">
              <w:rPr>
                <w:rFonts w:ascii="Arial" w:hAnsi="Arial" w:cs="Arial"/>
                <w:color w:val="000000" w:themeColor="text1"/>
                <w:sz w:val="20"/>
                <w:szCs w:val="20"/>
              </w:rPr>
              <w:t>mebli</w:t>
            </w:r>
            <w:r w:rsidR="004A3D0A">
              <w:rPr>
                <w:rFonts w:ascii="Arial" w:hAnsi="Arial" w:cs="Arial"/>
                <w:color w:val="000000" w:themeColor="text1"/>
                <w:sz w:val="20"/>
                <w:szCs w:val="20"/>
              </w:rPr>
              <w:t xml:space="preserve"> </w:t>
            </w:r>
            <w:r w:rsidR="0FD97FF9" w:rsidRPr="0FD97FF9">
              <w:rPr>
                <w:rFonts w:ascii="Arial" w:hAnsi="Arial" w:cs="Arial"/>
                <w:color w:val="000000" w:themeColor="text1"/>
                <w:sz w:val="20"/>
                <w:szCs w:val="20"/>
              </w:rPr>
              <w:t>.</w:t>
            </w:r>
            <w:proofErr w:type="gramEnd"/>
          </w:p>
        </w:tc>
        <w:tc>
          <w:tcPr>
            <w:tcW w:w="1665" w:type="dxa"/>
            <w:hideMark/>
          </w:tcPr>
          <w:p w14:paraId="493B3BF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69C4E666" w14:textId="77777777" w:rsidTr="00E54E46">
        <w:trPr>
          <w:trHeight w:val="30"/>
        </w:trPr>
        <w:tc>
          <w:tcPr>
            <w:tcW w:w="0" w:type="auto"/>
            <w:hideMark/>
          </w:tcPr>
          <w:p w14:paraId="3371A72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2A26B2CD" w14:textId="14FD5CB7"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przeprowadzenia analizy mieszkania</w:t>
            </w:r>
            <w:r w:rsidR="0FD97FF9" w:rsidRPr="0FD97FF9">
              <w:rPr>
                <w:rFonts w:ascii="Arial" w:hAnsi="Arial" w:cs="Arial"/>
                <w:color w:val="000000" w:themeColor="text1"/>
                <w:sz w:val="20"/>
                <w:szCs w:val="20"/>
              </w:rPr>
              <w:t>.</w:t>
            </w:r>
          </w:p>
        </w:tc>
        <w:tc>
          <w:tcPr>
            <w:tcW w:w="1665" w:type="dxa"/>
            <w:hideMark/>
          </w:tcPr>
          <w:p w14:paraId="29A63ED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7F718160" w14:textId="77777777" w:rsidTr="00E54E46">
        <w:tc>
          <w:tcPr>
            <w:tcW w:w="0" w:type="auto"/>
            <w:hideMark/>
          </w:tcPr>
          <w:p w14:paraId="41C7D30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7182" w:type="dxa"/>
            <w:hideMark/>
          </w:tcPr>
          <w:p w14:paraId="29F767FF" w14:textId="197E9E5B"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przerwania rysowania ściany po wskazaniu tylko jednego punktu</w:t>
            </w:r>
            <w:r w:rsidR="0FD97FF9" w:rsidRPr="0FD97FF9">
              <w:rPr>
                <w:rFonts w:ascii="Arial" w:hAnsi="Arial" w:cs="Arial"/>
                <w:color w:val="000000" w:themeColor="text1"/>
                <w:sz w:val="20"/>
                <w:szCs w:val="20"/>
              </w:rPr>
              <w:t>.</w:t>
            </w:r>
          </w:p>
        </w:tc>
        <w:tc>
          <w:tcPr>
            <w:tcW w:w="1665" w:type="dxa"/>
            <w:hideMark/>
          </w:tcPr>
          <w:p w14:paraId="135D5ACF"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89D53A1" w14:textId="77777777" w:rsidTr="00E54E46">
        <w:tc>
          <w:tcPr>
            <w:tcW w:w="0" w:type="auto"/>
            <w:hideMark/>
          </w:tcPr>
          <w:p w14:paraId="407D395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7182" w:type="dxa"/>
            <w:hideMark/>
          </w:tcPr>
          <w:p w14:paraId="1F0D5CA7" w14:textId="635EEAEF"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domykanie obrysów podłóg</w:t>
            </w:r>
            <w:r w:rsidR="00830BAD">
              <w:rPr>
                <w:rFonts w:ascii="Arial" w:hAnsi="Arial" w:cs="Arial"/>
                <w:color w:val="000000" w:themeColor="text1"/>
                <w:sz w:val="20"/>
                <w:szCs w:val="20"/>
              </w:rPr>
              <w:t>,</w:t>
            </w:r>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FD97FF9" w:rsidRPr="0FD97FF9">
              <w:rPr>
                <w:rFonts w:ascii="Arial" w:hAnsi="Arial" w:cs="Arial"/>
                <w:color w:val="000000" w:themeColor="text1"/>
                <w:sz w:val="20"/>
                <w:szCs w:val="20"/>
              </w:rPr>
              <w:t>.</w:t>
            </w:r>
          </w:p>
        </w:tc>
        <w:tc>
          <w:tcPr>
            <w:tcW w:w="1665" w:type="dxa"/>
            <w:hideMark/>
          </w:tcPr>
          <w:p w14:paraId="5EA8464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7D1B63E6" w14:textId="77777777" w:rsidTr="00E54E46">
        <w:tc>
          <w:tcPr>
            <w:tcW w:w="0" w:type="auto"/>
            <w:hideMark/>
          </w:tcPr>
          <w:p w14:paraId="469E440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7182" w:type="dxa"/>
            <w:hideMark/>
          </w:tcPr>
          <w:p w14:paraId="40A44976" w14:textId="07CA39A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FD97FF9" w:rsidRPr="0FD97FF9">
              <w:rPr>
                <w:rFonts w:ascii="Arial" w:hAnsi="Arial" w:cs="Arial"/>
                <w:color w:val="000000" w:themeColor="text1"/>
                <w:sz w:val="20"/>
                <w:szCs w:val="20"/>
              </w:rPr>
              <w:t>.</w:t>
            </w:r>
          </w:p>
        </w:tc>
        <w:tc>
          <w:tcPr>
            <w:tcW w:w="1665" w:type="dxa"/>
            <w:hideMark/>
          </w:tcPr>
          <w:p w14:paraId="79A2FEF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bl>
    <w:p w14:paraId="1ED4749B" w14:textId="77777777" w:rsidR="00095A00" w:rsidRPr="00095A00" w:rsidRDefault="00095A00" w:rsidP="00095A00">
      <w:pPr>
        <w:spacing w:line="360" w:lineRule="auto"/>
        <w:rPr>
          <w:rFonts w:ascii="Arial" w:hAnsi="Arial" w:cs="Arial"/>
          <w:sz w:val="20"/>
          <w:szCs w:val="20"/>
        </w:rPr>
      </w:pPr>
    </w:p>
    <w:p w14:paraId="578A1023" w14:textId="4885AA24" w:rsidR="00095A00" w:rsidRPr="00095A00" w:rsidRDefault="00095A00" w:rsidP="008048CF">
      <w:pPr>
        <w:pStyle w:val="Nagwek2"/>
        <w:numPr>
          <w:ilvl w:val="1"/>
          <w:numId w:val="125"/>
        </w:numPr>
      </w:pPr>
      <w:bookmarkStart w:id="481" w:name="_Toc124445106"/>
      <w:bookmarkStart w:id="482" w:name="_Toc124835763"/>
      <w:r w:rsidRPr="00095A00">
        <w:t>Lista poprawek</w:t>
      </w:r>
      <w:bookmarkEnd w:id="481"/>
      <w:bookmarkEnd w:id="482"/>
    </w:p>
    <w:p w14:paraId="6699E089" w14:textId="76E01198"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 zapoznaniu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wynikami testów przeprowadzonych przez użytkowników wprowadzono poprawki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wersji </w:t>
      </w:r>
      <w:proofErr w:type="gramStart"/>
      <w:r w:rsidRPr="2F34556B">
        <w:rPr>
          <w:rFonts w:ascii="Arial" w:hAnsi="Arial" w:cs="Arial"/>
          <w:color w:val="000000" w:themeColor="text1"/>
          <w:sz w:val="20"/>
          <w:szCs w:val="20"/>
        </w:rPr>
        <w:t>finalnej</w:t>
      </w:r>
      <w:proofErr w:type="gramEnd"/>
      <w:r w:rsidRPr="2F34556B">
        <w:rPr>
          <w:rFonts w:ascii="Arial" w:hAnsi="Arial" w:cs="Arial"/>
          <w:color w:val="000000" w:themeColor="text1"/>
          <w:sz w:val="20"/>
          <w:szCs w:val="20"/>
        </w:rPr>
        <w:t xml:space="preserve"> programu. Część zgłoszonych usterek wynikała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podjęcia decyzji</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830BAD">
        <w:rPr>
          <w:rFonts w:ascii="Arial" w:hAnsi="Arial" w:cs="Arial"/>
          <w:color w:val="000000" w:themeColor="text1"/>
          <w:sz w:val="20"/>
          <w:szCs w:val="20"/>
        </w:rPr>
        <w:t>nieimplementowaniu</w:t>
      </w:r>
      <w:r w:rsidRPr="2F34556B">
        <w:rPr>
          <w:rFonts w:ascii="Arial" w:hAnsi="Arial" w:cs="Arial"/>
          <w:color w:val="000000" w:themeColor="text1"/>
          <w:sz w:val="20"/>
          <w:szCs w:val="20"/>
        </w:rPr>
        <w:t xml:space="preserve"> części funkcjonalności/modułów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racji na ograniczenia czasowe, na przykład nie zaimplementowano modułu Analizy.</w:t>
      </w:r>
      <w:r w:rsidR="004A3D0A">
        <w:rPr>
          <w:rFonts w:ascii="Arial" w:hAnsi="Arial" w:cs="Arial"/>
          <w:color w:val="000000" w:themeColor="text1"/>
          <w:sz w:val="20"/>
          <w:szCs w:val="20"/>
        </w:rPr>
        <w:t xml:space="preserve"> </w:t>
      </w:r>
    </w:p>
    <w:p w14:paraId="3847CF19" w14:textId="6A2C303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Tabela 1</w:t>
      </w:r>
      <w:r w:rsidR="00AB26D7">
        <w:rPr>
          <w:rFonts w:ascii="Arial" w:hAnsi="Arial" w:cs="Arial"/>
          <w:color w:val="000000" w:themeColor="text1"/>
          <w:sz w:val="20"/>
          <w:szCs w:val="20"/>
        </w:rPr>
        <w:t>3</w:t>
      </w:r>
      <w:r w:rsidRPr="2F34556B">
        <w:rPr>
          <w:rFonts w:ascii="Arial" w:hAnsi="Arial" w:cs="Arial"/>
          <w:color w:val="000000" w:themeColor="text1"/>
          <w:sz w:val="20"/>
          <w:szCs w:val="20"/>
        </w:rPr>
        <w:t>. przedstawia zbiorcze zestawienie usterek, które zostały naprawione (zarówno tych związanych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UI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aplikacji):</w:t>
      </w:r>
    </w:p>
    <w:p w14:paraId="35E0B811" w14:textId="77777777" w:rsidR="00095A00" w:rsidRPr="00095A00" w:rsidRDefault="00095A00" w:rsidP="00095A00">
      <w:pPr>
        <w:spacing w:line="360" w:lineRule="auto"/>
        <w:rPr>
          <w:rFonts w:ascii="Arial" w:hAnsi="Arial" w:cs="Arial"/>
          <w:sz w:val="20"/>
          <w:szCs w:val="20"/>
        </w:rPr>
      </w:pPr>
    </w:p>
    <w:p w14:paraId="090230AE" w14:textId="0CB7C44B" w:rsidR="00095A00" w:rsidRPr="00095A00" w:rsidRDefault="00095A00" w:rsidP="004B02BF">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13</w:t>
      </w:r>
      <w:r w:rsidRPr="00095A00">
        <w:rPr>
          <w:rFonts w:ascii="Arial" w:hAnsi="Arial" w:cs="Arial"/>
          <w:color w:val="000000"/>
          <w:sz w:val="20"/>
          <w:szCs w:val="20"/>
        </w:rPr>
        <w:t>. Wykaz naprawionych usterek dla UI oraz silnika aplikacji</w:t>
      </w:r>
    </w:p>
    <w:tbl>
      <w:tblPr>
        <w:tblStyle w:val="Tabela-Siatka"/>
        <w:tblW w:w="0" w:type="auto"/>
        <w:tblLook w:val="04A0" w:firstRow="1" w:lastRow="0" w:firstColumn="1" w:lastColumn="0" w:noHBand="0" w:noVBand="1"/>
      </w:tblPr>
      <w:tblGrid>
        <w:gridCol w:w="439"/>
        <w:gridCol w:w="1095"/>
        <w:gridCol w:w="4244"/>
        <w:gridCol w:w="3508"/>
      </w:tblGrid>
      <w:tr w:rsidR="00095A00" w:rsidRPr="00095A00" w14:paraId="3D5C436C" w14:textId="77777777" w:rsidTr="00842FB1">
        <w:trPr>
          <w:cantSplit/>
          <w:trHeight w:val="191"/>
        </w:trPr>
        <w:tc>
          <w:tcPr>
            <w:tcW w:w="0" w:type="auto"/>
            <w:shd w:val="clear" w:color="auto" w:fill="BFBFBF" w:themeFill="background1" w:themeFillShade="BF"/>
            <w:hideMark/>
          </w:tcPr>
          <w:p w14:paraId="45E7CD9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1095" w:type="dxa"/>
            <w:shd w:val="clear" w:color="auto" w:fill="BFBFBF" w:themeFill="background1" w:themeFillShade="BF"/>
            <w:hideMark/>
          </w:tcPr>
          <w:p w14:paraId="68C6CC48"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 / Silnik</w:t>
            </w:r>
          </w:p>
        </w:tc>
        <w:tc>
          <w:tcPr>
            <w:tcW w:w="4244" w:type="dxa"/>
            <w:shd w:val="clear" w:color="auto" w:fill="BFBFBF" w:themeFill="background1" w:themeFillShade="BF"/>
            <w:hideMark/>
          </w:tcPr>
          <w:p w14:paraId="2D97C95D"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Usterka</w:t>
            </w:r>
          </w:p>
        </w:tc>
        <w:tc>
          <w:tcPr>
            <w:tcW w:w="3508" w:type="dxa"/>
            <w:shd w:val="clear" w:color="auto" w:fill="BFBFBF" w:themeFill="background1" w:themeFillShade="BF"/>
            <w:hideMark/>
          </w:tcPr>
          <w:p w14:paraId="3314BB2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Uwagi</w:t>
            </w:r>
          </w:p>
        </w:tc>
      </w:tr>
      <w:tr w:rsidR="00095A00" w:rsidRPr="00095A00" w14:paraId="68CA0DB6" w14:textId="77777777" w:rsidTr="00842FB1">
        <w:trPr>
          <w:cantSplit/>
        </w:trPr>
        <w:tc>
          <w:tcPr>
            <w:tcW w:w="0" w:type="auto"/>
            <w:hideMark/>
          </w:tcPr>
          <w:p w14:paraId="17935CEE" w14:textId="3C4292AF"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1095" w:type="dxa"/>
            <w:vAlign w:val="center"/>
            <w:hideMark/>
          </w:tcPr>
          <w:p w14:paraId="0B60D002"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1C18A363" w14:textId="34F22357"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FD97FF9" w:rsidRPr="0FD97FF9">
              <w:rPr>
                <w:rFonts w:ascii="Arial" w:hAnsi="Arial" w:cs="Arial"/>
                <w:color w:val="000000" w:themeColor="text1"/>
                <w:sz w:val="20"/>
                <w:szCs w:val="20"/>
              </w:rPr>
              <w:t>.</w:t>
            </w:r>
          </w:p>
        </w:tc>
        <w:tc>
          <w:tcPr>
            <w:tcW w:w="3508" w:type="dxa"/>
            <w:hideMark/>
          </w:tcPr>
          <w:p w14:paraId="7840CB7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Zastosowano mniej zlewające się tło.</w:t>
            </w:r>
          </w:p>
        </w:tc>
      </w:tr>
      <w:tr w:rsidR="00095A00" w:rsidRPr="00095A00" w14:paraId="40C1D181" w14:textId="77777777" w:rsidTr="00842FB1">
        <w:trPr>
          <w:cantSplit/>
        </w:trPr>
        <w:tc>
          <w:tcPr>
            <w:tcW w:w="0" w:type="auto"/>
            <w:hideMark/>
          </w:tcPr>
          <w:p w14:paraId="2A7CE09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lastRenderedPageBreak/>
              <w:t>2</w:t>
            </w:r>
          </w:p>
        </w:tc>
        <w:tc>
          <w:tcPr>
            <w:tcW w:w="1095" w:type="dxa"/>
            <w:vAlign w:val="center"/>
            <w:hideMark/>
          </w:tcPr>
          <w:p w14:paraId="13C1337D"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5E0F715" w14:textId="1C79B9AB"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p>
        </w:tc>
        <w:tc>
          <w:tcPr>
            <w:tcW w:w="3508" w:type="dxa"/>
            <w:hideMark/>
          </w:tcPr>
          <w:p w14:paraId="5273D511" w14:textId="12D9D1A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Zaplanowano do implementacji narzędzie scalania ścian.</w:t>
            </w:r>
          </w:p>
        </w:tc>
      </w:tr>
      <w:tr w:rsidR="00095A00" w:rsidRPr="00095A00" w14:paraId="7F8CBA9B" w14:textId="77777777" w:rsidTr="00842FB1">
        <w:trPr>
          <w:cantSplit/>
        </w:trPr>
        <w:tc>
          <w:tcPr>
            <w:tcW w:w="0" w:type="auto"/>
            <w:hideMark/>
          </w:tcPr>
          <w:p w14:paraId="668F240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1095" w:type="dxa"/>
            <w:vAlign w:val="center"/>
            <w:hideMark/>
          </w:tcPr>
          <w:p w14:paraId="1C65ABB6"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03791B12" w14:textId="625D3986" w:rsidR="00095A00" w:rsidRPr="00095A00" w:rsidRDefault="00095A00" w:rsidP="00D46BD2">
            <w:pPr>
              <w:pStyle w:val="NormalnyWeb"/>
              <w:spacing w:beforeAutospacing="0" w:afterAutospacing="0" w:line="360" w:lineRule="auto"/>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3508" w:type="dxa"/>
            <w:hideMark/>
          </w:tcPr>
          <w:p w14:paraId="58102C9F" w14:textId="03C02411"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Skorygowano tę usterkę przypisując odpowiednią funkcję przyciskowi</w:t>
            </w:r>
            <w:r w:rsidR="0FD97FF9" w:rsidRPr="0FD97FF9">
              <w:rPr>
                <w:rFonts w:ascii="Arial" w:hAnsi="Arial" w:cs="Arial"/>
                <w:color w:val="000000" w:themeColor="text1"/>
                <w:sz w:val="20"/>
                <w:szCs w:val="20"/>
              </w:rPr>
              <w:t>.</w:t>
            </w:r>
          </w:p>
        </w:tc>
      </w:tr>
      <w:tr w:rsidR="00095A00" w:rsidRPr="00095A00" w14:paraId="6965F2B7" w14:textId="77777777" w:rsidTr="00842FB1">
        <w:trPr>
          <w:cantSplit/>
          <w:trHeight w:val="1595"/>
        </w:trPr>
        <w:tc>
          <w:tcPr>
            <w:tcW w:w="0" w:type="auto"/>
            <w:hideMark/>
          </w:tcPr>
          <w:p w14:paraId="54DFCD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1095" w:type="dxa"/>
            <w:vAlign w:val="center"/>
            <w:hideMark/>
          </w:tcPr>
          <w:p w14:paraId="28D24E0C"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2708D982" w14:textId="494C011A"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3508" w:type="dxa"/>
            <w:hideMark/>
          </w:tcPr>
          <w:p w14:paraId="198D1E14" w14:textId="03D326B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Trwają prace nad menadżerem podłóg,</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ramach którego będzie można zarządzać kolejnością wyświetlania warstw wykończeniowych.</w:t>
            </w:r>
          </w:p>
          <w:p w14:paraId="55C7B48A" w14:textId="77777777" w:rsidR="00095A00" w:rsidRPr="00095A00" w:rsidRDefault="00095A00" w:rsidP="00095A00">
            <w:pPr>
              <w:spacing w:line="360" w:lineRule="auto"/>
              <w:rPr>
                <w:rFonts w:ascii="Arial" w:hAnsi="Arial" w:cs="Arial"/>
                <w:sz w:val="20"/>
                <w:szCs w:val="20"/>
              </w:rPr>
            </w:pPr>
          </w:p>
        </w:tc>
      </w:tr>
      <w:tr w:rsidR="00095A00" w:rsidRPr="00095A00" w14:paraId="5A33CC1A" w14:textId="77777777" w:rsidTr="00842FB1">
        <w:trPr>
          <w:cantSplit/>
        </w:trPr>
        <w:tc>
          <w:tcPr>
            <w:tcW w:w="0" w:type="auto"/>
            <w:hideMark/>
          </w:tcPr>
          <w:p w14:paraId="071D357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1095" w:type="dxa"/>
            <w:vAlign w:val="center"/>
            <w:hideMark/>
          </w:tcPr>
          <w:p w14:paraId="0699E28B"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589491B6" w14:textId="77777777" w:rsidR="00095A00" w:rsidRPr="00095A00" w:rsidRDefault="00095A00" w:rsidP="00D46BD2">
            <w:pPr>
              <w:pStyle w:val="NormalnyWeb"/>
              <w:spacing w:beforeAutospacing="0" w:afterAutospacing="0" w:line="360" w:lineRule="auto"/>
              <w:rPr>
                <w:rFonts w:ascii="Arial" w:hAnsi="Arial" w:cs="Arial"/>
                <w:sz w:val="20"/>
                <w:szCs w:val="20"/>
              </w:rPr>
            </w:pPr>
            <w:r w:rsidRPr="00095A00">
              <w:rPr>
                <w:rFonts w:ascii="Arial" w:hAnsi="Arial" w:cs="Arial"/>
                <w:color w:val="000000"/>
                <w:sz w:val="20"/>
                <w:szCs w:val="20"/>
              </w:rPr>
              <w:t>Brak możliwości wyznaczenia obrysu wykańczanej powierzchni.</w:t>
            </w:r>
          </w:p>
        </w:tc>
        <w:tc>
          <w:tcPr>
            <w:tcW w:w="3508" w:type="dxa"/>
            <w:hideMark/>
          </w:tcPr>
          <w:p w14:paraId="56A6DB31" w14:textId="5761F21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Zaimplementowano możliwość wyznaczania powierzchni.</w:t>
            </w:r>
            <w:r w:rsidR="004A3D0A">
              <w:rPr>
                <w:rFonts w:ascii="Arial" w:hAnsi="Arial" w:cs="Arial"/>
                <w:color w:val="000000"/>
                <w:sz w:val="20"/>
                <w:szCs w:val="20"/>
              </w:rPr>
              <w:t xml:space="preserve"> </w:t>
            </w:r>
          </w:p>
        </w:tc>
      </w:tr>
      <w:tr w:rsidR="00095A00" w:rsidRPr="00095A00" w14:paraId="3953B985" w14:textId="77777777" w:rsidTr="00842FB1">
        <w:trPr>
          <w:cantSplit/>
        </w:trPr>
        <w:tc>
          <w:tcPr>
            <w:tcW w:w="0" w:type="auto"/>
            <w:hideMark/>
          </w:tcPr>
          <w:p w14:paraId="1029F177"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1095" w:type="dxa"/>
            <w:vAlign w:val="center"/>
            <w:hideMark/>
          </w:tcPr>
          <w:p w14:paraId="34212AE9"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7780DD3" w14:textId="645D5A12"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CF41F86" w:rsidRPr="0CF41F86">
              <w:rPr>
                <w:rFonts w:ascii="Arial" w:hAnsi="Arial" w:cs="Arial"/>
                <w:color w:val="000000" w:themeColor="text1"/>
                <w:sz w:val="20"/>
                <w:szCs w:val="20"/>
              </w:rPr>
              <w:t>.</w:t>
            </w:r>
          </w:p>
        </w:tc>
        <w:tc>
          <w:tcPr>
            <w:tcW w:w="3508" w:type="dxa"/>
            <w:hideMark/>
          </w:tcPr>
          <w:p w14:paraId="53B7480B" w14:textId="0EF461C6"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Obecnie we wszystkich trybach 3D możliwe jest poruszanie za pomocą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klawiatury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klawiszy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kursora oraz klawiszy WASD</w:t>
            </w:r>
            <w:r w:rsidR="0CF41F86" w:rsidRPr="0CF41F86">
              <w:rPr>
                <w:rFonts w:ascii="Arial" w:hAnsi="Arial" w:cs="Arial"/>
                <w:color w:val="000000" w:themeColor="text1"/>
                <w:sz w:val="20"/>
                <w:szCs w:val="20"/>
              </w:rPr>
              <w:t>.</w:t>
            </w:r>
          </w:p>
        </w:tc>
      </w:tr>
      <w:tr w:rsidR="00095A00" w:rsidRPr="00095A00" w14:paraId="06C92C0C" w14:textId="77777777" w:rsidTr="00842FB1">
        <w:trPr>
          <w:cantSplit/>
        </w:trPr>
        <w:tc>
          <w:tcPr>
            <w:tcW w:w="0" w:type="auto"/>
            <w:hideMark/>
          </w:tcPr>
          <w:p w14:paraId="5C00EFE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1095" w:type="dxa"/>
            <w:vAlign w:val="center"/>
            <w:hideMark/>
          </w:tcPr>
          <w:p w14:paraId="2AFFF018"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37AAA2A2" w14:textId="7AE4D539"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W trybie wirtualnego spaceru brak możliwości powrotu do pozycji wyjściowej</w:t>
            </w:r>
            <w:r w:rsidR="0CF41F86" w:rsidRPr="0CF41F86">
              <w:rPr>
                <w:rFonts w:ascii="Arial" w:hAnsi="Arial" w:cs="Arial"/>
                <w:color w:val="000000" w:themeColor="text1"/>
                <w:sz w:val="20"/>
                <w:szCs w:val="20"/>
              </w:rPr>
              <w:t>.</w:t>
            </w:r>
          </w:p>
        </w:tc>
        <w:tc>
          <w:tcPr>
            <w:tcW w:w="3508" w:type="dxa"/>
            <w:hideMark/>
          </w:tcPr>
          <w:p w14:paraId="282DF97E" w14:textId="56807C3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Wdrożone rozwiązanie wymagało szczegółowej analizy co do sposobu definiowania pozycji wyjściowej.</w:t>
            </w:r>
          </w:p>
        </w:tc>
      </w:tr>
      <w:tr w:rsidR="00095A00" w:rsidRPr="00095A00" w14:paraId="0CA95110" w14:textId="77777777" w:rsidTr="00842FB1">
        <w:trPr>
          <w:cantSplit/>
        </w:trPr>
        <w:tc>
          <w:tcPr>
            <w:tcW w:w="0" w:type="auto"/>
            <w:hideMark/>
          </w:tcPr>
          <w:p w14:paraId="6EAB70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1095" w:type="dxa"/>
            <w:vAlign w:val="center"/>
            <w:hideMark/>
          </w:tcPr>
          <w:p w14:paraId="420B65D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4A4DBA4C" w14:textId="03E1D28C"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Brak możliwości przerwania rysowania ściany po wskazaniu tylko jednego punktu</w:t>
            </w:r>
            <w:r w:rsidR="0CF41F86" w:rsidRPr="0CF41F86">
              <w:rPr>
                <w:rFonts w:ascii="Arial" w:hAnsi="Arial" w:cs="Arial"/>
                <w:color w:val="000000" w:themeColor="text1"/>
                <w:sz w:val="20"/>
                <w:szCs w:val="20"/>
              </w:rPr>
              <w:t>.</w:t>
            </w:r>
          </w:p>
        </w:tc>
        <w:tc>
          <w:tcPr>
            <w:tcW w:w="3508" w:type="dxa"/>
            <w:hideMark/>
          </w:tcPr>
          <w:p w14:paraId="22F0D85E" w14:textId="030D5F34" w:rsidR="00095A00" w:rsidRPr="00095A00" w:rsidRDefault="00095A00" w:rsidP="00095A00">
            <w:pPr>
              <w:pStyle w:val="NormalnyWeb"/>
              <w:spacing w:beforeAutospacing="0" w:afterAutospacing="0" w:line="360" w:lineRule="auto"/>
              <w:jc w:val="both"/>
              <w:rPr>
                <w:rFonts w:ascii="Arial" w:hAnsi="Arial" w:cs="Arial"/>
                <w:sz w:val="20"/>
                <w:szCs w:val="20"/>
              </w:rPr>
            </w:pPr>
            <w:r w:rsidRPr="0CF41F86">
              <w:rPr>
                <w:rFonts w:ascii="Arial" w:hAnsi="Arial" w:cs="Arial"/>
                <w:color w:val="000000" w:themeColor="text1"/>
                <w:sz w:val="20"/>
                <w:szCs w:val="20"/>
              </w:rPr>
              <w:t xml:space="preserve">Przerwanie możliwe po zastosowaniu </w:t>
            </w:r>
            <w:proofErr w:type="spellStart"/>
            <w:r w:rsidRPr="0CF41F86">
              <w:rPr>
                <w:rFonts w:ascii="Arial" w:hAnsi="Arial" w:cs="Arial"/>
                <w:color w:val="000000" w:themeColor="text1"/>
                <w:sz w:val="20"/>
                <w:szCs w:val="20"/>
              </w:rPr>
              <w:t>double-click</w:t>
            </w:r>
            <w:proofErr w:type="spellEnd"/>
            <w:r w:rsidR="0CF41F86" w:rsidRPr="0CF41F86">
              <w:rPr>
                <w:rFonts w:ascii="Arial" w:hAnsi="Arial" w:cs="Arial"/>
                <w:color w:val="000000" w:themeColor="text1"/>
                <w:sz w:val="20"/>
                <w:szCs w:val="20"/>
              </w:rPr>
              <w:t>.</w:t>
            </w:r>
          </w:p>
        </w:tc>
      </w:tr>
      <w:tr w:rsidR="00095A00" w:rsidRPr="00095A00" w14:paraId="5F490CDB" w14:textId="77777777" w:rsidTr="00842FB1">
        <w:trPr>
          <w:cantSplit/>
        </w:trPr>
        <w:tc>
          <w:tcPr>
            <w:tcW w:w="0" w:type="auto"/>
            <w:hideMark/>
          </w:tcPr>
          <w:p w14:paraId="56978E2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1095" w:type="dxa"/>
            <w:vAlign w:val="center"/>
            <w:hideMark/>
          </w:tcPr>
          <w:p w14:paraId="0F3568FB" w14:textId="729F6CFC" w:rsidR="00095A00" w:rsidRPr="00095A00" w:rsidRDefault="00461329"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0F090D80" w14:textId="738CF219"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 xml:space="preserve">Brak domykanie obrysów </w:t>
            </w:r>
            <w:proofErr w:type="gramStart"/>
            <w:r w:rsidRPr="2F34556B">
              <w:rPr>
                <w:rFonts w:ascii="Arial" w:hAnsi="Arial" w:cs="Arial"/>
                <w:color w:val="000000" w:themeColor="text1"/>
                <w:sz w:val="20"/>
                <w:szCs w:val="20"/>
              </w:rPr>
              <w:t>podłóg</w:t>
            </w:r>
            <w:proofErr w:type="gramEnd"/>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CF41F86" w:rsidRPr="0CF41F86">
              <w:rPr>
                <w:rFonts w:ascii="Arial" w:hAnsi="Arial" w:cs="Arial"/>
                <w:color w:val="000000" w:themeColor="text1"/>
                <w:sz w:val="20"/>
                <w:szCs w:val="20"/>
              </w:rPr>
              <w:t>.</w:t>
            </w:r>
          </w:p>
        </w:tc>
        <w:tc>
          <w:tcPr>
            <w:tcW w:w="3508" w:type="dxa"/>
            <w:hideMark/>
          </w:tcPr>
          <w:p w14:paraId="69579055" w14:textId="3FD97390"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Aktualnie punkt początkowy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końcowy nie muszą się pokrywać, aby wygenerowana została powierzchnia podłogi.</w:t>
            </w:r>
          </w:p>
        </w:tc>
      </w:tr>
      <w:tr w:rsidR="00095A00" w:rsidRPr="00095A00" w14:paraId="19AE94AD" w14:textId="77777777" w:rsidTr="00842FB1">
        <w:trPr>
          <w:cantSplit/>
        </w:trPr>
        <w:tc>
          <w:tcPr>
            <w:tcW w:w="0" w:type="auto"/>
            <w:hideMark/>
          </w:tcPr>
          <w:p w14:paraId="107F10B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1095" w:type="dxa"/>
            <w:vAlign w:val="center"/>
            <w:hideMark/>
          </w:tcPr>
          <w:p w14:paraId="75B015B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F3CF466" w14:textId="62261B5A"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CF41F86" w:rsidRPr="0CF41F86">
              <w:rPr>
                <w:rFonts w:ascii="Arial" w:hAnsi="Arial" w:cs="Arial"/>
                <w:color w:val="000000" w:themeColor="text1"/>
                <w:sz w:val="20"/>
                <w:szCs w:val="20"/>
              </w:rPr>
              <w:t>.</w:t>
            </w:r>
          </w:p>
        </w:tc>
        <w:tc>
          <w:tcPr>
            <w:tcW w:w="3508" w:type="dxa"/>
            <w:hideMark/>
          </w:tcPr>
          <w:p w14:paraId="6078E9CF" w14:textId="0B6B4C4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Aktualnie wszystkie meble są wczytywane poprawnie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ładowania zapisu.</w:t>
            </w:r>
          </w:p>
        </w:tc>
      </w:tr>
      <w:tr w:rsidR="00095A00" w:rsidRPr="00095A00" w14:paraId="5E5D8F7E" w14:textId="77777777" w:rsidTr="00842FB1">
        <w:trPr>
          <w:cantSplit/>
        </w:trPr>
        <w:tc>
          <w:tcPr>
            <w:tcW w:w="0" w:type="auto"/>
            <w:hideMark/>
          </w:tcPr>
          <w:p w14:paraId="598A68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14</w:t>
            </w:r>
          </w:p>
        </w:tc>
        <w:tc>
          <w:tcPr>
            <w:tcW w:w="1095" w:type="dxa"/>
            <w:vAlign w:val="center"/>
            <w:hideMark/>
          </w:tcPr>
          <w:p w14:paraId="2DDB6E74"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56292CCF" w14:textId="2AD049AC"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CF41F86" w:rsidRPr="0CF41F86">
              <w:rPr>
                <w:rFonts w:ascii="Arial" w:hAnsi="Arial" w:cs="Arial"/>
                <w:color w:val="000000" w:themeColor="text1"/>
                <w:sz w:val="20"/>
                <w:szCs w:val="20"/>
              </w:rPr>
              <w:t>.</w:t>
            </w:r>
          </w:p>
        </w:tc>
        <w:tc>
          <w:tcPr>
            <w:tcW w:w="3508" w:type="dxa"/>
            <w:hideMark/>
          </w:tcPr>
          <w:p w14:paraId="04A8E4C8" w14:textId="3B914B2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Naprawiono działanie menu rozwijanego związanego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kondygnacjami.</w:t>
            </w:r>
          </w:p>
        </w:tc>
      </w:tr>
    </w:tbl>
    <w:p w14:paraId="66833104" w14:textId="73173D5C" w:rsidR="00C90482" w:rsidRDefault="00C90482" w:rsidP="00AC7207">
      <w:bookmarkStart w:id="483" w:name="_Toc124445107"/>
    </w:p>
    <w:p w14:paraId="383F6520" w14:textId="1D1D637C" w:rsidR="00AC7207" w:rsidRPr="00AC7207" w:rsidRDefault="00C90482" w:rsidP="009C1449">
      <w:pPr>
        <w:spacing w:line="240" w:lineRule="auto"/>
      </w:pPr>
      <w:r>
        <w:br w:type="page"/>
      </w:r>
      <w:commentRangeStart w:id="484"/>
      <w:commentRangeEnd w:id="484"/>
      <w:r w:rsidR="00842FB1">
        <w:rPr>
          <w:rStyle w:val="Odwoaniedokomentarza"/>
        </w:rPr>
        <w:commentReference w:id="484"/>
      </w:r>
    </w:p>
    <w:p w14:paraId="06980D29" w14:textId="48A857BE" w:rsidR="00095A00" w:rsidRPr="00882E42" w:rsidRDefault="00EF29ED" w:rsidP="008048CF">
      <w:pPr>
        <w:pStyle w:val="Nagwek1"/>
        <w:numPr>
          <w:ilvl w:val="0"/>
          <w:numId w:val="125"/>
        </w:numPr>
        <w:rPr>
          <w:rFonts w:cs="Arial"/>
          <w:sz w:val="20"/>
          <w:szCs w:val="20"/>
        </w:rPr>
      </w:pPr>
      <w:bookmarkStart w:id="485" w:name="_Toc124835764"/>
      <w:r>
        <w:lastRenderedPageBreak/>
        <w:t>PODSUMOWANIE</w:t>
      </w:r>
      <w:bookmarkEnd w:id="483"/>
      <w:bookmarkEnd w:id="485"/>
    </w:p>
    <w:p w14:paraId="123D85D6" w14:textId="3D29A77D"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Zaprojektowana aplikacja ma na celu dostarczenie użytkownikom innowacyjnego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immersyjnego narzędzia do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wizualizacji stworzonego mieszkania lub domu. Dzięki wykorzystaniu różnych funkcji projektowych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technologii VR aplikacja umożliwia użytkownikom tworzenie niestandardowych kondygnacji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projektów wnętrz,</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D75DE7">
        <w:rPr>
          <w:rFonts w:ascii="Arial" w:hAnsi="Arial" w:cs="Arial"/>
          <w:color w:val="000000" w:themeColor="text1"/>
          <w:sz w:val="20"/>
          <w:szCs w:val="20"/>
        </w:rPr>
        <w:t>na koniec</w:t>
      </w:r>
      <w:r w:rsidR="00D75DE7"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daje możliwość wirtualnego spaceru po ukończonym domu.</w:t>
      </w:r>
    </w:p>
    <w:p w14:paraId="1704204E" w14:textId="4E3B4E80"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Przyjazny dla użytkownika interfejs aplikacji oraz wszechstronne opcje projektowe umożliwiają użytkownikom łatwe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efektywne stworzenie projektu domu odpowiadającego ich potrzebom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preferencjom. Dostępna funkcja VR pozwala na bardziej wciągające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interaktywne wrażenia, zwiększając zaangażowanie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proces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umożliwiając podejmowanie bardziej świadomych decyzji dotyczących projektu domu.</w:t>
      </w:r>
    </w:p>
    <w:p w14:paraId="14580B3C" w14:textId="537DD15C" w:rsidR="00095A00" w:rsidRPr="00095A00" w:rsidRDefault="00095A00" w:rsidP="008048CF">
      <w:pPr>
        <w:pStyle w:val="Nagwek2"/>
        <w:numPr>
          <w:ilvl w:val="1"/>
          <w:numId w:val="125"/>
        </w:numPr>
      </w:pPr>
      <w:bookmarkStart w:id="486" w:name="_Toc124445108"/>
      <w:bookmarkStart w:id="487" w:name="_Toc124835765"/>
      <w:r w:rsidRPr="00095A00">
        <w:t>Ocena przeprowadzonych prac</w:t>
      </w:r>
      <w:bookmarkEnd w:id="486"/>
      <w:bookmarkEnd w:id="487"/>
    </w:p>
    <w:p w14:paraId="10B3A76F" w14:textId="359895D2"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koncentrowały się na realizacji najważniejszych wymagań funkcjonalnych tak</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aby użytkownik miał dostęp do podstawowych narzędzi projektowania budynku oraz aby po zaprojektowaniu mógł odbyć 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wykorzystaniem zestawu VR. Silnik programu został oparty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Unity natomiast funkcję wirtualnego spaceru zrealizowano dzięki środowisku SteamVR.</w:t>
      </w:r>
      <w:r w:rsidR="00FA65DA">
        <w:rPr>
          <w:rFonts w:ascii="Arial" w:hAnsi="Arial" w:cs="Arial"/>
          <w:color w:val="000000" w:themeColor="text1"/>
          <w:sz w:val="20"/>
          <w:szCs w:val="20"/>
        </w:rPr>
        <w:t xml:space="preserve"> </w:t>
      </w:r>
    </w:p>
    <w:p w14:paraId="572B0E5C" w14:textId="4229CE0F"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składały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części: projektowej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implementacyjnej. Prace te były prowadzone równolegle. Całość zajęła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przybliżeniu 10 miesięcy, co okazało się czasem niewystarczającym na implementację wszystkich funkcjonalności opisanych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842FB1">
        <w:rPr>
          <w:rFonts w:ascii="Arial" w:hAnsi="Arial" w:cs="Arial"/>
          <w:color w:val="000000" w:themeColor="text1"/>
          <w:sz w:val="20"/>
          <w:szCs w:val="20"/>
        </w:rPr>
        <w:t>s</w:t>
      </w:r>
      <w:r w:rsidRPr="2F34556B">
        <w:rPr>
          <w:rFonts w:ascii="Arial" w:hAnsi="Arial" w:cs="Arial"/>
          <w:color w:val="000000" w:themeColor="text1"/>
          <w:sz w:val="20"/>
          <w:szCs w:val="20"/>
        </w:rPr>
        <w:t xml:space="preserve">pecyfikacji </w:t>
      </w:r>
      <w:r w:rsidR="00842FB1">
        <w:rPr>
          <w:rFonts w:ascii="Arial" w:hAnsi="Arial" w:cs="Arial"/>
          <w:color w:val="000000" w:themeColor="text1"/>
          <w:sz w:val="20"/>
          <w:szCs w:val="20"/>
        </w:rPr>
        <w:t>w</w:t>
      </w:r>
      <w:r w:rsidRPr="2F34556B">
        <w:rPr>
          <w:rFonts w:ascii="Arial" w:hAnsi="Arial" w:cs="Arial"/>
          <w:color w:val="000000" w:themeColor="text1"/>
          <w:sz w:val="20"/>
          <w:szCs w:val="20"/>
        </w:rPr>
        <w:t xml:space="preserve">ymagań </w:t>
      </w:r>
      <w:r w:rsidR="00842FB1">
        <w:rPr>
          <w:rFonts w:ascii="Arial" w:hAnsi="Arial" w:cs="Arial"/>
          <w:color w:val="000000" w:themeColor="text1"/>
          <w:sz w:val="20"/>
          <w:szCs w:val="20"/>
        </w:rPr>
        <w:t>s</w:t>
      </w:r>
      <w:r w:rsidRPr="2F34556B">
        <w:rPr>
          <w:rFonts w:ascii="Arial" w:hAnsi="Arial" w:cs="Arial"/>
          <w:color w:val="000000" w:themeColor="text1"/>
          <w:sz w:val="20"/>
          <w:szCs w:val="20"/>
        </w:rPr>
        <w:t>ystemowych (podsumowanie dostępne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8.2).</w:t>
      </w:r>
    </w:p>
    <w:p w14:paraId="29D2D2BD" w14:textId="748DF64C"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 xml:space="preserve">W trakcie implementacji natrafiono na wiele problemów </w:t>
      </w:r>
      <w:r w:rsidR="00D75DE7">
        <w:rPr>
          <w:rFonts w:ascii="Arial" w:hAnsi="Arial" w:cs="Arial"/>
          <w:color w:val="000000" w:themeColor="text1"/>
          <w:sz w:val="20"/>
          <w:szCs w:val="20"/>
        </w:rPr>
        <w:t xml:space="preserve">zarówno </w:t>
      </w:r>
      <w:r w:rsidRPr="2F34556B">
        <w:rPr>
          <w:rFonts w:ascii="Arial" w:hAnsi="Arial" w:cs="Arial"/>
          <w:color w:val="000000" w:themeColor="text1"/>
          <w:sz w:val="20"/>
          <w:szCs w:val="20"/>
        </w:rPr>
        <w:t>natury projektowej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5.</w:t>
      </w:r>
      <w:r w:rsidR="1A81E86E" w:rsidRPr="1A81E86E">
        <w:rPr>
          <w:rFonts w:ascii="Arial" w:hAnsi="Arial" w:cs="Arial"/>
          <w:color w:val="000000" w:themeColor="text1"/>
          <w:sz w:val="20"/>
          <w:szCs w:val="20"/>
        </w:rPr>
        <w:t>2</w:t>
      </w:r>
      <w:r w:rsidRPr="2F34556B">
        <w:rPr>
          <w:rFonts w:ascii="Arial" w:hAnsi="Arial" w:cs="Arial"/>
          <w:color w:val="000000" w:themeColor="text1"/>
          <w:sz w:val="20"/>
          <w:szCs w:val="20"/>
        </w:rPr>
        <w:t>)</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jak</w:t>
      </w:r>
      <w:r w:rsidR="00D75DE7">
        <w:rPr>
          <w:rFonts w:ascii="Arial" w:hAnsi="Arial" w:cs="Arial"/>
          <w:color w:val="000000" w:themeColor="text1"/>
          <w:sz w:val="20"/>
          <w:szCs w:val="20"/>
        </w:rPr>
        <w:t xml:space="preserve"> i</w:t>
      </w:r>
      <w:r w:rsidRPr="2F34556B">
        <w:rPr>
          <w:rFonts w:ascii="Arial" w:hAnsi="Arial" w:cs="Arial"/>
          <w:color w:val="000000" w:themeColor="text1"/>
          <w:sz w:val="20"/>
          <w:szCs w:val="20"/>
        </w:rPr>
        <w:t xml:space="preserve"> implementacyjnej </w:t>
      </w:r>
      <w:r w:rsidR="00D75DE7" w:rsidRPr="2F34556B">
        <w:rPr>
          <w:rFonts w:ascii="Arial" w:hAnsi="Arial" w:cs="Arial"/>
          <w:color w:val="000000" w:themeColor="text1"/>
          <w:sz w:val="20"/>
          <w:szCs w:val="20"/>
        </w:rPr>
        <w:t>związan</w:t>
      </w:r>
      <w:r w:rsidR="00D75DE7">
        <w:rPr>
          <w:rFonts w:ascii="Arial" w:hAnsi="Arial" w:cs="Arial"/>
          <w:color w:val="000000" w:themeColor="text1"/>
          <w:sz w:val="20"/>
          <w:szCs w:val="20"/>
        </w:rPr>
        <w:t xml:space="preserve">ych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zastosowaniem rozbudowanych narzędzi matematycznych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przypadku realizacji połączeń między ścianami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budowania).</w:t>
      </w:r>
      <w:r w:rsidR="004A3D0A">
        <w:rPr>
          <w:rFonts w:ascii="Arial" w:hAnsi="Arial" w:cs="Arial"/>
          <w:color w:val="000000" w:themeColor="text1"/>
          <w:sz w:val="20"/>
          <w:szCs w:val="20"/>
        </w:rPr>
        <w:t xml:space="preserve"> </w:t>
      </w:r>
    </w:p>
    <w:p w14:paraId="17EB650B" w14:textId="24365A4B"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Podsumowując, zaprojektowana aplikacja oferuje unikalne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wygodne rozwiązanie do projektowania, wizualizacji domów oraz do odbywania wirtualnych spacerów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zestawu VR co było celem pracy inżynierskiej.</w:t>
      </w:r>
      <w:r w:rsidR="004A3D0A">
        <w:rPr>
          <w:rFonts w:ascii="Arial" w:hAnsi="Arial" w:cs="Arial"/>
          <w:color w:val="000000" w:themeColor="text1"/>
          <w:sz w:val="20"/>
          <w:szCs w:val="20"/>
        </w:rPr>
        <w:t xml:space="preserve"> </w:t>
      </w:r>
    </w:p>
    <w:p w14:paraId="7F9AB6D9" w14:textId="5432B1C8" w:rsidR="00095A00" w:rsidRPr="00EF29ED" w:rsidRDefault="00095A00" w:rsidP="008048CF">
      <w:pPr>
        <w:pStyle w:val="Nagwek2"/>
        <w:numPr>
          <w:ilvl w:val="1"/>
          <w:numId w:val="125"/>
        </w:numPr>
      </w:pPr>
      <w:bookmarkStart w:id="488" w:name="_Toc124445109"/>
      <w:bookmarkStart w:id="489" w:name="_Toc124835766"/>
      <w:r w:rsidRPr="00095A00">
        <w:t>Szacunkowy czas potrzebny na dokończenie prac nad aplikacją</w:t>
      </w:r>
      <w:bookmarkEnd w:id="488"/>
      <w:bookmarkEnd w:id="489"/>
      <w:r w:rsidR="004A3D0A">
        <w:t xml:space="preserve"> </w:t>
      </w:r>
    </w:p>
    <w:p w14:paraId="104B5504" w14:textId="35D7E53F" w:rsidR="00882E42" w:rsidRPr="00651F14" w:rsidRDefault="7D5D836D" w:rsidP="00651F14">
      <w:pPr>
        <w:pStyle w:val="NormalnyWeb"/>
        <w:spacing w:beforeAutospacing="0" w:afterAutospacing="0" w:line="360" w:lineRule="auto"/>
        <w:ind w:firstLine="567"/>
        <w:jc w:val="both"/>
        <w:rPr>
          <w:rFonts w:ascii="Arial" w:hAnsi="Arial" w:cs="Arial"/>
          <w:sz w:val="20"/>
          <w:szCs w:val="20"/>
        </w:rPr>
      </w:pPr>
      <w:r w:rsidRPr="7D5D836D">
        <w:rPr>
          <w:rFonts w:ascii="Arial" w:hAnsi="Arial" w:cs="Arial"/>
          <w:color w:val="000000" w:themeColor="text1"/>
          <w:sz w:val="20"/>
          <w:szCs w:val="20"/>
        </w:rPr>
        <w:t xml:space="preserve">W </w:t>
      </w:r>
      <w:r w:rsidR="00F65D3D">
        <w:rPr>
          <w:rFonts w:ascii="Arial" w:hAnsi="Arial" w:cs="Arial"/>
          <w:color w:val="000000" w:themeColor="text1"/>
          <w:sz w:val="20"/>
          <w:szCs w:val="20"/>
        </w:rPr>
        <w:t xml:space="preserve">tab. </w:t>
      </w:r>
      <w:r w:rsidRPr="7D5D836D">
        <w:rPr>
          <w:rFonts w:ascii="Arial" w:hAnsi="Arial" w:cs="Arial"/>
          <w:color w:val="000000" w:themeColor="text1"/>
          <w:sz w:val="20"/>
          <w:szCs w:val="20"/>
        </w:rPr>
        <w:t>14, przedstawiono zestawienie oszacowania czasu potrzebnego na dokończenie aplikacji. Liczby te mogą wyglądać niepokojąco, jednak z uwagi na modułowość projektu mogą one być rozwijane w miarę dostępności czasu programistów.</w:t>
      </w:r>
    </w:p>
    <w:p w14:paraId="0D54DCF4" w14:textId="4D609596" w:rsidR="00A56E39" w:rsidRDefault="00A56E39">
      <w:pPr>
        <w:spacing w:line="240" w:lineRule="auto"/>
        <w:rPr>
          <w:rFonts w:ascii="Arial" w:hAnsi="Arial" w:cs="Arial"/>
          <w:color w:val="000000"/>
          <w:sz w:val="20"/>
          <w:szCs w:val="20"/>
        </w:rPr>
      </w:pPr>
      <w:r>
        <w:rPr>
          <w:rFonts w:ascii="Arial" w:hAnsi="Arial" w:cs="Arial"/>
          <w:color w:val="000000"/>
          <w:sz w:val="20"/>
          <w:szCs w:val="20"/>
        </w:rPr>
        <w:br w:type="page"/>
      </w:r>
    </w:p>
    <w:p w14:paraId="0D576B85" w14:textId="77777777" w:rsidR="00651F14" w:rsidRDefault="00651F14" w:rsidP="00882E42">
      <w:pPr>
        <w:pStyle w:val="NormalnyWeb"/>
        <w:spacing w:beforeAutospacing="0" w:afterAutospacing="0" w:line="360" w:lineRule="auto"/>
        <w:jc w:val="center"/>
        <w:rPr>
          <w:rFonts w:ascii="Arial" w:hAnsi="Arial" w:cs="Arial"/>
          <w:color w:val="000000"/>
          <w:sz w:val="20"/>
          <w:szCs w:val="20"/>
        </w:rPr>
      </w:pPr>
    </w:p>
    <w:p w14:paraId="6BD9884B" w14:textId="0C9EBB11" w:rsidR="00095A00" w:rsidRPr="00095A00" w:rsidRDefault="00EF29ED" w:rsidP="00882E42">
      <w:pPr>
        <w:pStyle w:val="NormalnyWeb"/>
        <w:spacing w:beforeAutospacing="0" w:afterAutospacing="0" w:line="360" w:lineRule="auto"/>
        <w:jc w:val="center"/>
        <w:rPr>
          <w:rFonts w:ascii="Arial" w:hAnsi="Arial" w:cs="Arial"/>
          <w:sz w:val="20"/>
          <w:szCs w:val="20"/>
        </w:rPr>
      </w:pPr>
      <w:r w:rsidRPr="7D5D836D">
        <w:rPr>
          <w:rFonts w:ascii="Arial" w:hAnsi="Arial" w:cs="Arial"/>
          <w:color w:val="000000" w:themeColor="text1"/>
          <w:sz w:val="20"/>
          <w:szCs w:val="20"/>
        </w:rPr>
        <w:t>Tab</w:t>
      </w:r>
      <w:r w:rsidR="00461329" w:rsidRPr="7D5D836D">
        <w:rPr>
          <w:rFonts w:ascii="Arial" w:hAnsi="Arial" w:cs="Arial"/>
          <w:color w:val="000000" w:themeColor="text1"/>
          <w:sz w:val="20"/>
          <w:szCs w:val="20"/>
        </w:rPr>
        <w:t>.</w:t>
      </w:r>
      <w:r w:rsidRPr="7D5D836D">
        <w:rPr>
          <w:rFonts w:ascii="Arial" w:hAnsi="Arial" w:cs="Arial"/>
          <w:color w:val="000000" w:themeColor="text1"/>
          <w:sz w:val="20"/>
          <w:szCs w:val="20"/>
        </w:rPr>
        <w:t xml:space="preserve"> </w:t>
      </w:r>
      <w:r w:rsidR="007F5FC4" w:rsidRPr="7D5D836D">
        <w:rPr>
          <w:rFonts w:ascii="Arial" w:hAnsi="Arial" w:cs="Arial"/>
          <w:color w:val="000000" w:themeColor="text1"/>
          <w:sz w:val="20"/>
          <w:szCs w:val="20"/>
        </w:rPr>
        <w:t>14</w:t>
      </w:r>
      <w:r w:rsidRPr="7D5D836D">
        <w:rPr>
          <w:rFonts w:ascii="Arial" w:hAnsi="Arial" w:cs="Arial"/>
          <w:color w:val="000000" w:themeColor="text1"/>
          <w:sz w:val="20"/>
          <w:szCs w:val="20"/>
        </w:rPr>
        <w:t xml:space="preserve">. </w:t>
      </w:r>
      <w:r w:rsidR="7D5D836D" w:rsidRPr="7D5D836D">
        <w:rPr>
          <w:rFonts w:ascii="Arial" w:hAnsi="Arial" w:cs="Arial"/>
          <w:color w:val="000000" w:themeColor="text1"/>
          <w:sz w:val="20"/>
          <w:szCs w:val="20"/>
        </w:rPr>
        <w:t>Szacowany czas potrzebny na dokończenie modułów aplikacji</w:t>
      </w:r>
    </w:p>
    <w:tbl>
      <w:tblPr>
        <w:tblStyle w:val="Tabela-Siatka"/>
        <w:tblW w:w="8824" w:type="dxa"/>
        <w:jc w:val="center"/>
        <w:tblLook w:val="04A0" w:firstRow="1" w:lastRow="0" w:firstColumn="1" w:lastColumn="0" w:noHBand="0" w:noVBand="1"/>
      </w:tblPr>
      <w:tblGrid>
        <w:gridCol w:w="3597"/>
        <w:gridCol w:w="5227"/>
      </w:tblGrid>
      <w:tr w:rsidR="00095A00" w:rsidRPr="00095A00" w14:paraId="26123D56" w14:textId="77777777" w:rsidTr="004C7B88">
        <w:trPr>
          <w:trHeight w:val="231"/>
          <w:jc w:val="center"/>
        </w:trPr>
        <w:tc>
          <w:tcPr>
            <w:tcW w:w="3597" w:type="dxa"/>
            <w:shd w:val="clear" w:color="auto" w:fill="BFBFBF" w:themeFill="background1" w:themeFillShade="BF"/>
            <w:hideMark/>
          </w:tcPr>
          <w:p w14:paraId="5A239CC9" w14:textId="32B49437"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w:t>
            </w:r>
          </w:p>
        </w:tc>
        <w:tc>
          <w:tcPr>
            <w:tcW w:w="5227" w:type="dxa"/>
            <w:shd w:val="clear" w:color="auto" w:fill="BFBFBF" w:themeFill="background1" w:themeFillShade="BF"/>
            <w:hideMark/>
          </w:tcPr>
          <w:p w14:paraId="513980E2" w14:textId="27A5EDB2" w:rsidR="00095A00" w:rsidRPr="004C7B88" w:rsidRDefault="00095A00" w:rsidP="004C7B88">
            <w:pPr>
              <w:pStyle w:val="NormalnyWeb"/>
              <w:spacing w:beforeAutospacing="0" w:afterAutospacing="0" w:line="360" w:lineRule="auto"/>
              <w:jc w:val="center"/>
              <w:rPr>
                <w:rFonts w:ascii="Arial" w:hAnsi="Arial" w:cs="Arial"/>
                <w:color w:val="000000"/>
                <w:sz w:val="20"/>
                <w:szCs w:val="20"/>
              </w:rPr>
            </w:pPr>
            <w:r w:rsidRPr="00095A00">
              <w:rPr>
                <w:rFonts w:ascii="Arial" w:hAnsi="Arial" w:cs="Arial"/>
                <w:color w:val="000000"/>
                <w:sz w:val="20"/>
                <w:szCs w:val="20"/>
              </w:rPr>
              <w:t>Czas potrzebny na ukończenie</w:t>
            </w:r>
            <w:r w:rsidR="004C7B88">
              <w:rPr>
                <w:rFonts w:ascii="Arial" w:hAnsi="Arial" w:cs="Arial"/>
                <w:color w:val="000000"/>
                <w:sz w:val="20"/>
                <w:szCs w:val="20"/>
              </w:rPr>
              <w:t xml:space="preserve"> </w:t>
            </w:r>
            <w:r w:rsidRPr="00095A00">
              <w:rPr>
                <w:rFonts w:ascii="Arial" w:hAnsi="Arial" w:cs="Arial"/>
                <w:color w:val="000000"/>
                <w:sz w:val="20"/>
                <w:szCs w:val="20"/>
              </w:rPr>
              <w:t>[dni]</w:t>
            </w:r>
          </w:p>
        </w:tc>
      </w:tr>
      <w:tr w:rsidR="00095A00" w:rsidRPr="00095A00" w14:paraId="75928404" w14:textId="77777777" w:rsidTr="004C7B88">
        <w:trPr>
          <w:trHeight w:val="334"/>
          <w:jc w:val="center"/>
        </w:trPr>
        <w:tc>
          <w:tcPr>
            <w:tcW w:w="3597" w:type="dxa"/>
            <w:hideMark/>
          </w:tcPr>
          <w:p w14:paraId="24C7E0EA" w14:textId="24295881"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 budowania</w:t>
            </w:r>
          </w:p>
        </w:tc>
        <w:tc>
          <w:tcPr>
            <w:tcW w:w="5227" w:type="dxa"/>
            <w:hideMark/>
          </w:tcPr>
          <w:p w14:paraId="255629E9" w14:textId="4CFA8FB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1729C05E" w14:textId="77777777" w:rsidTr="004C7B88">
        <w:trPr>
          <w:trHeight w:val="351"/>
          <w:jc w:val="center"/>
        </w:trPr>
        <w:tc>
          <w:tcPr>
            <w:tcW w:w="3597" w:type="dxa"/>
            <w:hideMark/>
          </w:tcPr>
          <w:p w14:paraId="10DF8C63" w14:textId="1EE53BAB"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wykańczania</w:t>
            </w:r>
          </w:p>
        </w:tc>
        <w:tc>
          <w:tcPr>
            <w:tcW w:w="5227" w:type="dxa"/>
            <w:hideMark/>
          </w:tcPr>
          <w:p w14:paraId="46A08561" w14:textId="20D5A9A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137</w:t>
            </w:r>
          </w:p>
        </w:tc>
      </w:tr>
      <w:tr w:rsidR="00095A00" w:rsidRPr="00095A00" w14:paraId="7C5E578A" w14:textId="77777777" w:rsidTr="004C7B88">
        <w:trPr>
          <w:trHeight w:val="343"/>
          <w:jc w:val="center"/>
        </w:trPr>
        <w:tc>
          <w:tcPr>
            <w:tcW w:w="3597" w:type="dxa"/>
            <w:hideMark/>
          </w:tcPr>
          <w:p w14:paraId="37C59FBB" w14:textId="062B7C7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dekoracji</w:t>
            </w:r>
          </w:p>
        </w:tc>
        <w:tc>
          <w:tcPr>
            <w:tcW w:w="5227" w:type="dxa"/>
            <w:hideMark/>
          </w:tcPr>
          <w:p w14:paraId="580CC13E" w14:textId="5EB7E116"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2E39EFA1" w14:textId="77777777" w:rsidTr="004C7B88">
        <w:trPr>
          <w:trHeight w:val="333"/>
          <w:jc w:val="center"/>
        </w:trPr>
        <w:tc>
          <w:tcPr>
            <w:tcW w:w="3597" w:type="dxa"/>
            <w:hideMark/>
          </w:tcPr>
          <w:p w14:paraId="4A51382D" w14:textId="0BE53838"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wirtualnego spaceru</w:t>
            </w:r>
          </w:p>
        </w:tc>
        <w:tc>
          <w:tcPr>
            <w:tcW w:w="5227" w:type="dxa"/>
            <w:hideMark/>
          </w:tcPr>
          <w:p w14:paraId="72FEA62D" w14:textId="683602DD"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w:t>
            </w:r>
          </w:p>
        </w:tc>
      </w:tr>
      <w:tr w:rsidR="00095A00" w:rsidRPr="00095A00" w14:paraId="4DACDC95" w14:textId="77777777" w:rsidTr="004C7B88">
        <w:trPr>
          <w:trHeight w:val="343"/>
          <w:jc w:val="center"/>
        </w:trPr>
        <w:tc>
          <w:tcPr>
            <w:tcW w:w="3597" w:type="dxa"/>
            <w:hideMark/>
          </w:tcPr>
          <w:p w14:paraId="7FAAC0E3" w14:textId="3AD4E6B3"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analizy</w:t>
            </w:r>
          </w:p>
        </w:tc>
        <w:tc>
          <w:tcPr>
            <w:tcW w:w="5227" w:type="dxa"/>
            <w:hideMark/>
          </w:tcPr>
          <w:p w14:paraId="008A1DFB" w14:textId="40D56B9E"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127</w:t>
            </w:r>
          </w:p>
        </w:tc>
      </w:tr>
      <w:tr w:rsidR="00095A00" w:rsidRPr="00095A00" w14:paraId="623DF947" w14:textId="77777777" w:rsidTr="004C7B88">
        <w:trPr>
          <w:trHeight w:val="343"/>
          <w:jc w:val="center"/>
        </w:trPr>
        <w:tc>
          <w:tcPr>
            <w:tcW w:w="3597" w:type="dxa"/>
            <w:hideMark/>
          </w:tcPr>
          <w:p w14:paraId="7B971505" w14:textId="311553D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zdalnej aktualizacji zasobów</w:t>
            </w:r>
          </w:p>
        </w:tc>
        <w:tc>
          <w:tcPr>
            <w:tcW w:w="5227" w:type="dxa"/>
            <w:hideMark/>
          </w:tcPr>
          <w:p w14:paraId="393C8819" w14:textId="6DBA0FD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56BF139A" w14:textId="77777777" w:rsidTr="004C7B88">
        <w:trPr>
          <w:trHeight w:val="343"/>
          <w:jc w:val="center"/>
        </w:trPr>
        <w:tc>
          <w:tcPr>
            <w:tcW w:w="3597" w:type="dxa"/>
            <w:hideMark/>
          </w:tcPr>
          <w:p w14:paraId="7E90FC98" w14:textId="390FFF6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Pozostałe funkcjonalności</w:t>
            </w:r>
          </w:p>
        </w:tc>
        <w:tc>
          <w:tcPr>
            <w:tcW w:w="5227" w:type="dxa"/>
            <w:hideMark/>
          </w:tcPr>
          <w:p w14:paraId="3437AB9A" w14:textId="4737EDD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013F2C61" w14:textId="77777777" w:rsidTr="004D0382">
        <w:trPr>
          <w:trHeight w:val="142"/>
          <w:jc w:val="center"/>
        </w:trPr>
        <w:tc>
          <w:tcPr>
            <w:tcW w:w="3597" w:type="dxa"/>
            <w:hideMark/>
          </w:tcPr>
          <w:p w14:paraId="7B5FE0EB" w14:textId="14140CE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Łącznie</w:t>
            </w:r>
          </w:p>
        </w:tc>
        <w:tc>
          <w:tcPr>
            <w:tcW w:w="5227" w:type="dxa"/>
            <w:hideMark/>
          </w:tcPr>
          <w:p w14:paraId="6BB105FA" w14:textId="79B7BF37"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626</w:t>
            </w:r>
          </w:p>
        </w:tc>
      </w:tr>
    </w:tbl>
    <w:p w14:paraId="0927A13D" w14:textId="50614DF7" w:rsidR="00C9681B" w:rsidRDefault="00C9681B" w:rsidP="004D0382">
      <w:pPr>
        <w:pStyle w:val="NormalnyWeb"/>
        <w:spacing w:beforeAutospacing="0" w:afterAutospacing="0" w:line="360" w:lineRule="auto"/>
        <w:rPr>
          <w:rFonts w:ascii="Arial" w:hAnsi="Arial" w:cs="Arial"/>
          <w:color w:val="000000"/>
          <w:sz w:val="20"/>
          <w:szCs w:val="20"/>
        </w:rPr>
      </w:pPr>
    </w:p>
    <w:p w14:paraId="78ADE42F" w14:textId="3F9E1EE3" w:rsidR="00095A00" w:rsidRPr="00095A00" w:rsidRDefault="00095A00" w:rsidP="008048CF">
      <w:pPr>
        <w:pStyle w:val="Nagwek2"/>
        <w:numPr>
          <w:ilvl w:val="1"/>
          <w:numId w:val="125"/>
        </w:numPr>
      </w:pPr>
      <w:bookmarkStart w:id="490" w:name="_Toc124445110"/>
      <w:bookmarkStart w:id="491" w:name="_Toc124835767"/>
      <w:r w:rsidRPr="00095A00">
        <w:t>Możliwość rozbudowy programu</w:t>
      </w:r>
      <w:bookmarkEnd w:id="490"/>
      <w:bookmarkEnd w:id="491"/>
    </w:p>
    <w:p w14:paraId="4217E01A" w14:textId="44D3201E"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Pomijając dokończenie prac nad już opisanymi modułami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funkcjonalnościami można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przyszłości rozważyć rozbudowę aplikacji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 sposób:</w:t>
      </w:r>
    </w:p>
    <w:p w14:paraId="28FD1732" w14:textId="6EC80CF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Umożliwienie</w:t>
      </w:r>
      <w:r w:rsidR="00095A00" w:rsidRPr="2F34556B">
        <w:rPr>
          <w:rFonts w:ascii="Arial" w:hAnsi="Arial" w:cs="Arial"/>
          <w:color w:val="000000" w:themeColor="text1"/>
          <w:sz w:val="20"/>
          <w:szCs w:val="20"/>
        </w:rPr>
        <w:t xml:space="preserve"> tworzenia dowolnych dachów, włącznie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analizą układu kalenic</w:t>
      </w:r>
      <w:r w:rsidRPr="7EC3559C">
        <w:rPr>
          <w:rFonts w:ascii="Arial" w:hAnsi="Arial" w:cs="Arial"/>
          <w:color w:val="000000" w:themeColor="text1"/>
          <w:sz w:val="20"/>
          <w:szCs w:val="20"/>
        </w:rPr>
        <w:t>.</w:t>
      </w:r>
    </w:p>
    <w:p w14:paraId="106F9329" w14:textId="69092A5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Możliwość</w:t>
      </w:r>
      <w:r w:rsidR="00095A00" w:rsidRPr="7EC3559C">
        <w:rPr>
          <w:rFonts w:ascii="Arial" w:hAnsi="Arial" w:cs="Arial"/>
          <w:color w:val="000000" w:themeColor="text1"/>
          <w:sz w:val="20"/>
          <w:szCs w:val="20"/>
        </w:rPr>
        <w:t xml:space="preserve"> projektowania otoczenia domu, na przykład ogrodu, ogrodzenia itp.</w:t>
      </w:r>
      <w:r w:rsidR="004A3D0A" w:rsidRPr="7EC3559C">
        <w:rPr>
          <w:rFonts w:ascii="Arial" w:hAnsi="Arial" w:cs="Arial"/>
          <w:color w:val="000000" w:themeColor="text1"/>
          <w:sz w:val="20"/>
          <w:szCs w:val="20"/>
        </w:rPr>
        <w:t xml:space="preserve"> </w:t>
      </w:r>
    </w:p>
    <w:p w14:paraId="236D5600" w14:textId="4A48947C"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Automatyczny</w:t>
      </w:r>
      <w:r w:rsidR="00095A00" w:rsidRPr="29A4A354">
        <w:rPr>
          <w:rFonts w:ascii="Arial" w:hAnsi="Arial" w:cs="Arial"/>
          <w:color w:val="000000" w:themeColor="text1"/>
          <w:sz w:val="20"/>
          <w:szCs w:val="20"/>
        </w:rPr>
        <w:t xml:space="preserve"> generator kondygnacji pobierający jako dane wejściowe ilość pomieszczeń, ich funkcję oraz powierzchnię kondygnacji</w:t>
      </w:r>
      <w:r w:rsidRPr="29A4A354">
        <w:rPr>
          <w:rFonts w:ascii="Arial" w:hAnsi="Arial" w:cs="Arial"/>
          <w:color w:val="000000" w:themeColor="text1"/>
          <w:sz w:val="20"/>
          <w:szCs w:val="20"/>
        </w:rPr>
        <w:t>.</w:t>
      </w:r>
    </w:p>
    <w:p w14:paraId="34890A21" w14:textId="5FF868FB"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Projekt</w:t>
      </w:r>
      <w:r w:rsidR="00095A00" w:rsidRPr="2F34556B">
        <w:rPr>
          <w:rFonts w:ascii="Arial" w:hAnsi="Arial" w:cs="Arial"/>
          <w:color w:val="000000" w:themeColor="text1"/>
          <w:sz w:val="20"/>
          <w:szCs w:val="20"/>
        </w:rPr>
        <w:t xml:space="preserve"> instalacji elektrycznej na bazie stworzonego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użytych elementów elektrycznych, który uwzględnia ilość kabli, ich rodzaj oraz szacowane zapotrzebowanie na energię elektryczną</w:t>
      </w:r>
      <w:r w:rsidRPr="29A4A354">
        <w:rPr>
          <w:rFonts w:ascii="Arial" w:hAnsi="Arial" w:cs="Arial"/>
          <w:color w:val="000000" w:themeColor="text1"/>
          <w:sz w:val="20"/>
          <w:szCs w:val="20"/>
        </w:rPr>
        <w:t>.</w:t>
      </w:r>
    </w:p>
    <w:p w14:paraId="08565C73" w14:textId="56231D41"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Dodanie</w:t>
      </w:r>
      <w:r w:rsidR="00095A00" w:rsidRPr="29A4A354">
        <w:rPr>
          <w:rFonts w:ascii="Arial" w:hAnsi="Arial" w:cs="Arial"/>
          <w:color w:val="000000" w:themeColor="text1"/>
          <w:sz w:val="20"/>
          <w:szCs w:val="20"/>
        </w:rPr>
        <w:t xml:space="preserve"> możliwości projektowania innych rodzajów pomieszczeń, na przykład: siłowni, barów itd.</w:t>
      </w:r>
    </w:p>
    <w:p w14:paraId="74254DB0" w14:textId="71D58AF5"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Konwersja</w:t>
      </w:r>
      <w:r w:rsidR="00095A00" w:rsidRPr="29A4A354">
        <w:rPr>
          <w:rFonts w:ascii="Arial" w:hAnsi="Arial" w:cs="Arial"/>
          <w:color w:val="000000" w:themeColor="text1"/>
          <w:sz w:val="20"/>
          <w:szCs w:val="20"/>
        </w:rPr>
        <w:t xml:space="preserve"> projektu do formy umożliwiającej wydrukowanie 3D</w:t>
      </w:r>
      <w:r w:rsidRPr="29A4A354">
        <w:rPr>
          <w:rFonts w:ascii="Arial" w:hAnsi="Arial" w:cs="Arial"/>
          <w:color w:val="000000" w:themeColor="text1"/>
          <w:sz w:val="20"/>
          <w:szCs w:val="20"/>
        </w:rPr>
        <w:t>.</w:t>
      </w:r>
    </w:p>
    <w:p w14:paraId="562255B1" w14:textId="6960498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Tworzenie</w:t>
      </w:r>
      <w:r w:rsidR="00095A00" w:rsidRPr="29A4A354">
        <w:rPr>
          <w:rFonts w:ascii="Arial" w:hAnsi="Arial" w:cs="Arial"/>
          <w:color w:val="000000" w:themeColor="text1"/>
          <w:sz w:val="20"/>
          <w:szCs w:val="20"/>
        </w:rPr>
        <w:t xml:space="preserve"> fotorealistycznych renderingów</w:t>
      </w:r>
      <w:r w:rsidRPr="29A4A354">
        <w:rPr>
          <w:rFonts w:ascii="Arial" w:hAnsi="Arial" w:cs="Arial"/>
          <w:color w:val="000000" w:themeColor="text1"/>
          <w:sz w:val="20"/>
          <w:szCs w:val="20"/>
        </w:rPr>
        <w:t>.</w:t>
      </w:r>
    </w:p>
    <w:p w14:paraId="7E3E51C5" w14:textId="77EEB14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dodawania notatek do konkretnych elementów zaprojektowanego mieszkania/domu</w:t>
      </w:r>
      <w:r w:rsidRPr="29A4A354">
        <w:rPr>
          <w:rFonts w:ascii="Arial" w:hAnsi="Arial" w:cs="Arial"/>
          <w:color w:val="000000" w:themeColor="text1"/>
          <w:sz w:val="20"/>
          <w:szCs w:val="20"/>
        </w:rPr>
        <w:t>.</w:t>
      </w:r>
    </w:p>
    <w:p w14:paraId="37D3F70A" w14:textId="26F319D1"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korzystania na urządzeniach mobilnych</w:t>
      </w:r>
      <w:r w:rsidRPr="29A4A354">
        <w:rPr>
          <w:rFonts w:ascii="Arial" w:hAnsi="Arial" w:cs="Arial"/>
          <w:color w:val="000000" w:themeColor="text1"/>
          <w:sz w:val="20"/>
          <w:szCs w:val="20"/>
        </w:rPr>
        <w:t>.</w:t>
      </w:r>
    </w:p>
    <w:p w14:paraId="59B919DE" w14:textId="449734E5"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Przystosowanie</w:t>
      </w:r>
      <w:r w:rsidR="00095A00" w:rsidRPr="29A4A354">
        <w:rPr>
          <w:rFonts w:ascii="Arial" w:hAnsi="Arial" w:cs="Arial"/>
          <w:color w:val="000000" w:themeColor="text1"/>
          <w:sz w:val="20"/>
          <w:szCs w:val="20"/>
        </w:rPr>
        <w:t xml:space="preserve"> do obsługi innego rodzaju środowisk uruchomieniowych niż SteamVR</w:t>
      </w:r>
      <w:r w:rsidRPr="29A4A354">
        <w:rPr>
          <w:rFonts w:ascii="Arial" w:hAnsi="Arial" w:cs="Arial"/>
          <w:color w:val="000000" w:themeColor="text1"/>
          <w:sz w:val="20"/>
          <w:szCs w:val="20"/>
        </w:rPr>
        <w:t>.</w:t>
      </w:r>
    </w:p>
    <w:p w14:paraId="1357BD02" w14:textId="42D9D5C9" w:rsidR="00095A00" w:rsidRPr="00EF29ED"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Rozbudowa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095A00" w:rsidRPr="1B7A5DEA">
        <w:rPr>
          <w:rFonts w:ascii="Arial" w:hAnsi="Arial" w:cs="Arial"/>
          <w:color w:val="000000" w:themeColor="text1"/>
          <w:sz w:val="20"/>
          <w:szCs w:val="20"/>
        </w:rPr>
        <w:t>możliwość jednoczesnej pracy wielu użytkowników nad jednym projektem za pomocą pokoju głosowego lub przy użyciu komunikatora tekstowego</w:t>
      </w:r>
      <w:r w:rsidRPr="29A4A354">
        <w:rPr>
          <w:rFonts w:ascii="Arial" w:hAnsi="Arial" w:cs="Arial"/>
          <w:color w:val="000000" w:themeColor="text1"/>
          <w:sz w:val="20"/>
          <w:szCs w:val="20"/>
        </w:rPr>
        <w:t>.</w:t>
      </w:r>
    </w:p>
    <w:p w14:paraId="1EA08FA0" w14:textId="7F0E6C82" w:rsidR="14858340" w:rsidRDefault="29A4A354" w:rsidP="004C4610">
      <w:pPr>
        <w:pStyle w:val="NormalnyWeb"/>
        <w:numPr>
          <w:ilvl w:val="0"/>
          <w:numId w:val="59"/>
        </w:numPr>
        <w:spacing w:beforeAutospacing="0" w:afterAutospacing="0" w:line="360" w:lineRule="auto"/>
        <w:jc w:val="both"/>
        <w:rPr>
          <w:rFonts w:ascii="Arial" w:hAnsi="Arial" w:cs="Arial"/>
          <w:color w:val="000000" w:themeColor="text1"/>
          <w:sz w:val="20"/>
          <w:szCs w:val="20"/>
        </w:rPr>
      </w:pPr>
      <w:r w:rsidRPr="29A4A354">
        <w:rPr>
          <w:rFonts w:ascii="Arial" w:hAnsi="Arial" w:cs="Arial"/>
          <w:color w:val="000000" w:themeColor="text1"/>
          <w:sz w:val="20"/>
          <w:szCs w:val="20"/>
        </w:rPr>
        <w:t>Automatyczne</w:t>
      </w:r>
      <w:r w:rsidR="14858340" w:rsidRPr="14858340">
        <w:rPr>
          <w:rFonts w:ascii="Arial" w:hAnsi="Arial" w:cs="Arial"/>
          <w:color w:val="000000" w:themeColor="text1"/>
          <w:sz w:val="20"/>
          <w:szCs w:val="20"/>
        </w:rPr>
        <w:t xml:space="preserve"> wyznaczanie powierzchni takich jak podłogi </w:t>
      </w:r>
      <w:r w:rsidRPr="29A4A354">
        <w:rPr>
          <w:rFonts w:ascii="Arial" w:hAnsi="Arial" w:cs="Arial"/>
          <w:color w:val="000000" w:themeColor="text1"/>
          <w:sz w:val="20"/>
          <w:szCs w:val="20"/>
        </w:rPr>
        <w:t xml:space="preserve">i </w:t>
      </w:r>
      <w:r w:rsidR="14858340" w:rsidRPr="14858340">
        <w:rPr>
          <w:rFonts w:ascii="Arial" w:hAnsi="Arial" w:cs="Arial"/>
          <w:color w:val="000000" w:themeColor="text1"/>
          <w:sz w:val="20"/>
          <w:szCs w:val="20"/>
        </w:rPr>
        <w:t>stropy.</w:t>
      </w:r>
    </w:p>
    <w:p w14:paraId="27FAB890" w14:textId="34028883" w:rsidR="00095A00" w:rsidRPr="00095A00" w:rsidRDefault="00095A00" w:rsidP="008048CF">
      <w:pPr>
        <w:pStyle w:val="Nagwek2"/>
        <w:numPr>
          <w:ilvl w:val="1"/>
          <w:numId w:val="125"/>
        </w:numPr>
      </w:pPr>
      <w:bookmarkStart w:id="492" w:name="_Toc124445111"/>
      <w:bookmarkStart w:id="493" w:name="_Toc124835768"/>
      <w:r w:rsidRPr="00095A00">
        <w:t>Wnioski</w:t>
      </w:r>
      <w:bookmarkEnd w:id="492"/>
      <w:bookmarkEnd w:id="493"/>
    </w:p>
    <w:p w14:paraId="1DF6DF86" w14:textId="2B8BACC5" w:rsidR="00095A00" w:rsidRPr="00095A00" w:rsidRDefault="40EEB87A" w:rsidP="389B8878">
      <w:pPr>
        <w:pStyle w:val="NormalnyWeb"/>
        <w:spacing w:beforeAutospacing="0" w:afterAutospacing="0" w:line="360" w:lineRule="auto"/>
        <w:ind w:firstLine="567"/>
        <w:jc w:val="both"/>
        <w:rPr>
          <w:rFonts w:ascii="Arial" w:hAnsi="Arial" w:cs="Arial"/>
          <w:sz w:val="20"/>
          <w:szCs w:val="20"/>
        </w:rPr>
      </w:pPr>
      <w:r w:rsidRPr="40EEB87A">
        <w:rPr>
          <w:rFonts w:ascii="Arial" w:hAnsi="Arial" w:cs="Arial"/>
          <w:color w:val="000000" w:themeColor="text1"/>
          <w:sz w:val="20"/>
          <w:szCs w:val="20"/>
        </w:rPr>
        <w:t>Cel</w:t>
      </w:r>
      <w:r w:rsidR="00095A00" w:rsidRPr="2F34556B">
        <w:rPr>
          <w:rFonts w:ascii="Arial" w:hAnsi="Arial" w:cs="Arial"/>
          <w:color w:val="000000" w:themeColor="text1"/>
          <w:sz w:val="20"/>
          <w:szCs w:val="20"/>
        </w:rPr>
        <w:t xml:space="preserve"> pracy inżynierskiej został</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zrealizowany</w:t>
      </w:r>
      <w:r w:rsidR="24B585F7" w:rsidRPr="24B585F7">
        <w:rPr>
          <w:rFonts w:ascii="Arial" w:hAnsi="Arial" w:cs="Arial"/>
          <w:color w:val="000000" w:themeColor="text1"/>
          <w:sz w:val="20"/>
          <w:szCs w:val="20"/>
        </w:rPr>
        <w:t>, choć nie wszystkie 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24B585F7" w:rsidRPr="24B585F7">
        <w:rPr>
          <w:rFonts w:ascii="Arial" w:hAnsi="Arial" w:cs="Arial"/>
          <w:color w:val="000000" w:themeColor="text1"/>
          <w:sz w:val="20"/>
          <w:szCs w:val="20"/>
        </w:rPr>
        <w:t>zaprojektowane funkcjonalności zostały wdrożone.</w:t>
      </w:r>
      <w:r w:rsidR="00095A00" w:rsidRPr="2F34556B">
        <w:rPr>
          <w:rFonts w:ascii="Arial" w:hAnsi="Arial" w:cs="Arial"/>
          <w:color w:val="000000" w:themeColor="text1"/>
          <w:sz w:val="20"/>
          <w:szCs w:val="20"/>
        </w:rPr>
        <w:t xml:space="preserve"> Aplikacja umożliwia zaprojektowanie mieszkania</w:t>
      </w:r>
      <w:r w:rsidR="389B8878" w:rsidRPr="389B8878">
        <w:rPr>
          <w:rFonts w:ascii="Arial" w:hAnsi="Arial" w:cs="Arial"/>
          <w:color w:val="000000" w:themeColor="text1"/>
          <w:sz w:val="20"/>
          <w:szCs w:val="20"/>
        </w:rPr>
        <w:t xml:space="preserve"> od podstaw,</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następnie </w:t>
      </w:r>
      <w:r w:rsidR="389B8878" w:rsidRPr="389B8878">
        <w:rPr>
          <w:rFonts w:ascii="Arial" w:hAnsi="Arial" w:cs="Arial"/>
          <w:color w:val="000000" w:themeColor="text1"/>
          <w:sz w:val="20"/>
          <w:szCs w:val="20"/>
        </w:rPr>
        <w:t>jego wykończenie, wyposażenie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użyciem zestawu VR.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racji na ograniczony czas skoncentrowano się na realizacji tematu pracy inżynierskiej, czyli jedynie </w:t>
      </w:r>
      <w:r w:rsidR="00095A00" w:rsidRPr="2F34556B">
        <w:rPr>
          <w:rFonts w:ascii="Arial" w:hAnsi="Arial" w:cs="Arial"/>
          <w:color w:val="000000" w:themeColor="text1"/>
          <w:sz w:val="20"/>
          <w:szCs w:val="20"/>
        </w:rPr>
        <w:lastRenderedPageBreak/>
        <w:t xml:space="preserve">niezbędnych modułach pomijając inne, również </w:t>
      </w:r>
      <w:r w:rsidR="389B8878" w:rsidRPr="389B8878">
        <w:rPr>
          <w:rFonts w:ascii="Arial" w:hAnsi="Arial" w:cs="Arial"/>
          <w:color w:val="000000" w:themeColor="text1"/>
          <w:sz w:val="20"/>
          <w:szCs w:val="20"/>
        </w:rPr>
        <w:t>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zaprojektowane moduły. Zakładając, że program </w:t>
      </w:r>
      <w:r w:rsidR="00277ACF">
        <w:rPr>
          <w:rFonts w:ascii="Arial" w:hAnsi="Arial" w:cs="Arial"/>
          <w:color w:val="000000" w:themeColor="text1"/>
          <w:sz w:val="20"/>
          <w:szCs w:val="20"/>
        </w:rPr>
        <w:t>zostanie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pełni zaimplementowany, przy jednoczesnym </w:t>
      </w:r>
      <w:r w:rsidR="389B8878" w:rsidRPr="389B8878">
        <w:rPr>
          <w:rFonts w:ascii="Arial" w:hAnsi="Arial" w:cs="Arial"/>
          <w:color w:val="000000" w:themeColor="text1"/>
          <w:sz w:val="20"/>
          <w:szCs w:val="20"/>
        </w:rPr>
        <w:t>uwzględnieniu</w:t>
      </w:r>
      <w:r w:rsidR="00095A00" w:rsidRPr="2F34556B">
        <w:rPr>
          <w:rFonts w:ascii="Arial" w:hAnsi="Arial" w:cs="Arial"/>
          <w:color w:val="000000" w:themeColor="text1"/>
          <w:sz w:val="20"/>
          <w:szCs w:val="20"/>
        </w:rPr>
        <w:t xml:space="preserve"> zaproponowanych ścieżek rozbudowy będzie on </w:t>
      </w:r>
      <w:r w:rsidR="389B8878" w:rsidRPr="389B8878">
        <w:rPr>
          <w:rFonts w:ascii="Arial" w:hAnsi="Arial" w:cs="Arial"/>
          <w:color w:val="000000" w:themeColor="text1"/>
          <w:sz w:val="20"/>
          <w:szCs w:val="20"/>
        </w:rPr>
        <w:t>wyróżniającą się</w:t>
      </w:r>
      <w:r w:rsidR="00095A00" w:rsidRPr="2F34556B">
        <w:rPr>
          <w:rFonts w:ascii="Arial" w:hAnsi="Arial" w:cs="Arial"/>
          <w:color w:val="000000" w:themeColor="text1"/>
          <w:sz w:val="20"/>
          <w:szCs w:val="20"/>
        </w:rPr>
        <w:t xml:space="preserve"> alternatywą dla istniejących na rynku aplikacji dzięki bardzo szerokiej gamie dostępnych funkcjonalności oraz </w:t>
      </w:r>
      <w:r w:rsidR="00D75DE7" w:rsidRPr="2F34556B">
        <w:rPr>
          <w:rFonts w:ascii="Arial" w:hAnsi="Arial" w:cs="Arial"/>
          <w:color w:val="000000" w:themeColor="text1"/>
          <w:sz w:val="20"/>
          <w:szCs w:val="20"/>
        </w:rPr>
        <w:t>immersyjnemu</w:t>
      </w:r>
      <w:r w:rsidR="00095A00" w:rsidRPr="2F34556B">
        <w:rPr>
          <w:rFonts w:ascii="Arial" w:hAnsi="Arial" w:cs="Arial"/>
          <w:color w:val="000000" w:themeColor="text1"/>
          <w:sz w:val="20"/>
          <w:szCs w:val="20"/>
        </w:rPr>
        <w:t xml:space="preserve"> podejściu do prezentacji efektu końcowego.</w:t>
      </w:r>
    </w:p>
    <w:p w14:paraId="32FA239F" w14:textId="628C9BEA" w:rsidR="3C04993A" w:rsidRDefault="3C04993A" w:rsidP="3C04993A">
      <w:pPr>
        <w:pStyle w:val="NormalnyWeb"/>
        <w:spacing w:beforeAutospacing="0" w:afterAutospacing="0" w:line="360" w:lineRule="auto"/>
        <w:ind w:firstLine="567"/>
        <w:jc w:val="both"/>
        <w:rPr>
          <w:rFonts w:ascii="Arial" w:eastAsia="Arial" w:hAnsi="Arial" w:cs="Arial"/>
          <w:color w:val="000000" w:themeColor="text1"/>
          <w:sz w:val="20"/>
          <w:szCs w:val="20"/>
        </w:rPr>
      </w:pPr>
      <w:r w:rsidRPr="3C04993A">
        <w:rPr>
          <w:rFonts w:ascii="Arial" w:eastAsia="Arial" w:hAnsi="Arial" w:cs="Arial"/>
          <w:color w:val="000000" w:themeColor="text1"/>
          <w:sz w:val="20"/>
          <w:szCs w:val="20"/>
        </w:rPr>
        <w:t>Liczba 35 wymagań funkcjonalnych, które wyspecyfikowano na etapie analizy może nie obrazować w całości rozległości. Należy jednak zwrócić uwagę, że wiele z tych wymagań jest realizowan</w:t>
      </w:r>
      <w:ins w:id="494" w:author="Jarosław Kuchta" w:date="2023-01-19T11:28:00Z">
        <w:r w:rsidR="00842FB1">
          <w:rPr>
            <w:rFonts w:ascii="Arial" w:eastAsia="Arial" w:hAnsi="Arial" w:cs="Arial"/>
            <w:color w:val="000000" w:themeColor="text1"/>
            <w:sz w:val="20"/>
            <w:szCs w:val="20"/>
          </w:rPr>
          <w:t>ych</w:t>
        </w:r>
      </w:ins>
      <w:del w:id="495" w:author="Jarosław Kuchta" w:date="2023-01-19T11:28:00Z">
        <w:r w:rsidRPr="3C04993A" w:rsidDel="00842FB1">
          <w:rPr>
            <w:rFonts w:ascii="Arial" w:eastAsia="Arial" w:hAnsi="Arial" w:cs="Arial"/>
            <w:color w:val="000000" w:themeColor="text1"/>
            <w:sz w:val="20"/>
            <w:szCs w:val="20"/>
          </w:rPr>
          <w:delText>e</w:delText>
        </w:r>
      </w:del>
      <w:r w:rsidRPr="3C04993A">
        <w:rPr>
          <w:rFonts w:ascii="Arial" w:eastAsia="Arial" w:hAnsi="Arial" w:cs="Arial"/>
          <w:color w:val="000000" w:themeColor="text1"/>
          <w:sz w:val="20"/>
          <w:szCs w:val="20"/>
        </w:rPr>
        <w:t xml:space="preserve"> przez większą liczbę funkcjonalności, a te znów przez jeszcze większą liczbę funkcji, co przedstawiono częściowo na przykładzie opisanym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3</w:t>
      </w:r>
      <w:r w:rsidRPr="3C04993A">
        <w:rPr>
          <w:rFonts w:ascii="Arial" w:eastAsia="Arial" w:hAnsi="Arial" w:cs="Arial"/>
          <w:i/>
          <w:iCs/>
          <w:color w:val="000000" w:themeColor="text1"/>
          <w:sz w:val="20"/>
          <w:szCs w:val="20"/>
        </w:rPr>
        <w:t xml:space="preserve"> </w:t>
      </w:r>
      <w:ins w:id="496" w:author="Jarosław Kuchta" w:date="2023-01-19T11:28:00Z">
        <w:r w:rsidR="00842FB1">
          <w:rPr>
            <w:rFonts w:ascii="Arial" w:eastAsia="Arial" w:hAnsi="Arial" w:cs="Arial"/>
            <w:color w:val="000000" w:themeColor="text1"/>
            <w:sz w:val="20"/>
            <w:szCs w:val="20"/>
          </w:rPr>
          <w:t>„</w:t>
        </w:r>
      </w:ins>
      <w:r w:rsidRPr="00842FB1">
        <w:rPr>
          <w:rFonts w:ascii="Arial" w:eastAsia="Arial" w:hAnsi="Arial" w:cs="Arial"/>
          <w:color w:val="000000" w:themeColor="text1"/>
          <w:sz w:val="20"/>
          <w:szCs w:val="20"/>
          <w:rPrChange w:id="497" w:author="Jarosław Kuchta" w:date="2023-01-19T11:28:00Z">
            <w:rPr>
              <w:rFonts w:ascii="Arial" w:eastAsia="Arial" w:hAnsi="Arial" w:cs="Arial"/>
              <w:i/>
              <w:iCs/>
              <w:color w:val="000000" w:themeColor="text1"/>
              <w:sz w:val="20"/>
              <w:szCs w:val="20"/>
            </w:rPr>
          </w:rPrChange>
        </w:rPr>
        <w:t>Przykłady rozwiązań szczegółowych</w:t>
      </w:r>
      <w:ins w:id="498" w:author="Jarosław Kuchta" w:date="2023-01-19T11:28:00Z">
        <w:r w:rsidR="00842FB1">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 xml:space="preserve">. Całość pracy wymaga przemyślanego podejścia w projektowaniu rozwiązań, wnikliwego testowania i często refaktoringu lub zmiany podejścia projektowego, czego przykład dano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2</w:t>
      </w:r>
      <w:r w:rsidRPr="3C04993A">
        <w:rPr>
          <w:rFonts w:ascii="Arial" w:eastAsia="Arial" w:hAnsi="Arial" w:cs="Arial"/>
          <w:i/>
          <w:iCs/>
          <w:color w:val="000000" w:themeColor="text1"/>
          <w:sz w:val="20"/>
          <w:szCs w:val="20"/>
        </w:rPr>
        <w:t xml:space="preserve"> </w:t>
      </w:r>
      <w:ins w:id="499" w:author="Jarosław Kuchta" w:date="2023-01-19T11:29:00Z">
        <w:r w:rsidR="0059169A">
          <w:rPr>
            <w:rFonts w:ascii="Arial" w:eastAsia="Arial" w:hAnsi="Arial" w:cs="Arial"/>
            <w:color w:val="000000" w:themeColor="text1"/>
            <w:sz w:val="20"/>
            <w:szCs w:val="20"/>
          </w:rPr>
          <w:t>„</w:t>
        </w:r>
      </w:ins>
      <w:r w:rsidRPr="0059169A">
        <w:rPr>
          <w:rFonts w:ascii="Arial" w:eastAsia="Arial" w:hAnsi="Arial" w:cs="Arial"/>
          <w:color w:val="000000" w:themeColor="text1"/>
          <w:sz w:val="20"/>
          <w:szCs w:val="20"/>
          <w:rPrChange w:id="500" w:author="Jarosław Kuchta" w:date="2023-01-19T11:28:00Z">
            <w:rPr>
              <w:rFonts w:ascii="Arial" w:eastAsia="Arial" w:hAnsi="Arial" w:cs="Arial"/>
              <w:i/>
              <w:iCs/>
              <w:color w:val="000000" w:themeColor="text1"/>
              <w:sz w:val="20"/>
              <w:szCs w:val="20"/>
            </w:rPr>
          </w:rPrChange>
        </w:rPr>
        <w:t>Główne problemy implementacyjne</w:t>
      </w:r>
      <w:ins w:id="501" w:author="Jarosław Kuchta" w:date="2023-01-19T11:28:00Z">
        <w:r w:rsidR="0059169A">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w:t>
      </w:r>
    </w:p>
    <w:p w14:paraId="6A05A809" w14:textId="7B36DC63" w:rsidR="00F56792" w:rsidRDefault="3D81C904" w:rsidP="61D7ADE5">
      <w:pPr>
        <w:pStyle w:val="NormalnyWeb"/>
        <w:spacing w:beforeAutospacing="0" w:after="120" w:afterAutospacing="0" w:line="360" w:lineRule="auto"/>
        <w:ind w:firstLine="567"/>
        <w:jc w:val="both"/>
        <w:rPr>
          <w:rFonts w:ascii="Arial" w:hAnsi="Arial" w:cs="Arial"/>
          <w:color w:val="000000" w:themeColor="text1"/>
          <w:sz w:val="20"/>
          <w:szCs w:val="20"/>
        </w:rPr>
      </w:pPr>
      <w:r w:rsidRPr="3D81C904">
        <w:rPr>
          <w:rFonts w:ascii="Arial" w:hAnsi="Arial" w:cs="Arial"/>
          <w:color w:val="000000" w:themeColor="text1"/>
          <w:sz w:val="20"/>
          <w:szCs w:val="20"/>
        </w:rPr>
        <w:t>Na etapie analizy, poprzedzając</w:t>
      </w:r>
      <w:ins w:id="502" w:author="Jarosław Kuchta" w:date="2023-01-19T11:29:00Z">
        <w:r w:rsidR="0059169A">
          <w:rPr>
            <w:rFonts w:ascii="Arial" w:hAnsi="Arial" w:cs="Arial"/>
            <w:color w:val="000000" w:themeColor="text1"/>
            <w:sz w:val="20"/>
            <w:szCs w:val="20"/>
          </w:rPr>
          <w:t>ym</w:t>
        </w:r>
      </w:ins>
      <w:del w:id="503" w:author="Jarosław Kuchta" w:date="2023-01-19T11:29:00Z">
        <w:r w:rsidRPr="3D81C904" w:rsidDel="0059169A">
          <w:rPr>
            <w:rFonts w:ascii="Arial" w:hAnsi="Arial" w:cs="Arial"/>
            <w:color w:val="000000" w:themeColor="text1"/>
            <w:sz w:val="20"/>
            <w:szCs w:val="20"/>
          </w:rPr>
          <w:delText>ej</w:delText>
        </w:r>
      </w:del>
      <w:r w:rsidRPr="3D81C904">
        <w:rPr>
          <w:rFonts w:ascii="Arial" w:hAnsi="Arial" w:cs="Arial"/>
          <w:color w:val="000000" w:themeColor="text1"/>
          <w:sz w:val="20"/>
          <w:szCs w:val="20"/>
        </w:rPr>
        <w:t xml:space="preserve"> projektowanie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implementację, wielokrotnie powściągaliśmy się przed specyfikowaniem bardziej skomplikowanych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wyszukanych funkcjonalności, które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efekcie końcowym mogły być cennymi atrybutami aplikacji wyróżniającymi ją na tle konkurencyjnych produkcji. Powściągliwość ta wynikała głównie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naszych obaw co do złożoności omawianych problemów, czasu potrzebnego na ich implementację oraz naszych ograniczeń</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znajomości środowiska deweloperskiego. Konsultacje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Promotorem</w:t>
      </w:r>
      <w:r w:rsidR="5A2EB660" w:rsidRPr="5A2EB660">
        <w:rPr>
          <w:rFonts w:ascii="Arial" w:hAnsi="Arial" w:cs="Arial"/>
          <w:color w:val="000000" w:themeColor="text1"/>
          <w:sz w:val="20"/>
          <w:szCs w:val="20"/>
        </w:rPr>
        <w:t xml:space="preserve"> projektu</w:t>
      </w:r>
      <w:r w:rsidRPr="3D81C904">
        <w:rPr>
          <w:rFonts w:ascii="Arial" w:hAnsi="Arial" w:cs="Arial"/>
          <w:color w:val="000000" w:themeColor="text1"/>
          <w:sz w:val="20"/>
          <w:szCs w:val="20"/>
        </w:rPr>
        <w:t xml:space="preserve"> pomogły przełamać tę barierę</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 xml:space="preserve">zaprojektować aplikację </w:t>
      </w:r>
      <w:r w:rsidR="5A2EB660" w:rsidRPr="5A2EB660">
        <w:rPr>
          <w:rFonts w:ascii="Arial" w:hAnsi="Arial" w:cs="Arial"/>
          <w:color w:val="000000" w:themeColor="text1"/>
          <w:sz w:val="20"/>
          <w:szCs w:val="20"/>
        </w:rPr>
        <w:t>taką jaka powinna być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5A2EB660" w:rsidRPr="5A2EB660">
        <w:rPr>
          <w:rFonts w:ascii="Arial" w:hAnsi="Arial" w:cs="Arial"/>
          <w:color w:val="000000" w:themeColor="text1"/>
          <w:sz w:val="20"/>
          <w:szCs w:val="20"/>
        </w:rPr>
        <w:t>formie docelowej.</w:t>
      </w:r>
      <w:r w:rsidR="15C519D5" w:rsidRPr="15C519D5">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Mimo, że znaczna część zaprojektowanych funkcjonalności nie została jeszcze zaimplementowana, solidnie wykonana analiza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projekt stanowią podstawę do jej dalszego rozwoju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ściśle określonym kierunku.</w:t>
      </w:r>
    </w:p>
    <w:p w14:paraId="52A66506" w14:textId="1E74EFE8" w:rsidR="40EEB87A" w:rsidRDefault="779B131F" w:rsidP="05D397C3">
      <w:pPr>
        <w:pStyle w:val="NormalnyWeb"/>
        <w:spacing w:beforeAutospacing="0" w:after="120" w:afterAutospacing="0" w:line="360" w:lineRule="auto"/>
        <w:ind w:firstLine="567"/>
        <w:jc w:val="both"/>
        <w:rPr>
          <w:rFonts w:ascii="Arial" w:hAnsi="Arial" w:cs="Arial"/>
          <w:color w:val="000000" w:themeColor="text1"/>
          <w:sz w:val="20"/>
          <w:szCs w:val="20"/>
        </w:rPr>
      </w:pPr>
      <w:r w:rsidRPr="779B131F">
        <w:rPr>
          <w:rFonts w:ascii="Arial" w:hAnsi="Arial" w:cs="Arial"/>
          <w:color w:val="000000" w:themeColor="text1"/>
          <w:sz w:val="20"/>
          <w:szCs w:val="20"/>
        </w:rPr>
        <w:t>Do istotnych wniosków wyniesionych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779B131F">
        <w:rPr>
          <w:rFonts w:ascii="Arial" w:hAnsi="Arial" w:cs="Arial"/>
          <w:color w:val="000000" w:themeColor="text1"/>
          <w:sz w:val="20"/>
          <w:szCs w:val="20"/>
        </w:rPr>
        <w:t xml:space="preserve">pracy nad projektem jest </w:t>
      </w:r>
      <w:r w:rsidR="11D2929F" w:rsidRPr="11D2929F">
        <w:rPr>
          <w:rFonts w:ascii="Arial" w:hAnsi="Arial" w:cs="Arial"/>
          <w:color w:val="000000" w:themeColor="text1"/>
          <w:sz w:val="20"/>
          <w:szCs w:val="20"/>
        </w:rPr>
        <w:t xml:space="preserve">zbyt późne udostępnienie aplikacji do testów dla testerów zewnętrznych, </w:t>
      </w:r>
      <w:r w:rsidR="7E1A2EB4" w:rsidRPr="7E1A2EB4">
        <w:rPr>
          <w:rFonts w:ascii="Arial" w:hAnsi="Arial" w:cs="Arial"/>
          <w:color w:val="000000" w:themeColor="text1"/>
          <w:sz w:val="20"/>
          <w:szCs w:val="20"/>
        </w:rPr>
        <w:t xml:space="preserve">które miało miejsce raz: na </w:t>
      </w:r>
      <w:proofErr w:type="gramStart"/>
      <w:r w:rsidR="7E1A2EB4" w:rsidRPr="7E1A2EB4">
        <w:rPr>
          <w:rFonts w:ascii="Arial" w:hAnsi="Arial" w:cs="Arial"/>
          <w:color w:val="000000" w:themeColor="text1"/>
          <w:sz w:val="20"/>
          <w:szCs w:val="20"/>
        </w:rPr>
        <w:t>finalnym</w:t>
      </w:r>
      <w:proofErr w:type="gramEnd"/>
      <w:r w:rsidR="7E1A2EB4" w:rsidRPr="7E1A2EB4">
        <w:rPr>
          <w:rFonts w:ascii="Arial" w:hAnsi="Arial" w:cs="Arial"/>
          <w:color w:val="000000" w:themeColor="text1"/>
          <w:sz w:val="20"/>
          <w:szCs w:val="20"/>
        </w:rPr>
        <w:t xml:space="preserve"> etapie implementacji. Biorąc pod uwagę specyfikę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7E1A2EB4" w:rsidRPr="7E1A2EB4">
        <w:rPr>
          <w:rFonts w:ascii="Arial" w:hAnsi="Arial" w:cs="Arial"/>
          <w:color w:val="000000" w:themeColor="text1"/>
          <w:sz w:val="20"/>
          <w:szCs w:val="20"/>
        </w:rPr>
        <w:t xml:space="preserve">jego modułowość, bardziej zasadnym byłoby </w:t>
      </w:r>
      <w:r w:rsidR="75FA18BA" w:rsidRPr="75FA18BA">
        <w:rPr>
          <w:rFonts w:ascii="Arial" w:hAnsi="Arial" w:cs="Arial"/>
          <w:color w:val="000000" w:themeColor="text1"/>
          <w:sz w:val="20"/>
          <w:szCs w:val="20"/>
        </w:rPr>
        <w:t xml:space="preserve">udostępnienie oprogramowania do testów już na etapie stworzonego silnika rysowania 2D. </w:t>
      </w:r>
      <w:r w:rsidR="35517357" w:rsidRPr="35517357">
        <w:rPr>
          <w:rFonts w:ascii="Arial" w:hAnsi="Arial" w:cs="Arial"/>
          <w:color w:val="000000" w:themeColor="text1"/>
          <w:sz w:val="20"/>
          <w:szCs w:val="20"/>
        </w:rPr>
        <w:t>Szybka informacja zwrotna co do</w:t>
      </w:r>
      <w:r w:rsidR="08339CE4" w:rsidRPr="08339CE4">
        <w:rPr>
          <w:rFonts w:ascii="Arial" w:hAnsi="Arial" w:cs="Arial"/>
          <w:color w:val="000000" w:themeColor="text1"/>
          <w:sz w:val="20"/>
          <w:szCs w:val="20"/>
        </w:rPr>
        <w:t xml:space="preserve"> wrażeń</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korzystania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 xml:space="preserve">modułu rysowania 2D pozwoliłaby </w:t>
      </w:r>
      <w:r w:rsidR="08339CE4" w:rsidRPr="08339CE4">
        <w:rPr>
          <w:rFonts w:ascii="Arial" w:hAnsi="Arial" w:cs="Arial"/>
          <w:color w:val="000000" w:themeColor="text1"/>
          <w:sz w:val="20"/>
          <w:szCs w:val="20"/>
        </w:rPr>
        <w:t xml:space="preserve">nam </w:t>
      </w:r>
      <w:r w:rsidR="35517357" w:rsidRPr="35517357">
        <w:rPr>
          <w:rFonts w:ascii="Arial" w:hAnsi="Arial" w:cs="Arial"/>
          <w:color w:val="000000" w:themeColor="text1"/>
          <w:sz w:val="20"/>
          <w:szCs w:val="20"/>
        </w:rPr>
        <w:t>uczynić go jeszcze bardziej intuicyjnym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funkcjonalnym.</w:t>
      </w:r>
    </w:p>
    <w:p w14:paraId="26A96D8C" w14:textId="77777777" w:rsidR="05D397C3" w:rsidRDefault="5E02174F" w:rsidP="00C857E0">
      <w:pPr>
        <w:pStyle w:val="NormalnyWeb"/>
        <w:spacing w:beforeAutospacing="0" w:afterAutospacing="0" w:line="360" w:lineRule="auto"/>
        <w:ind w:firstLine="567"/>
        <w:jc w:val="both"/>
        <w:rPr>
          <w:rFonts w:ascii="Arial" w:hAnsi="Arial" w:cs="Arial"/>
          <w:color w:val="000000" w:themeColor="text1"/>
          <w:sz w:val="20"/>
          <w:szCs w:val="20"/>
        </w:rPr>
      </w:pPr>
      <w:r w:rsidRPr="5E02174F">
        <w:rPr>
          <w:rFonts w:ascii="Arial" w:hAnsi="Arial" w:cs="Arial"/>
          <w:color w:val="000000" w:themeColor="text1"/>
          <w:sz w:val="20"/>
          <w:szCs w:val="20"/>
        </w:rPr>
        <w:t>Podsumowując, długa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wnikliwa analiza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 xml:space="preserve">znacznym stopniu pozwoliła stworzyć modułowy projekt aplikacji. </w:t>
      </w:r>
      <w:r w:rsidR="14E48AF2" w:rsidRPr="14E48AF2">
        <w:rPr>
          <w:rFonts w:ascii="Arial" w:hAnsi="Arial" w:cs="Arial"/>
          <w:color w:val="000000" w:themeColor="text1"/>
          <w:sz w:val="20"/>
          <w:szCs w:val="20"/>
        </w:rPr>
        <w:t>Modułowość natomiast pozwala na implementację poszczególnych modułów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4E48AF2" w:rsidRPr="14E48AF2">
        <w:rPr>
          <w:rFonts w:ascii="Arial" w:hAnsi="Arial" w:cs="Arial"/>
          <w:color w:val="000000" w:themeColor="text1"/>
          <w:sz w:val="20"/>
          <w:szCs w:val="20"/>
        </w:rPr>
        <w:t xml:space="preserve">miarę dostępności zasobów czasowych programistów. </w:t>
      </w:r>
      <w:r w:rsidR="31D01649" w:rsidRPr="31D01649">
        <w:rPr>
          <w:rFonts w:ascii="Arial" w:hAnsi="Arial" w:cs="Arial"/>
          <w:color w:val="000000" w:themeColor="text1"/>
          <w:sz w:val="20"/>
          <w:szCs w:val="20"/>
        </w:rPr>
        <w:t>Nie należy bać się projektować funkcjonalności na wyrost możliwości czasowych lub własnych umiejętności, gdyż łatwiej jest</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1D01649" w:rsidRPr="31D01649">
        <w:rPr>
          <w:rFonts w:ascii="Arial" w:hAnsi="Arial" w:cs="Arial"/>
          <w:color w:val="000000" w:themeColor="text1"/>
          <w:sz w:val="20"/>
          <w:szCs w:val="20"/>
        </w:rPr>
        <w:t>takich funkcjonalności zrezygnować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razie potrzeby niż projektować je na etapie,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którym implementacja</w:t>
      </w:r>
      <w:r w:rsidR="00C857E0">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aplikacji jest już dalece zaawansowan</w:t>
      </w:r>
      <w:bookmarkStart w:id="504" w:name="_Toc516556285"/>
      <w:bookmarkStart w:id="505" w:name="_Toc516650493"/>
      <w:bookmarkStart w:id="506" w:name="_Toc518369844"/>
      <w:bookmarkStart w:id="507" w:name="_Toc124445112"/>
      <w:r w:rsidR="0087503B">
        <w:rPr>
          <w:rFonts w:ascii="Arial" w:hAnsi="Arial" w:cs="Arial"/>
          <w:color w:val="000000" w:themeColor="text1"/>
          <w:sz w:val="20"/>
          <w:szCs w:val="20"/>
        </w:rPr>
        <w:t>a</w:t>
      </w:r>
      <w:r w:rsidR="00BD703A">
        <w:rPr>
          <w:rFonts w:ascii="Arial" w:hAnsi="Arial" w:cs="Arial"/>
          <w:color w:val="000000" w:themeColor="text1"/>
          <w:sz w:val="20"/>
          <w:szCs w:val="20"/>
        </w:rPr>
        <w:t>.</w:t>
      </w:r>
    </w:p>
    <w:p w14:paraId="7968C3EE" w14:textId="4D5425F1" w:rsidR="00C857E0" w:rsidRPr="00E5062E" w:rsidRDefault="00C857E0" w:rsidP="00C857E0">
      <w:pPr>
        <w:tabs>
          <w:tab w:val="left" w:pos="3206"/>
        </w:tabs>
        <w:rPr>
          <w:rFonts w:ascii="Arial" w:hAnsi="Arial" w:cs="Arial"/>
          <w:color w:val="000000" w:themeColor="text1"/>
          <w:sz w:val="20"/>
          <w:szCs w:val="20"/>
        </w:rPr>
        <w:sectPr w:rsidR="00C857E0" w:rsidRPr="00E5062E"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55FF2BC5" w14:textId="77777777" w:rsidR="00BD703A" w:rsidRPr="00BD703A" w:rsidRDefault="00BD703A" w:rsidP="00BD703A">
      <w:pPr>
        <w:rPr>
          <w:lang w:eastAsia="pl-PL"/>
        </w:rPr>
      </w:pPr>
    </w:p>
    <w:p w14:paraId="7147D8DA" w14:textId="124C5E0F" w:rsidR="002D1B4B" w:rsidRPr="002D1B4B" w:rsidRDefault="4D6E776E" w:rsidP="008048CF">
      <w:pPr>
        <w:pStyle w:val="Nagwek1"/>
        <w:numPr>
          <w:ilvl w:val="0"/>
          <w:numId w:val="125"/>
        </w:numPr>
      </w:pPr>
      <w:bookmarkStart w:id="508" w:name="_Toc124835769"/>
      <w:r>
        <w:t>WYKAZ LITERATURY</w:t>
      </w:r>
      <w:bookmarkEnd w:id="504"/>
      <w:bookmarkEnd w:id="505"/>
      <w:bookmarkEnd w:id="506"/>
      <w:bookmarkEnd w:id="507"/>
      <w:bookmarkEnd w:id="508"/>
    </w:p>
    <w:sectPr w:rsidR="002D1B4B" w:rsidRPr="002D1B4B" w:rsidSect="00BD703A">
      <w:headerReference w:type="default" r:id="rId90"/>
      <w:footerReference w:type="default" r:id="rId91"/>
      <w:headerReference w:type="first" r:id="rId92"/>
      <w:footerReference w:type="first" r:id="rId93"/>
      <w:footnotePr>
        <w:numFmt w:val="chicago"/>
      </w:footnotePr>
      <w:pgSz w:w="11906" w:h="16838" w:code="9"/>
      <w:pgMar w:top="1440" w:right="1440" w:bottom="1440" w:left="180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Jarosław Kuchta" w:date="2023-01-19T10:31:00Z" w:initials="JK">
    <w:p w14:paraId="0FF85BE3" w14:textId="46045747" w:rsidR="00993125" w:rsidRDefault="00993125">
      <w:pPr>
        <w:pStyle w:val="Tekstkomentarza"/>
      </w:pPr>
      <w:r>
        <w:rPr>
          <w:rStyle w:val="Odwoaniedokomentarza"/>
        </w:rPr>
        <w:annotationRef/>
      </w:r>
      <w:r>
        <w:t>Konsekwentnie małymi literami ***</w:t>
      </w:r>
    </w:p>
  </w:comment>
  <w:comment w:id="292" w:author="Jarosław Kuchta" w:date="2023-01-19T10:15:00Z" w:initials="JK">
    <w:p w14:paraId="142DBAEB" w14:textId="4CB68ECC" w:rsidR="00EC21FD" w:rsidRDefault="00EC21FD">
      <w:pPr>
        <w:pStyle w:val="Tekstkomentarza"/>
      </w:pPr>
      <w:r>
        <w:rPr>
          <w:rStyle w:val="Odwoaniedokomentarza"/>
        </w:rPr>
        <w:annotationRef/>
      </w:r>
      <w:r>
        <w:t>Sformatować jak powyżej.</w:t>
      </w:r>
    </w:p>
  </w:comment>
  <w:comment w:id="293" w:author="Jarosław Kuchta" w:date="2023-01-19T10:16:00Z" w:initials="JK">
    <w:p w14:paraId="3A64BF55" w14:textId="7541F58A" w:rsidR="00EC21FD" w:rsidRDefault="00EC21FD">
      <w:pPr>
        <w:pStyle w:val="Tekstkomentarza"/>
      </w:pPr>
      <w:r>
        <w:rPr>
          <w:rStyle w:val="Odwoaniedokomentarza"/>
        </w:rPr>
        <w:annotationRef/>
      </w:r>
      <w:proofErr w:type="spellStart"/>
      <w:r>
        <w:t>j.w</w:t>
      </w:r>
      <w:proofErr w:type="spellEnd"/>
      <w:r>
        <w:t>.</w:t>
      </w:r>
    </w:p>
  </w:comment>
  <w:comment w:id="296" w:author="Jarosław Kuchta" w:date="2023-01-19T10:16:00Z" w:initials="JK">
    <w:p w14:paraId="7A8F8E8B" w14:textId="63B174EA" w:rsidR="00EC21FD" w:rsidRDefault="00EC21FD">
      <w:pPr>
        <w:pStyle w:val="Tekstkomentarza"/>
      </w:pPr>
      <w:r>
        <w:rPr>
          <w:rStyle w:val="Odwoaniedokomentarza"/>
        </w:rPr>
        <w:annotationRef/>
      </w:r>
      <w:r>
        <w:t>zmienić szyk</w:t>
      </w:r>
    </w:p>
  </w:comment>
  <w:comment w:id="301" w:author="Jarosław Kuchta" w:date="2023-01-19T10:27:00Z" w:initials="JK">
    <w:p w14:paraId="43443701" w14:textId="1B1988DA" w:rsidR="00993125" w:rsidRDefault="00993125">
      <w:pPr>
        <w:pStyle w:val="Tekstkomentarza"/>
      </w:pPr>
      <w:r>
        <w:rPr>
          <w:rStyle w:val="Odwoaniedokomentarza"/>
        </w:rPr>
        <w:annotationRef/>
      </w:r>
      <w:r>
        <w:t>Nazwy połączyć z opisami w jednym wierszu. **</w:t>
      </w:r>
    </w:p>
  </w:comment>
  <w:comment w:id="302" w:author="Jarosław Kuchta" w:date="2023-01-19T10:21:00Z" w:initials="JK">
    <w:p w14:paraId="3616C848" w14:textId="50FD0684" w:rsidR="009553DC" w:rsidRDefault="009553DC" w:rsidP="00993125">
      <w:pPr>
        <w:pStyle w:val="Tekstkomentarza"/>
        <w:jc w:val="both"/>
      </w:pPr>
      <w:r>
        <w:rPr>
          <w:rStyle w:val="Odwoaniedokomentarza"/>
        </w:rPr>
        <w:annotationRef/>
      </w:r>
      <w:r>
        <w:t xml:space="preserve">Usunąć typy wyników konstruktorów i </w:t>
      </w:r>
      <w:proofErr w:type="spellStart"/>
      <w:r>
        <w:t>void</w:t>
      </w:r>
      <w:proofErr w:type="spellEnd"/>
      <w:r>
        <w:t>. Jak widać może to powodować nieczytelne przenoszenie części sygnatury operacji do następnego wiersza.</w:t>
      </w:r>
      <w:r w:rsidR="00993125">
        <w:t xml:space="preserve"> **</w:t>
      </w:r>
    </w:p>
  </w:comment>
  <w:comment w:id="303" w:author="Jarosław Kuchta" w:date="2023-01-19T10:24:00Z" w:initials="JK">
    <w:p w14:paraId="1B61ABD6" w14:textId="18E430C0" w:rsidR="00993125" w:rsidRDefault="00993125">
      <w:pPr>
        <w:pStyle w:val="Tekstkomentarza"/>
      </w:pPr>
      <w:r>
        <w:rPr>
          <w:rStyle w:val="Odwoaniedokomentarza"/>
        </w:rPr>
        <w:annotationRef/>
      </w:r>
      <w:r>
        <w:t>To są chyba operacje konstruktora, a nie kreatora. ***</w:t>
      </w:r>
    </w:p>
  </w:comment>
  <w:comment w:id="326" w:author="Jarosław Kuchta" w:date="2023-01-19T10:29:00Z" w:initials="JK">
    <w:p w14:paraId="75F7952E" w14:textId="6427A926" w:rsidR="00993125" w:rsidRDefault="00993125">
      <w:pPr>
        <w:pStyle w:val="Tekstkomentarza"/>
      </w:pPr>
      <w:r>
        <w:rPr>
          <w:rStyle w:val="Odwoaniedokomentarza"/>
        </w:rPr>
        <w:annotationRef/>
      </w:r>
      <w:r>
        <w:t>Konsekwentnie małymi literami ***</w:t>
      </w:r>
    </w:p>
  </w:comment>
  <w:comment w:id="327" w:author="Jarosław Kuchta" w:date="2023-01-16T16:47:00Z" w:initials="JK">
    <w:p w14:paraId="7ED05F37" w14:textId="305ACC1F" w:rsidR="00F4236E" w:rsidRDefault="00F4236E">
      <w:pPr>
        <w:pStyle w:val="Tekstkomentarza"/>
      </w:pPr>
      <w:r>
        <w:rPr>
          <w:rStyle w:val="Odwoaniedokomentarza"/>
        </w:rPr>
        <w:annotationRef/>
      </w:r>
      <w:r>
        <w:t>Cały podrozdział 4.2 sprawdzę jeszcze raz po poprawieniu.</w:t>
      </w:r>
    </w:p>
  </w:comment>
  <w:comment w:id="411" w:author="Jarosław Kuchta" w:date="2023-01-19T10:37:00Z" w:initials="JK">
    <w:p w14:paraId="65C194DE" w14:textId="522F31FF" w:rsidR="00086DCA" w:rsidRDefault="00086DCA">
      <w:pPr>
        <w:pStyle w:val="Tekstkomentarza"/>
      </w:pPr>
      <w:r>
        <w:rPr>
          <w:rStyle w:val="Odwoaniedokomentarza"/>
        </w:rPr>
        <w:annotationRef/>
      </w:r>
      <w:r>
        <w:t>Przerobić na tryb bezosobowy.</w:t>
      </w:r>
    </w:p>
  </w:comment>
  <w:comment w:id="415" w:author="Jarosław Kuchta" w:date="2023-01-16T17:01:00Z" w:initials="JK">
    <w:p w14:paraId="0C18219F" w14:textId="432FB9CA" w:rsidR="00D76A33" w:rsidRDefault="00D76A33">
      <w:pPr>
        <w:pStyle w:val="Tekstkomentarza"/>
      </w:pPr>
      <w:r>
        <w:rPr>
          <w:rStyle w:val="Odwoaniedokomentarza"/>
        </w:rPr>
        <w:annotationRef/>
      </w:r>
      <w:r>
        <w:t>I które podejście wybrano?</w:t>
      </w:r>
    </w:p>
  </w:comment>
  <w:comment w:id="416" w:author="Daniel Pater" w:date="2023-01-18T22:27:00Z" w:initials="DP">
    <w:p w14:paraId="613BC753" w14:textId="77777777" w:rsidR="001774AD" w:rsidRDefault="001774AD">
      <w:pPr>
        <w:pStyle w:val="Tekstkomentarza"/>
      </w:pPr>
      <w:r>
        <w:rPr>
          <w:rStyle w:val="Odwoaniedokomentarza"/>
        </w:rPr>
        <w:annotationRef/>
      </w:r>
      <w:r>
        <w:t>Odpowiedź w trakcie pisania</w:t>
      </w:r>
    </w:p>
  </w:comment>
  <w:comment w:id="429" w:author="Jarosław Kuchta" w:date="2023-01-19T10:42:00Z" w:initials="JK">
    <w:p w14:paraId="77FD751B" w14:textId="71AA5C71" w:rsidR="00086DCA" w:rsidRDefault="00086DCA">
      <w:pPr>
        <w:pStyle w:val="Tekstkomentarza"/>
      </w:pPr>
      <w:r>
        <w:rPr>
          <w:rStyle w:val="Odwoaniedokomentarza"/>
        </w:rPr>
        <w:annotationRef/>
      </w:r>
      <w:r>
        <w:t>Od małej litery, przecinki na końcu punktu.</w:t>
      </w:r>
    </w:p>
  </w:comment>
  <w:comment w:id="430" w:author="Jarosław Kuchta" w:date="2023-01-19T10:44:00Z" w:initials="JK">
    <w:p w14:paraId="319292C7" w14:textId="213F3D2F" w:rsidR="00361A7F" w:rsidRDefault="00361A7F">
      <w:pPr>
        <w:pStyle w:val="Tekstkomentarza"/>
      </w:pPr>
      <w:r>
        <w:rPr>
          <w:rStyle w:val="Odwoaniedokomentarza"/>
        </w:rPr>
        <w:annotationRef/>
      </w:r>
      <w:r>
        <w:t>Bez wytłuszczenia, ale za to kursywą. ***</w:t>
      </w:r>
    </w:p>
  </w:comment>
  <w:comment w:id="431" w:author="Jarosław Kuchta" w:date="2023-01-19T10:46:00Z" w:initials="JK">
    <w:p w14:paraId="48267643" w14:textId="2B219DF0" w:rsidR="0047698B" w:rsidRDefault="0047698B">
      <w:pPr>
        <w:pStyle w:val="Tekstkomentarza"/>
      </w:pPr>
      <w:r>
        <w:rPr>
          <w:rStyle w:val="Odwoaniedokomentarza"/>
        </w:rPr>
        <w:annotationRef/>
      </w:r>
      <w:r>
        <w:t>To są zdania, a więc od wielkiej litery.</w:t>
      </w:r>
    </w:p>
  </w:comment>
  <w:comment w:id="454" w:author="Jarosław Kuchta" w:date="2023-01-19T11:20:00Z" w:initials="JK">
    <w:p w14:paraId="793F12DC" w14:textId="179369FD" w:rsidR="00842FB1" w:rsidRDefault="00842FB1">
      <w:pPr>
        <w:pStyle w:val="Tekstkomentarza"/>
      </w:pPr>
      <w:r>
        <w:rPr>
          <w:rStyle w:val="Odwoaniedokomentarza"/>
        </w:rPr>
        <w:annotationRef/>
      </w:r>
      <w:r>
        <w:t>Konsekwentnie wyrównać lewą stronę do pozostałych akapitów. **</w:t>
      </w:r>
    </w:p>
  </w:comment>
  <w:comment w:id="474" w:author="Jarosław Kuchta" w:date="2023-01-19T11:23:00Z" w:initials="JK">
    <w:p w14:paraId="0E0CD332" w14:textId="72CEB100" w:rsidR="00842FB1" w:rsidRDefault="00842FB1">
      <w:pPr>
        <w:pStyle w:val="Tekstkomentarza"/>
      </w:pPr>
      <w:r>
        <w:rPr>
          <w:rStyle w:val="Odwoaniedokomentarza"/>
        </w:rPr>
        <w:annotationRef/>
      </w:r>
      <w:r>
        <w:t>To nie pasuje do pracy inżynierskiej.</w:t>
      </w:r>
    </w:p>
  </w:comment>
  <w:comment w:id="484" w:author="Jarosław Kuchta" w:date="2023-01-19T11:24:00Z" w:initials="JK">
    <w:p w14:paraId="7AC67835" w14:textId="4BF9AB82" w:rsidR="00842FB1" w:rsidRDefault="00842FB1">
      <w:pPr>
        <w:pStyle w:val="Tekstkomentarza"/>
      </w:pPr>
      <w:r>
        <w:rPr>
          <w:rStyle w:val="Odwoaniedokomentarza"/>
        </w:rPr>
        <w:annotationRef/>
      </w:r>
      <w:r>
        <w:t>Potrzebne krótkie (1-2 zdania) podsumowanie tego rozdziału.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F85BE3" w15:done="0"/>
  <w15:commentEx w15:paraId="142DBAEB" w15:done="0"/>
  <w15:commentEx w15:paraId="3A64BF55" w15:done="0"/>
  <w15:commentEx w15:paraId="7A8F8E8B" w15:done="0"/>
  <w15:commentEx w15:paraId="43443701" w15:done="0"/>
  <w15:commentEx w15:paraId="3616C848" w15:done="0"/>
  <w15:commentEx w15:paraId="1B61ABD6" w15:done="0"/>
  <w15:commentEx w15:paraId="75F7952E" w15:done="0"/>
  <w15:commentEx w15:paraId="7ED05F37" w15:done="0"/>
  <w15:commentEx w15:paraId="65C194DE" w15:done="0"/>
  <w15:commentEx w15:paraId="0C18219F" w15:done="0"/>
  <w15:commentEx w15:paraId="613BC753" w15:paraIdParent="0C18219F" w15:done="0"/>
  <w15:commentEx w15:paraId="77FD751B" w15:done="0"/>
  <w15:commentEx w15:paraId="319292C7" w15:done="0"/>
  <w15:commentEx w15:paraId="48267643" w15:done="0"/>
  <w15:commentEx w15:paraId="793F12DC" w15:done="0"/>
  <w15:commentEx w15:paraId="0E0CD332" w15:done="0"/>
  <w15:commentEx w15:paraId="7AC678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9A64" w16cex:dateUtc="2023-01-19T09:31:00Z"/>
  <w16cex:commentExtensible w16cex:durableId="277396CE" w16cex:dateUtc="2023-01-19T09:15:00Z"/>
  <w16cex:commentExtensible w16cex:durableId="277396EE" w16cex:dateUtc="2023-01-19T09:16:00Z"/>
  <w16cex:commentExtensible w16cex:durableId="27739707" w16cex:dateUtc="2023-01-19T09:16:00Z"/>
  <w16cex:commentExtensible w16cex:durableId="27739986" w16cex:dateUtc="2023-01-19T09:27:00Z"/>
  <w16cex:commentExtensible w16cex:durableId="2773980F" w16cex:dateUtc="2023-01-19T09:21:00Z"/>
  <w16cex:commentExtensible w16cex:durableId="277398E7" w16cex:dateUtc="2023-01-19T09:24:00Z"/>
  <w16cex:commentExtensible w16cex:durableId="27739A12" w16cex:dateUtc="2023-01-19T09:29:00Z"/>
  <w16cex:commentExtensible w16cex:durableId="276FFE1F" w16cex:dateUtc="2023-01-16T15:47:00Z"/>
  <w16cex:commentExtensible w16cex:durableId="27739BEF" w16cex:dateUtc="2023-01-19T09:37:00Z"/>
  <w16cex:commentExtensible w16cex:durableId="27700184" w16cex:dateUtc="2023-01-16T16:01:00Z"/>
  <w16cex:commentExtensible w16cex:durableId="2772F0BE" w16cex:dateUtc="2023-01-18T21:27:00Z"/>
  <w16cex:commentExtensible w16cex:durableId="27739D2F" w16cex:dateUtc="2023-01-19T09:42:00Z"/>
  <w16cex:commentExtensible w16cex:durableId="27739D73" w16cex:dateUtc="2023-01-19T09:44:00Z"/>
  <w16cex:commentExtensible w16cex:durableId="27739DF7" w16cex:dateUtc="2023-01-19T09:46:00Z"/>
  <w16cex:commentExtensible w16cex:durableId="2773A5FB" w16cex:dateUtc="2023-01-19T10:20:00Z"/>
  <w16cex:commentExtensible w16cex:durableId="2773A69C" w16cex:dateUtc="2023-01-19T10:23:00Z"/>
  <w16cex:commentExtensible w16cex:durableId="2773A6F1" w16cex:dateUtc="2023-01-19T1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F85BE3" w16cid:durableId="27739A64"/>
  <w16cid:commentId w16cid:paraId="142DBAEB" w16cid:durableId="277396CE"/>
  <w16cid:commentId w16cid:paraId="3A64BF55" w16cid:durableId="277396EE"/>
  <w16cid:commentId w16cid:paraId="7A8F8E8B" w16cid:durableId="27739707"/>
  <w16cid:commentId w16cid:paraId="43443701" w16cid:durableId="27739986"/>
  <w16cid:commentId w16cid:paraId="3616C848" w16cid:durableId="2773980F"/>
  <w16cid:commentId w16cid:paraId="1B61ABD6" w16cid:durableId="277398E7"/>
  <w16cid:commentId w16cid:paraId="75F7952E" w16cid:durableId="27739A12"/>
  <w16cid:commentId w16cid:paraId="7ED05F37" w16cid:durableId="276FFE1F"/>
  <w16cid:commentId w16cid:paraId="65C194DE" w16cid:durableId="27739BEF"/>
  <w16cid:commentId w16cid:paraId="0C18219F" w16cid:durableId="27700184"/>
  <w16cid:commentId w16cid:paraId="613BC753" w16cid:durableId="2772F0BE"/>
  <w16cid:commentId w16cid:paraId="77FD751B" w16cid:durableId="27739D2F"/>
  <w16cid:commentId w16cid:paraId="319292C7" w16cid:durableId="27739D73"/>
  <w16cid:commentId w16cid:paraId="48267643" w16cid:durableId="27739DF7"/>
  <w16cid:commentId w16cid:paraId="793F12DC" w16cid:durableId="2773A5FB"/>
  <w16cid:commentId w16cid:paraId="0E0CD332" w16cid:durableId="2773A69C"/>
  <w16cid:commentId w16cid:paraId="7AC67835" w16cid:durableId="2773A6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F6E7A" w14:textId="77777777" w:rsidR="00B52BF5" w:rsidRDefault="00B52BF5" w:rsidP="00B87C5D">
      <w:pPr>
        <w:spacing w:line="240" w:lineRule="auto"/>
      </w:pPr>
      <w:r>
        <w:separator/>
      </w:r>
    </w:p>
    <w:p w14:paraId="4AAE08F3" w14:textId="77777777" w:rsidR="00B52BF5" w:rsidRDefault="00B52BF5"/>
  </w:endnote>
  <w:endnote w:type="continuationSeparator" w:id="0">
    <w:p w14:paraId="621CD242" w14:textId="77777777" w:rsidR="00B52BF5" w:rsidRDefault="00B52BF5" w:rsidP="00B87C5D">
      <w:pPr>
        <w:spacing w:line="240" w:lineRule="auto"/>
      </w:pPr>
      <w:r>
        <w:continuationSeparator/>
      </w:r>
    </w:p>
    <w:p w14:paraId="06BB233E" w14:textId="77777777" w:rsidR="00B52BF5" w:rsidRDefault="00B52BF5"/>
  </w:endnote>
  <w:endnote w:type="continuationNotice" w:id="1">
    <w:p w14:paraId="460D60F4" w14:textId="77777777" w:rsidR="00B52BF5" w:rsidRDefault="00B52BF5">
      <w:pPr>
        <w:spacing w:line="240" w:lineRule="auto"/>
      </w:pPr>
    </w:p>
  </w:endnote>
  <w:endnote w:id="2">
    <w:p w14:paraId="3610E22E" w14:textId="77777777" w:rsidR="00046B10" w:rsidRPr="007272D3" w:rsidRDefault="00046B10" w:rsidP="001263B0">
      <w:pPr>
        <w:pStyle w:val="Tekstprzypisukocowego"/>
        <w:spacing w:line="360" w:lineRule="auto"/>
        <w:rPr>
          <w:lang w:val="en-GB"/>
        </w:rPr>
      </w:pPr>
      <w:r w:rsidRPr="007272D3">
        <w:rPr>
          <w:rFonts w:ascii="Arial" w:hAnsi="Arial" w:cs="Arial"/>
          <w:lang w:val="en-GB"/>
        </w:rPr>
        <w:t>[</w:t>
      </w:r>
      <w:r w:rsidRPr="007272D3">
        <w:rPr>
          <w:rStyle w:val="Odwoanieprzypisukocowego"/>
          <w:rFonts w:ascii="Arial" w:hAnsi="Arial" w:cs="Arial"/>
          <w:vertAlign w:val="baseline"/>
        </w:rPr>
        <w:endnoteRef/>
      </w:r>
      <w:r w:rsidRPr="007272D3">
        <w:rPr>
          <w:rFonts w:ascii="Arial" w:hAnsi="Arial" w:cs="Arial"/>
          <w:lang w:val="en-GB"/>
        </w:rPr>
        <w:t>]</w:t>
      </w:r>
      <w:r w:rsidRPr="007272D3">
        <w:rPr>
          <w:lang w:val="en-GB"/>
        </w:rPr>
        <w:t xml:space="preserve"> </w:t>
      </w:r>
      <w:r w:rsidRPr="002D1B4B">
        <w:rPr>
          <w:rFonts w:ascii="Arial" w:eastAsia="Times New Roman" w:hAnsi="Arial" w:cs="Arial"/>
          <w:color w:val="000000"/>
          <w:lang w:val="en-US" w:eastAsia="pl-PL"/>
        </w:rPr>
        <w:t xml:space="preserve">Nicolas Alejandro Borromeo: </w:t>
      </w:r>
      <w:r w:rsidRPr="002D1B4B">
        <w:rPr>
          <w:rFonts w:ascii="Arial" w:eastAsia="Times New Roman" w:hAnsi="Arial" w:cs="Arial"/>
          <w:i/>
          <w:iCs/>
          <w:color w:val="000000"/>
          <w:lang w:val="en-US" w:eastAsia="pl-PL"/>
        </w:rPr>
        <w:t>Unity 2021 Game Development</w:t>
      </w:r>
      <w:r w:rsidRPr="002D1B4B">
        <w:rPr>
          <w:rFonts w:ascii="Arial" w:eastAsia="Times New Roman" w:hAnsi="Arial" w:cs="Arial"/>
          <w:color w:val="000000"/>
          <w:lang w:val="en-US" w:eastAsia="pl-PL"/>
        </w:rPr>
        <w:t xml:space="preserve">, </w:t>
      </w:r>
      <w:proofErr w:type="spellStart"/>
      <w:r w:rsidRPr="002D1B4B">
        <w:rPr>
          <w:rFonts w:ascii="Arial" w:eastAsia="Times New Roman" w:hAnsi="Arial" w:cs="Arial"/>
          <w:color w:val="111111"/>
          <w:shd w:val="clear" w:color="auto" w:fill="FFFFFF"/>
          <w:lang w:val="en-US" w:eastAsia="pl-PL"/>
        </w:rPr>
        <w:t>Packt</w:t>
      </w:r>
      <w:proofErr w:type="spellEnd"/>
      <w:r w:rsidRPr="002D1B4B">
        <w:rPr>
          <w:rFonts w:ascii="Arial" w:eastAsia="Times New Roman" w:hAnsi="Arial" w:cs="Arial"/>
          <w:color w:val="111111"/>
          <w:shd w:val="clear" w:color="auto" w:fill="FFFFFF"/>
          <w:lang w:val="en-US" w:eastAsia="pl-PL"/>
        </w:rPr>
        <w:t xml:space="preserve"> Publishing, 20 </w:t>
      </w:r>
      <w:proofErr w:type="spellStart"/>
      <w:r w:rsidRPr="002D1B4B">
        <w:rPr>
          <w:rFonts w:ascii="Arial" w:eastAsia="Times New Roman" w:hAnsi="Arial" w:cs="Arial"/>
          <w:color w:val="111111"/>
          <w:shd w:val="clear" w:color="auto" w:fill="FFFFFF"/>
          <w:lang w:val="en-US" w:eastAsia="pl-PL"/>
        </w:rPr>
        <w:t>sierpnia</w:t>
      </w:r>
      <w:proofErr w:type="spellEnd"/>
      <w:r w:rsidRPr="002D1B4B">
        <w:rPr>
          <w:rFonts w:ascii="Arial" w:eastAsia="Times New Roman" w:hAnsi="Arial" w:cs="Arial"/>
          <w:color w:val="111111"/>
          <w:shd w:val="clear" w:color="auto" w:fill="FFFFFF"/>
          <w:lang w:val="en-US" w:eastAsia="pl-PL"/>
        </w:rPr>
        <w:t xml:space="preserve"> 2021</w:t>
      </w:r>
      <w:r w:rsidRPr="002D1B4B">
        <w:rPr>
          <w:rFonts w:ascii="Arial" w:eastAsia="Times New Roman" w:hAnsi="Arial" w:cs="Arial"/>
          <w:color w:val="000000"/>
          <w:lang w:val="en-US" w:eastAsia="pl-PL"/>
        </w:rPr>
        <w:t>.</w:t>
      </w:r>
    </w:p>
  </w:endnote>
  <w:endnote w:id="3">
    <w:p w14:paraId="7AB725BB" w14:textId="45D36E19" w:rsidR="7D5D836D" w:rsidRPr="001263B0" w:rsidRDefault="001263B0" w:rsidP="001263B0">
      <w:pPr>
        <w:pStyle w:val="Tekstprzypisukocowego"/>
        <w:spacing w:line="360" w:lineRule="auto"/>
        <w:rPr>
          <w:rFonts w:ascii="Arial" w:hAnsi="Arial" w:cs="Arial"/>
        </w:rPr>
      </w:pPr>
      <w:r w:rsidRPr="001263B0">
        <w:rPr>
          <w:rFonts w:ascii="Arial" w:hAnsi="Arial" w:cs="Arial"/>
        </w:rPr>
        <w:t>[</w:t>
      </w:r>
      <w:r w:rsidR="7D5D836D" w:rsidRPr="001263B0">
        <w:rPr>
          <w:rStyle w:val="Odwoanieprzypisukocowego"/>
          <w:rFonts w:ascii="Arial" w:hAnsi="Arial" w:cs="Arial"/>
          <w:vertAlign w:val="baseline"/>
        </w:rPr>
        <w:endnoteRef/>
      </w:r>
      <w:r w:rsidRPr="001263B0">
        <w:rPr>
          <w:rFonts w:ascii="Arial" w:hAnsi="Arial" w:cs="Arial"/>
        </w:rPr>
        <w:t>]</w:t>
      </w:r>
      <w:r w:rsidR="7D5D836D" w:rsidRPr="001263B0">
        <w:rPr>
          <w:rFonts w:ascii="Arial" w:hAnsi="Arial" w:cs="Arial"/>
        </w:rPr>
        <w:t xml:space="preserve"> Opracowanie zbiorowe: </w:t>
      </w:r>
      <w:r w:rsidR="7D5D836D" w:rsidRPr="001263B0">
        <w:rPr>
          <w:rFonts w:ascii="Arial" w:hAnsi="Arial" w:cs="Arial"/>
          <w:i/>
          <w:iCs/>
        </w:rPr>
        <w:t>Aranżacje wnętrz</w:t>
      </w:r>
      <w:r w:rsidR="7D5D836D" w:rsidRPr="001263B0">
        <w:rPr>
          <w:rFonts w:ascii="Arial" w:hAnsi="Arial" w:cs="Arial"/>
        </w:rPr>
        <w:t xml:space="preserve">, SBM Renata </w:t>
      </w:r>
      <w:proofErr w:type="spellStart"/>
      <w:r w:rsidR="7D5D836D" w:rsidRPr="001263B0">
        <w:rPr>
          <w:rFonts w:ascii="Arial" w:hAnsi="Arial" w:cs="Arial"/>
        </w:rPr>
        <w:t>Gmitrzak</w:t>
      </w:r>
      <w:proofErr w:type="spellEnd"/>
      <w:r w:rsidR="7D5D836D" w:rsidRPr="001263B0">
        <w:rPr>
          <w:rFonts w:ascii="Arial" w:hAnsi="Arial" w:cs="Arial"/>
        </w:rPr>
        <w:t>, Warszawa 2017</w:t>
      </w:r>
    </w:p>
  </w:endnote>
  <w:endnote w:id="4">
    <w:p w14:paraId="0CE0332B" w14:textId="77777777" w:rsidR="00BC0929" w:rsidRPr="002D1B4B" w:rsidRDefault="00BC0929" w:rsidP="001263B0">
      <w:pPr>
        <w:spacing w:line="360" w:lineRule="auto"/>
        <w:jc w:val="both"/>
        <w:rPr>
          <w:rFonts w:ascii="Arial" w:eastAsia="Times New Roman" w:hAnsi="Arial" w:cs="Arial"/>
          <w:color w:val="111111"/>
          <w:sz w:val="20"/>
          <w:szCs w:val="20"/>
          <w:lang w:eastAsia="pl-PL"/>
        </w:rPr>
      </w:pPr>
      <w:r w:rsidRPr="009E38E7">
        <w:rPr>
          <w:rFonts w:ascii="Arial" w:hAnsi="Arial" w:cs="Arial"/>
          <w:sz w:val="20"/>
          <w:szCs w:val="20"/>
        </w:rPr>
        <w:t>[</w:t>
      </w:r>
      <w:r w:rsidRPr="002D1B4B">
        <w:rPr>
          <w:rStyle w:val="Odwoanieprzypisukocowego"/>
          <w:rFonts w:ascii="Arial" w:hAnsi="Arial" w:cs="Arial"/>
          <w:sz w:val="20"/>
          <w:szCs w:val="20"/>
          <w:vertAlign w:val="baseline"/>
        </w:rPr>
        <w:endnoteRef/>
      </w:r>
      <w:r w:rsidRPr="009E38E7">
        <w:rPr>
          <w:rFonts w:ascii="Arial" w:hAnsi="Arial" w:cs="Arial"/>
          <w:sz w:val="20"/>
          <w:szCs w:val="20"/>
        </w:rPr>
        <w:t xml:space="preserve">] </w:t>
      </w:r>
      <w:r w:rsidRPr="009E38E7">
        <w:rPr>
          <w:rFonts w:ascii="Arial" w:eastAsia="Times New Roman" w:hAnsi="Arial" w:cs="Arial"/>
          <w:color w:val="000000" w:themeColor="text1"/>
          <w:sz w:val="20"/>
          <w:szCs w:val="20"/>
          <w:lang w:eastAsia="pl-PL"/>
        </w:rPr>
        <w:t xml:space="preserve">Alistair. </w:t>
      </w:r>
      <w:r w:rsidRPr="002D1B4B">
        <w:rPr>
          <w:rFonts w:ascii="Arial" w:eastAsia="Times New Roman" w:hAnsi="Arial" w:cs="Arial"/>
          <w:color w:val="000000" w:themeColor="text1"/>
          <w:sz w:val="20"/>
          <w:szCs w:val="20"/>
          <w:lang w:eastAsia="pl-PL"/>
        </w:rPr>
        <w:t xml:space="preserve">Cockburn, </w:t>
      </w:r>
      <w:r w:rsidRPr="002D1B4B">
        <w:rPr>
          <w:rFonts w:ascii="Arial" w:eastAsia="Times New Roman" w:hAnsi="Arial" w:cs="Arial"/>
          <w:i/>
          <w:color w:val="000000" w:themeColor="text1"/>
          <w:sz w:val="20"/>
          <w:szCs w:val="20"/>
          <w:lang w:eastAsia="pl-PL"/>
        </w:rPr>
        <w:t>Jak pisać efektywne przypadki użycia</w:t>
      </w:r>
      <w:r w:rsidRPr="002D1B4B">
        <w:rPr>
          <w:rFonts w:ascii="Arial" w:eastAsia="Times New Roman" w:hAnsi="Arial" w:cs="Arial"/>
          <w:color w:val="000000" w:themeColor="text1"/>
          <w:sz w:val="20"/>
          <w:szCs w:val="20"/>
          <w:lang w:eastAsia="pl-PL"/>
        </w:rPr>
        <w:t>, WNT, Warszawa 2004.</w:t>
      </w:r>
    </w:p>
  </w:endnote>
  <w:endnote w:id="5">
    <w:p w14:paraId="1017BF95" w14:textId="16999F2E" w:rsidR="00BC0929" w:rsidRPr="002D1B4B" w:rsidRDefault="00BC0929" w:rsidP="001263B0">
      <w:pPr>
        <w:pStyle w:val="Tekstprzypisukocowego"/>
        <w:spacing w:line="360" w:lineRule="auto"/>
        <w:jc w:val="both"/>
        <w:rPr>
          <w:rFonts w:ascii="Arial" w:hAnsi="Arial" w:cs="Arial"/>
        </w:rPr>
      </w:pPr>
      <w:r w:rsidRPr="002D1B4B">
        <w:rPr>
          <w:rFonts w:ascii="Arial" w:hAnsi="Arial" w:cs="Arial"/>
        </w:rPr>
        <w:t>[</w:t>
      </w:r>
      <w:r w:rsidRPr="002D1B4B">
        <w:rPr>
          <w:rFonts w:ascii="Arial" w:hAnsi="Arial" w:cs="Arial"/>
        </w:rPr>
        <w:endnoteRef/>
      </w:r>
      <w:r w:rsidRPr="002D1B4B">
        <w:rPr>
          <w:rFonts w:ascii="Arial" w:hAnsi="Arial" w:cs="Arial"/>
        </w:rPr>
        <w:t xml:space="preserve">] </w:t>
      </w:r>
      <w:r w:rsidRPr="002D1B4B">
        <w:rPr>
          <w:rFonts w:ascii="Arial" w:eastAsia="Times New Roman" w:hAnsi="Arial" w:cs="Arial"/>
          <w:color w:val="000000" w:themeColor="text1"/>
          <w:lang w:eastAsia="pl-PL"/>
        </w:rPr>
        <w:t xml:space="preserve">Martin Fowler: </w:t>
      </w:r>
      <w:r w:rsidRPr="002D1B4B">
        <w:rPr>
          <w:rFonts w:ascii="Arial" w:eastAsia="Times New Roman" w:hAnsi="Arial" w:cs="Arial"/>
          <w:i/>
          <w:color w:val="000000" w:themeColor="text1"/>
          <w:lang w:eastAsia="pl-PL"/>
        </w:rPr>
        <w:t>UML w</w:t>
      </w:r>
      <w:r w:rsidR="004A3D0A">
        <w:rPr>
          <w:rFonts w:ascii="Arial" w:eastAsia="Times New Roman" w:hAnsi="Arial" w:cs="Arial"/>
          <w:i/>
          <w:color w:val="000000" w:themeColor="text1"/>
          <w:lang w:eastAsia="pl-PL"/>
        </w:rPr>
        <w:t xml:space="preserve"> </w:t>
      </w:r>
      <w:r w:rsidRPr="002D1B4B">
        <w:rPr>
          <w:rFonts w:ascii="Arial" w:eastAsia="Times New Roman" w:hAnsi="Arial" w:cs="Arial"/>
          <w:i/>
          <w:color w:val="000000" w:themeColor="text1"/>
          <w:lang w:eastAsia="pl-PL"/>
        </w:rPr>
        <w:t>kropelce, wersja 2.0</w:t>
      </w:r>
      <w:r w:rsidRPr="002D1B4B">
        <w:rPr>
          <w:rFonts w:ascii="Arial" w:eastAsia="Times New Roman" w:hAnsi="Arial" w:cs="Arial"/>
          <w:color w:val="000000" w:themeColor="text1"/>
          <w:lang w:eastAsia="pl-PL"/>
        </w:rPr>
        <w:t xml:space="preserve">, Oficyna Wydawnicza LTP, </w:t>
      </w:r>
      <w:r w:rsidRPr="002D1B4B">
        <w:rPr>
          <w:rFonts w:ascii="Arial" w:eastAsia="Times New Roman" w:hAnsi="Arial" w:cs="Arial"/>
          <w:color w:val="111111"/>
          <w:lang w:eastAsia="pl-PL"/>
        </w:rPr>
        <w:t>2005</w:t>
      </w:r>
      <w:r w:rsidR="002D1B4B">
        <w:rPr>
          <w:rFonts w:ascii="Arial" w:eastAsia="Times New Roman" w:hAnsi="Arial" w:cs="Arial"/>
          <w:color w:val="111111"/>
          <w:lang w:eastAsia="pl-PL"/>
        </w:rPr>
        <w:t>.</w:t>
      </w:r>
    </w:p>
  </w:endnote>
  <w:endnote w:id="6">
    <w:p w14:paraId="0AD17C03" w14:textId="20F7C579" w:rsidR="00103A80" w:rsidRPr="002D1B4B" w:rsidRDefault="00750FA1" w:rsidP="001263B0">
      <w:pPr>
        <w:spacing w:line="360" w:lineRule="auto"/>
        <w:jc w:val="both"/>
        <w:rPr>
          <w:rFonts w:ascii="Arial" w:eastAsia="Times New Roman" w:hAnsi="Arial" w:cs="Arial"/>
          <w:color w:val="111111"/>
          <w:sz w:val="20"/>
          <w:szCs w:val="20"/>
          <w:lang w:eastAsia="pl-PL"/>
        </w:rPr>
      </w:pPr>
      <w:r w:rsidRPr="002D1B4B">
        <w:rPr>
          <w:rFonts w:ascii="Arial" w:hAnsi="Arial" w:cs="Arial"/>
          <w:sz w:val="20"/>
          <w:szCs w:val="20"/>
        </w:rPr>
        <w:t>[</w:t>
      </w:r>
      <w:r w:rsidR="00103A80" w:rsidRPr="002D1B4B">
        <w:rPr>
          <w:rStyle w:val="Odwoanieprzypisukocowego"/>
          <w:rFonts w:ascii="Arial" w:hAnsi="Arial" w:cs="Arial"/>
          <w:sz w:val="20"/>
          <w:szCs w:val="20"/>
          <w:vertAlign w:val="baseline"/>
        </w:rPr>
        <w:endnoteRef/>
      </w:r>
      <w:r w:rsidRPr="002D1B4B">
        <w:rPr>
          <w:rFonts w:ascii="Arial" w:hAnsi="Arial" w:cs="Arial"/>
          <w:sz w:val="20"/>
          <w:szCs w:val="20"/>
        </w:rPr>
        <w:t>]</w:t>
      </w:r>
      <w:r w:rsidR="00103A80" w:rsidRPr="002D1B4B">
        <w:rPr>
          <w:rFonts w:ascii="Arial" w:hAnsi="Arial" w:cs="Arial"/>
          <w:sz w:val="20"/>
          <w:szCs w:val="20"/>
        </w:rPr>
        <w:t xml:space="preserve"> </w:t>
      </w:r>
      <w:proofErr w:type="spellStart"/>
      <w:r w:rsidRPr="002D1B4B">
        <w:rPr>
          <w:rFonts w:ascii="Arial" w:eastAsia="Times New Roman" w:hAnsi="Arial" w:cs="Arial"/>
          <w:color w:val="000000" w:themeColor="text1"/>
          <w:sz w:val="20"/>
          <w:szCs w:val="20"/>
          <w:lang w:eastAsia="pl-PL"/>
        </w:rPr>
        <w:t>Ian</w:t>
      </w:r>
      <w:proofErr w:type="spellEnd"/>
      <w:r w:rsidRPr="002D1B4B">
        <w:rPr>
          <w:rFonts w:ascii="Arial" w:eastAsia="Times New Roman" w:hAnsi="Arial" w:cs="Arial"/>
          <w:color w:val="000000" w:themeColor="text1"/>
          <w:sz w:val="20"/>
          <w:szCs w:val="20"/>
          <w:lang w:eastAsia="pl-PL"/>
        </w:rPr>
        <w:t xml:space="preserve"> Sommerville: </w:t>
      </w:r>
      <w:r w:rsidRPr="002D1B4B">
        <w:rPr>
          <w:rFonts w:ascii="Arial" w:eastAsia="Times New Roman" w:hAnsi="Arial" w:cs="Arial"/>
          <w:i/>
          <w:color w:val="000000" w:themeColor="text1"/>
          <w:sz w:val="20"/>
          <w:szCs w:val="20"/>
          <w:lang w:eastAsia="pl-PL"/>
        </w:rPr>
        <w:t>Inżynieria oprogramowania</w:t>
      </w:r>
      <w:r w:rsidRPr="002D1B4B">
        <w:rPr>
          <w:rFonts w:ascii="Arial" w:eastAsia="Times New Roman" w:hAnsi="Arial" w:cs="Arial"/>
          <w:color w:val="000000" w:themeColor="text1"/>
          <w:sz w:val="20"/>
          <w:szCs w:val="20"/>
          <w:lang w:eastAsia="pl-PL"/>
        </w:rPr>
        <w:t xml:space="preserve">, Wydawnictwo Naukowe PWN, Warszawa </w:t>
      </w:r>
      <w:r w:rsidRPr="002D1B4B">
        <w:rPr>
          <w:rFonts w:ascii="Arial" w:eastAsia="Times New Roman" w:hAnsi="Arial" w:cs="Arial"/>
          <w:color w:val="111111"/>
          <w:sz w:val="20"/>
          <w:szCs w:val="20"/>
          <w:lang w:eastAsia="pl-PL"/>
        </w:rPr>
        <w:t>2020</w:t>
      </w:r>
      <w:r w:rsidR="002D1B4B">
        <w:rPr>
          <w:rFonts w:ascii="Arial" w:eastAsia="Times New Roman" w:hAnsi="Arial" w:cs="Arial"/>
          <w:color w:val="111111"/>
          <w:sz w:val="20"/>
          <w:szCs w:val="20"/>
          <w:lang w:eastAsia="pl-PL"/>
        </w:rPr>
        <w:t>.</w:t>
      </w:r>
    </w:p>
  </w:endnote>
  <w:endnote w:id="7">
    <w:p w14:paraId="715E0FF7" w14:textId="7D19F9C3" w:rsidR="7D5D836D" w:rsidRPr="001263B0" w:rsidRDefault="7D5D836D" w:rsidP="001263B0">
      <w:pPr>
        <w:pStyle w:val="Tekstprzypisukocowego"/>
        <w:spacing w:line="360" w:lineRule="auto"/>
        <w:rPr>
          <w:rFonts w:ascii="Arial" w:hAnsi="Arial" w:cs="Arial"/>
        </w:rPr>
      </w:pPr>
      <w:r w:rsidRPr="001263B0">
        <w:rPr>
          <w:rFonts w:ascii="Arial" w:hAnsi="Arial" w:cs="Arial"/>
        </w:rPr>
        <w:t>[</w:t>
      </w:r>
      <w:r w:rsidRPr="001263B0">
        <w:rPr>
          <w:rStyle w:val="Odwoanieprzypisukocowego"/>
          <w:rFonts w:ascii="Arial" w:hAnsi="Arial" w:cs="Arial"/>
          <w:vertAlign w:val="baseline"/>
        </w:rPr>
        <w:endnoteRef/>
      </w:r>
      <w:r w:rsidR="001263B0" w:rsidRPr="001263B0">
        <w:rPr>
          <w:rFonts w:ascii="Arial" w:hAnsi="Arial" w:cs="Arial"/>
        </w:rPr>
        <w:t>]</w:t>
      </w:r>
      <w:r w:rsidRPr="001263B0">
        <w:rPr>
          <w:rFonts w:ascii="Arial" w:hAnsi="Arial" w:cs="Arial"/>
        </w:rPr>
        <w:t xml:space="preserve"> Jacek Śliwiński, </w:t>
      </w:r>
      <w:r w:rsidRPr="001263B0">
        <w:rPr>
          <w:rFonts w:ascii="Arial" w:hAnsi="Arial" w:cs="Arial"/>
          <w:i/>
          <w:iCs/>
        </w:rPr>
        <w:t xml:space="preserve">Podstawy </w:t>
      </w:r>
      <w:proofErr w:type="gramStart"/>
      <w:r w:rsidRPr="001263B0">
        <w:rPr>
          <w:rFonts w:ascii="Arial" w:hAnsi="Arial" w:cs="Arial"/>
          <w:i/>
          <w:iCs/>
        </w:rPr>
        <w:t>budownictwa :</w:t>
      </w:r>
      <w:proofErr w:type="gramEnd"/>
      <w:r w:rsidRPr="001263B0">
        <w:rPr>
          <w:rFonts w:ascii="Arial" w:hAnsi="Arial" w:cs="Arial"/>
          <w:i/>
          <w:iCs/>
        </w:rPr>
        <w:t xml:space="preserve"> skrypt dla studentów wyższych szkół technicznych do przedmiotu: budownictwo ogólne. Cz. 1, </w:t>
      </w:r>
      <w:r w:rsidRPr="001263B0">
        <w:rPr>
          <w:rFonts w:ascii="Arial" w:hAnsi="Arial" w:cs="Arial"/>
        </w:rPr>
        <w:t>Politechnika Krakowska, Kraków 1996</w:t>
      </w:r>
      <w:r w:rsidRPr="001263B0">
        <w:rPr>
          <w:rFonts w:ascii="Arial" w:hAnsi="Arial" w:cs="Arial"/>
          <w:i/>
          <w:iCs/>
        </w:rPr>
        <w:t xml:space="preserve"> </w:t>
      </w:r>
    </w:p>
  </w:endnote>
  <w:endnote w:id="8">
    <w:p w14:paraId="3AD0F20B" w14:textId="1AEAB12F" w:rsidR="00D60F89" w:rsidRPr="002D1B4B" w:rsidRDefault="00345D30" w:rsidP="001263B0">
      <w:pPr>
        <w:pStyle w:val="Tekstprzypisukocowego"/>
        <w:spacing w:line="360" w:lineRule="auto"/>
        <w:jc w:val="both"/>
        <w:rPr>
          <w:rFonts w:ascii="Arial" w:hAnsi="Arial" w:cs="Arial"/>
        </w:rPr>
      </w:pPr>
      <w:r w:rsidRPr="002D1B4B">
        <w:rPr>
          <w:rFonts w:ascii="Arial" w:hAnsi="Arial" w:cs="Arial"/>
        </w:rPr>
        <w:t>[</w:t>
      </w:r>
      <w:r w:rsidR="00D60F89" w:rsidRPr="002D1B4B">
        <w:rPr>
          <w:rFonts w:ascii="Arial" w:hAnsi="Arial" w:cs="Arial"/>
        </w:rPr>
        <w:endnoteRef/>
      </w:r>
      <w:r w:rsidRPr="002D1B4B">
        <w:rPr>
          <w:rFonts w:ascii="Arial" w:hAnsi="Arial" w:cs="Arial"/>
        </w:rPr>
        <w:t>]</w:t>
      </w:r>
      <w:r w:rsidR="00D60F89" w:rsidRPr="002D1B4B">
        <w:rPr>
          <w:rFonts w:ascii="Arial" w:hAnsi="Arial" w:cs="Arial"/>
        </w:rPr>
        <w:t xml:space="preserve"> </w:t>
      </w:r>
      <w:r w:rsidRPr="002D1B4B">
        <w:rPr>
          <w:rFonts w:ascii="Arial" w:eastAsia="Times New Roman" w:hAnsi="Arial" w:cs="Arial"/>
          <w:color w:val="000000" w:themeColor="text1"/>
          <w:lang w:eastAsia="pl-PL"/>
        </w:rPr>
        <w:t>Mark Richards, Neal Ford: Podstawy architektury oprogramowania dla inżynierów, Helion</w:t>
      </w:r>
      <w:r w:rsidRPr="002D1B4B">
        <w:rPr>
          <w:rFonts w:ascii="Arial" w:eastAsia="Times New Roman" w:hAnsi="Arial" w:cs="Arial"/>
          <w:color w:val="111111"/>
          <w:lang w:eastAsia="pl-PL"/>
        </w:rPr>
        <w:t>, 2021</w:t>
      </w:r>
      <w:r w:rsidRPr="002D1B4B">
        <w:rPr>
          <w:rFonts w:ascii="Arial" w:eastAsia="Times New Roman" w:hAnsi="Arial" w:cs="Arial"/>
          <w:color w:val="000000" w:themeColor="text1"/>
          <w:lang w:eastAsia="pl-PL"/>
        </w:rPr>
        <w:t>.</w:t>
      </w:r>
    </w:p>
  </w:endnote>
  <w:endnote w:id="9">
    <w:p w14:paraId="3EE728DB" w14:textId="19EBFEA8" w:rsidR="00C262C5" w:rsidRPr="00C262C5" w:rsidRDefault="00C262C5" w:rsidP="001263B0">
      <w:pPr>
        <w:pStyle w:val="Tekstprzypisukocowego"/>
        <w:spacing w:line="360" w:lineRule="auto"/>
        <w:rPr>
          <w:rFonts w:ascii="Arial" w:hAnsi="Arial" w:cs="Arial"/>
        </w:rPr>
      </w:pPr>
      <w:r w:rsidRPr="00C262C5">
        <w:rPr>
          <w:rFonts w:ascii="Arial" w:hAnsi="Arial" w:cs="Arial"/>
        </w:rPr>
        <w:t>[</w:t>
      </w:r>
      <w:r w:rsidRPr="00C262C5">
        <w:rPr>
          <w:rStyle w:val="Odwoanieprzypisukocowego"/>
          <w:rFonts w:ascii="Arial" w:hAnsi="Arial" w:cs="Arial"/>
          <w:vertAlign w:val="baseline"/>
        </w:rPr>
        <w:endnoteRef/>
      </w:r>
      <w:r w:rsidRPr="00C262C5">
        <w:rPr>
          <w:rFonts w:ascii="Arial" w:hAnsi="Arial" w:cs="Arial"/>
        </w:rPr>
        <w:t xml:space="preserve">] </w:t>
      </w:r>
      <w:hyperlink r:id="rId1" w:history="1">
        <w:r w:rsidRPr="00C262C5">
          <w:rPr>
            <w:rFonts w:ascii="Arial" w:hAnsi="Arial" w:cs="Arial"/>
          </w:rPr>
          <w:t>https://learn.microsoft.com/pl-pl/azure/postgresql/flexible-server/concepts-limits</w:t>
        </w:r>
      </w:hyperlink>
    </w:p>
  </w:endnote>
  <w:endnote w:id="10">
    <w:p w14:paraId="7E3EFD0E" w14:textId="7E08FB55" w:rsidR="0045432B" w:rsidRDefault="0045432B" w:rsidP="001263B0">
      <w:pPr>
        <w:pStyle w:val="Tekstprzypisukocowego"/>
        <w:spacing w:line="360" w:lineRule="auto"/>
      </w:pPr>
      <w:r w:rsidRPr="0045432B">
        <w:rPr>
          <w:rFonts w:ascii="Arial" w:hAnsi="Arial" w:cs="Arial"/>
        </w:rPr>
        <w:t>[</w:t>
      </w:r>
      <w:r w:rsidRPr="0045432B">
        <w:rPr>
          <w:rStyle w:val="Odwoanieprzypisukocowego"/>
          <w:rFonts w:ascii="Arial" w:hAnsi="Arial" w:cs="Arial"/>
          <w:vertAlign w:val="baseline"/>
        </w:rPr>
        <w:endnoteRef/>
      </w:r>
      <w:r w:rsidRPr="0045432B">
        <w:rPr>
          <w:rFonts w:ascii="Arial" w:hAnsi="Arial" w:cs="Arial"/>
        </w:rPr>
        <w:t>] https://docs.moodle.org/2x/ca/Performance_recommendations</w:t>
      </w:r>
    </w:p>
  </w:endnote>
  <w:endnote w:id="11">
    <w:p w14:paraId="17203795" w14:textId="6107893B" w:rsidR="00DD304B" w:rsidRPr="002D1B4B" w:rsidRDefault="002D1B4B" w:rsidP="001263B0">
      <w:pPr>
        <w:spacing w:line="360" w:lineRule="auto"/>
        <w:jc w:val="both"/>
        <w:rPr>
          <w:rFonts w:ascii="Arial" w:eastAsia="Times New Roman" w:hAnsi="Arial" w:cs="Arial"/>
          <w:color w:val="111111"/>
          <w:sz w:val="20"/>
          <w:szCs w:val="20"/>
          <w:lang w:eastAsia="pl-PL"/>
        </w:rPr>
      </w:pPr>
      <w:r w:rsidRPr="002D1B4B">
        <w:rPr>
          <w:rFonts w:ascii="Arial" w:hAnsi="Arial" w:cs="Arial"/>
          <w:sz w:val="20"/>
          <w:szCs w:val="20"/>
        </w:rPr>
        <w:t>[</w:t>
      </w:r>
      <w:r w:rsidR="00DD304B" w:rsidRPr="002D1B4B">
        <w:rPr>
          <w:rStyle w:val="Odwoanieprzypisukocowego"/>
          <w:rFonts w:ascii="Arial" w:hAnsi="Arial" w:cs="Arial"/>
          <w:sz w:val="20"/>
          <w:szCs w:val="20"/>
          <w:vertAlign w:val="baseline"/>
        </w:rPr>
        <w:endnoteRef/>
      </w:r>
      <w:r w:rsidRPr="002D1B4B">
        <w:rPr>
          <w:rFonts w:ascii="Arial" w:hAnsi="Arial" w:cs="Arial"/>
          <w:sz w:val="20"/>
          <w:szCs w:val="20"/>
        </w:rPr>
        <w:t>]</w:t>
      </w:r>
      <w:r w:rsidR="00DD304B" w:rsidRPr="002D1B4B">
        <w:rPr>
          <w:rFonts w:ascii="Arial" w:hAnsi="Arial" w:cs="Arial"/>
          <w:sz w:val="20"/>
          <w:szCs w:val="20"/>
        </w:rPr>
        <w:t xml:space="preserve"> </w:t>
      </w:r>
      <w:r w:rsidR="007C65BA" w:rsidRPr="002D1B4B">
        <w:rPr>
          <w:rFonts w:ascii="Arial" w:eastAsia="Times New Roman" w:hAnsi="Arial" w:cs="Arial"/>
          <w:color w:val="000000" w:themeColor="text1"/>
          <w:sz w:val="20"/>
          <w:szCs w:val="20"/>
          <w:lang w:eastAsia="pl-PL"/>
        </w:rPr>
        <w:t xml:space="preserve">Malina Witold, Szwoch Mariusz, </w:t>
      </w:r>
      <w:r w:rsidR="007C65BA" w:rsidRPr="002D1B4B">
        <w:rPr>
          <w:rFonts w:ascii="Arial" w:eastAsia="Times New Roman" w:hAnsi="Arial" w:cs="Arial"/>
          <w:i/>
          <w:color w:val="000000" w:themeColor="text1"/>
          <w:sz w:val="20"/>
          <w:szCs w:val="20"/>
          <w:lang w:eastAsia="pl-PL"/>
        </w:rPr>
        <w:t>Podstawy projektowania interfejsów użytkownik</w:t>
      </w:r>
      <w:r w:rsidR="007C65BA" w:rsidRPr="002D1B4B">
        <w:rPr>
          <w:rFonts w:ascii="Arial" w:eastAsia="Times New Roman" w:hAnsi="Arial" w:cs="Arial"/>
          <w:i/>
          <w:iCs/>
          <w:color w:val="000000" w:themeColor="text1"/>
          <w:sz w:val="20"/>
          <w:szCs w:val="20"/>
          <w:lang w:eastAsia="pl-PL"/>
        </w:rPr>
        <w:t>a</w:t>
      </w:r>
      <w:r w:rsidR="007C65BA" w:rsidRPr="002D1B4B">
        <w:rPr>
          <w:rFonts w:ascii="Arial" w:eastAsia="Times New Roman" w:hAnsi="Arial" w:cs="Arial"/>
          <w:color w:val="000000" w:themeColor="text1"/>
          <w:sz w:val="20"/>
          <w:szCs w:val="20"/>
          <w:lang w:eastAsia="pl-PL"/>
        </w:rPr>
        <w:t>, Helion,</w:t>
      </w:r>
      <w:r>
        <w:rPr>
          <w:rFonts w:ascii="Arial" w:eastAsia="Times New Roman" w:hAnsi="Arial" w:cs="Arial"/>
          <w:color w:val="000000" w:themeColor="text1"/>
          <w:sz w:val="20"/>
          <w:szCs w:val="20"/>
          <w:lang w:eastAsia="pl-PL"/>
        </w:rPr>
        <w:t xml:space="preserve"> </w:t>
      </w:r>
      <w:r w:rsidR="007C65BA" w:rsidRPr="002D1B4B">
        <w:rPr>
          <w:rFonts w:ascii="Arial" w:eastAsia="Times New Roman" w:hAnsi="Arial" w:cs="Arial"/>
          <w:color w:val="000000" w:themeColor="text1"/>
          <w:sz w:val="20"/>
          <w:szCs w:val="20"/>
          <w:lang w:eastAsia="pl-PL"/>
        </w:rPr>
        <w:t>Gliwice 2017.</w:t>
      </w:r>
    </w:p>
  </w:endnote>
  <w:endnote w:id="12">
    <w:p w14:paraId="516F1E70" w14:textId="49F94059" w:rsidR="00511964" w:rsidRPr="002D1B4B" w:rsidRDefault="002D1B4B" w:rsidP="001263B0">
      <w:pPr>
        <w:pStyle w:val="Tekstprzypisukocowego"/>
        <w:spacing w:line="360" w:lineRule="auto"/>
        <w:jc w:val="both"/>
        <w:rPr>
          <w:rFonts w:ascii="Arial" w:hAnsi="Arial" w:cs="Arial"/>
        </w:rPr>
      </w:pPr>
      <w:r w:rsidRPr="002D1B4B">
        <w:rPr>
          <w:rFonts w:ascii="Arial" w:hAnsi="Arial" w:cs="Arial"/>
        </w:rPr>
        <w:t>[</w:t>
      </w:r>
      <w:r w:rsidR="00511964" w:rsidRPr="002D1B4B">
        <w:rPr>
          <w:rStyle w:val="Odwoanieprzypisukocowego"/>
          <w:rFonts w:ascii="Arial" w:hAnsi="Arial" w:cs="Arial"/>
          <w:vertAlign w:val="baseline"/>
        </w:rPr>
        <w:endnoteRef/>
      </w:r>
      <w:r w:rsidRPr="002D1B4B">
        <w:rPr>
          <w:rFonts w:ascii="Arial" w:hAnsi="Arial" w:cs="Arial"/>
        </w:rPr>
        <w:t>]</w:t>
      </w:r>
      <w:r w:rsidR="00511964" w:rsidRPr="002D1B4B">
        <w:rPr>
          <w:rFonts w:ascii="Arial" w:hAnsi="Arial" w:cs="Arial"/>
        </w:rPr>
        <w:t xml:space="preserve"> </w:t>
      </w:r>
      <w:r w:rsidR="00511964" w:rsidRPr="002D1B4B">
        <w:rPr>
          <w:rFonts w:ascii="Arial" w:eastAsia="Times New Roman" w:hAnsi="Arial" w:cs="Arial"/>
          <w:color w:val="000000" w:themeColor="text1"/>
          <w:lang w:eastAsia="pl-PL"/>
        </w:rPr>
        <w:t xml:space="preserve">Francesco </w:t>
      </w:r>
      <w:proofErr w:type="spellStart"/>
      <w:r w:rsidR="00511964" w:rsidRPr="002D1B4B">
        <w:rPr>
          <w:rFonts w:ascii="Arial" w:eastAsia="Times New Roman" w:hAnsi="Arial" w:cs="Arial"/>
          <w:color w:val="000000" w:themeColor="text1"/>
          <w:lang w:eastAsia="pl-PL"/>
        </w:rPr>
        <w:t>Sapio</w:t>
      </w:r>
      <w:proofErr w:type="spellEnd"/>
      <w:r w:rsidR="00511964" w:rsidRPr="002D1B4B">
        <w:rPr>
          <w:rFonts w:ascii="Arial" w:eastAsia="Times New Roman" w:hAnsi="Arial" w:cs="Arial"/>
          <w:color w:val="000000" w:themeColor="text1"/>
          <w:lang w:eastAsia="pl-PL"/>
        </w:rPr>
        <w:t xml:space="preserve">: Unity. </w:t>
      </w:r>
      <w:r w:rsidR="00511964" w:rsidRPr="002D1B4B">
        <w:rPr>
          <w:rFonts w:ascii="Arial" w:eastAsia="Times New Roman" w:hAnsi="Arial" w:cs="Arial"/>
          <w:i/>
          <w:color w:val="000000" w:themeColor="text1"/>
          <w:lang w:eastAsia="pl-PL"/>
        </w:rPr>
        <w:t>Przepisy na interfejs gry</w:t>
      </w:r>
      <w:r w:rsidR="00511964" w:rsidRPr="002D1B4B">
        <w:rPr>
          <w:rFonts w:ascii="Arial" w:eastAsia="Times New Roman" w:hAnsi="Arial" w:cs="Arial"/>
          <w:color w:val="000000" w:themeColor="text1"/>
          <w:lang w:eastAsia="pl-PL"/>
        </w:rPr>
        <w:t>, Helion, Gliwice 2015.</w:t>
      </w:r>
    </w:p>
  </w:endnote>
  <w:endnote w:id="13">
    <w:p w14:paraId="1148F788" w14:textId="2FE0B733" w:rsidR="2A3C7D9D" w:rsidRDefault="2A3C7D9D" w:rsidP="2A3C7D9D">
      <w:pPr>
        <w:pStyle w:val="Tekstprzypisukocowego"/>
        <w:rPr>
          <w:rFonts w:ascii="Arial" w:hAnsi="Arial" w:cs="Arial"/>
        </w:rPr>
      </w:pPr>
      <w:r w:rsidRPr="2A3C7D9D">
        <w:rPr>
          <w:rFonts w:ascii="Arial" w:hAnsi="Arial" w:cs="Arial"/>
        </w:rPr>
        <w:t>[</w:t>
      </w:r>
      <w:r w:rsidRPr="2A3C7D9D">
        <w:rPr>
          <w:rStyle w:val="Odwoanieprzypisukocowego"/>
          <w:rFonts w:ascii="Arial" w:hAnsi="Arial" w:cs="Arial"/>
          <w:vertAlign w:val="baseline"/>
        </w:rPr>
        <w:endnoteRef/>
      </w:r>
      <w:r w:rsidRPr="2A3C7D9D">
        <w:rPr>
          <w:rFonts w:ascii="Arial" w:hAnsi="Arial" w:cs="Arial"/>
        </w:rPr>
        <w:t xml:space="preserve">] </w:t>
      </w:r>
      <w:r w:rsidRPr="2A3C7D9D">
        <w:rPr>
          <w:rFonts w:ascii="Arial" w:eastAsia="Times New Roman" w:hAnsi="Arial" w:cs="Arial"/>
          <w:color w:val="000000" w:themeColor="text1"/>
          <w:lang w:eastAsia="pl-PL"/>
        </w:rPr>
        <w:t xml:space="preserve">Mike </w:t>
      </w:r>
      <w:proofErr w:type="spellStart"/>
      <w:r w:rsidRPr="2A3C7D9D">
        <w:rPr>
          <w:rFonts w:ascii="Arial" w:eastAsia="Times New Roman" w:hAnsi="Arial" w:cs="Arial"/>
          <w:color w:val="000000" w:themeColor="text1"/>
          <w:lang w:eastAsia="pl-PL"/>
        </w:rPr>
        <w:t>Geig</w:t>
      </w:r>
      <w:proofErr w:type="spellEnd"/>
      <w:r w:rsidRPr="2A3C7D9D">
        <w:rPr>
          <w:rFonts w:ascii="Arial" w:eastAsia="Times New Roman" w:hAnsi="Arial" w:cs="Arial"/>
          <w:color w:val="000000" w:themeColor="text1"/>
          <w:lang w:eastAsia="pl-PL"/>
        </w:rPr>
        <w:t xml:space="preserve">: </w:t>
      </w:r>
      <w:r w:rsidRPr="2A3C7D9D">
        <w:rPr>
          <w:rFonts w:ascii="Arial" w:eastAsia="Times New Roman" w:hAnsi="Arial" w:cs="Arial"/>
          <w:i/>
          <w:iCs/>
          <w:color w:val="000000" w:themeColor="text1"/>
          <w:lang w:eastAsia="pl-PL"/>
        </w:rPr>
        <w:t>UNITY przewodnik projektowania gier</w:t>
      </w:r>
      <w:r w:rsidRPr="2A3C7D9D">
        <w:rPr>
          <w:rFonts w:ascii="Arial" w:eastAsia="Times New Roman" w:hAnsi="Arial" w:cs="Arial"/>
          <w:color w:val="000000" w:themeColor="text1"/>
          <w:lang w:eastAsia="pl-PL"/>
        </w:rPr>
        <w:t xml:space="preserve">, </w:t>
      </w:r>
      <w:r w:rsidRPr="2A3C7D9D">
        <w:rPr>
          <w:rFonts w:ascii="Arial" w:eastAsia="Times New Roman" w:hAnsi="Arial" w:cs="Arial"/>
          <w:color w:val="111111"/>
          <w:lang w:eastAsia="pl-PL"/>
        </w:rPr>
        <w:t>Helion, 17 lutego 2015.</w:t>
      </w:r>
    </w:p>
  </w:endnote>
  <w:endnote w:id="14">
    <w:p w14:paraId="487F41DE" w14:textId="1E7C5712" w:rsidR="2A3C7D9D" w:rsidRDefault="2A3C7D9D" w:rsidP="2A3C7D9D">
      <w:pPr>
        <w:pStyle w:val="Tekstprzypisukocowego"/>
        <w:rPr>
          <w:rFonts w:ascii="Arial" w:hAnsi="Arial" w:cs="Arial"/>
        </w:rPr>
      </w:pPr>
      <w:r w:rsidRPr="2A3C7D9D">
        <w:rPr>
          <w:rFonts w:ascii="Arial" w:hAnsi="Arial" w:cs="Arial"/>
          <w:lang w:val="en-GB"/>
        </w:rPr>
        <w:t>[</w:t>
      </w:r>
      <w:r w:rsidRPr="2A3C7D9D">
        <w:rPr>
          <w:rStyle w:val="Odwoanieprzypisukocowego"/>
          <w:rFonts w:ascii="Arial" w:hAnsi="Arial" w:cs="Arial"/>
          <w:vertAlign w:val="baseline"/>
        </w:rPr>
        <w:endnoteRef/>
      </w:r>
      <w:r w:rsidRPr="2A3C7D9D">
        <w:rPr>
          <w:rFonts w:ascii="Arial" w:hAnsi="Arial" w:cs="Arial"/>
          <w:lang w:val="en-GB"/>
        </w:rPr>
        <w:t xml:space="preserve">] </w:t>
      </w:r>
      <w:r w:rsidRPr="2A3C7D9D">
        <w:rPr>
          <w:rFonts w:ascii="Arial" w:eastAsia="Times New Roman" w:hAnsi="Arial" w:cs="Arial"/>
          <w:color w:val="000000" w:themeColor="text1"/>
          <w:lang w:val="en-US" w:eastAsia="pl-PL"/>
        </w:rPr>
        <w:t xml:space="preserve">Alan Thorn, </w:t>
      </w:r>
      <w:r w:rsidRPr="2A3C7D9D">
        <w:rPr>
          <w:rFonts w:ascii="Arial" w:eastAsia="Times New Roman" w:hAnsi="Arial" w:cs="Arial"/>
          <w:i/>
          <w:iCs/>
          <w:color w:val="000000" w:themeColor="text1"/>
          <w:lang w:val="en-US" w:eastAsia="pl-PL"/>
        </w:rPr>
        <w:t xml:space="preserve">Unity i Blender. </w:t>
      </w:r>
      <w:r w:rsidRPr="2A3C7D9D">
        <w:rPr>
          <w:rFonts w:ascii="Arial" w:eastAsia="Times New Roman" w:hAnsi="Arial" w:cs="Arial"/>
          <w:i/>
          <w:iCs/>
          <w:color w:val="000000" w:themeColor="text1"/>
          <w:lang w:eastAsia="pl-PL"/>
        </w:rPr>
        <w:t>Praktyczne tworzenie gier</w:t>
      </w:r>
      <w:r w:rsidRPr="2A3C7D9D">
        <w:rPr>
          <w:rFonts w:ascii="Arial" w:eastAsia="Times New Roman" w:hAnsi="Arial" w:cs="Arial"/>
          <w:color w:val="000000" w:themeColor="text1"/>
          <w:lang w:eastAsia="pl-PL"/>
        </w:rPr>
        <w:t>, Helion, Gliwice 2015.</w:t>
      </w:r>
    </w:p>
  </w:endnote>
  <w:endnote w:id="15">
    <w:p w14:paraId="2BB23C2B" w14:textId="232504BA" w:rsidR="548CED0A" w:rsidRDefault="548CED0A" w:rsidP="548CED0A">
      <w:pPr>
        <w:pStyle w:val="Tekstprzypisukocowego"/>
        <w:rPr>
          <w:rFonts w:ascii="Arial" w:hAnsi="Arial" w:cs="Arial"/>
        </w:rPr>
      </w:pPr>
      <w:r w:rsidRPr="548CED0A">
        <w:rPr>
          <w:rFonts w:ascii="Arial" w:hAnsi="Arial" w:cs="Arial"/>
        </w:rPr>
        <w:t>[</w:t>
      </w:r>
      <w:r w:rsidRPr="548CED0A">
        <w:rPr>
          <w:rStyle w:val="Odwoanieprzypisukocowego"/>
          <w:rFonts w:ascii="Arial" w:hAnsi="Arial" w:cs="Arial"/>
          <w:vertAlign w:val="baseline"/>
        </w:rPr>
        <w:endnoteRef/>
      </w:r>
      <w:r w:rsidRPr="548CED0A">
        <w:rPr>
          <w:rFonts w:ascii="Arial" w:hAnsi="Arial" w:cs="Arial"/>
        </w:rPr>
        <w:t xml:space="preserve">] </w:t>
      </w:r>
      <w:proofErr w:type="spellStart"/>
      <w:r w:rsidRPr="548CED0A">
        <w:rPr>
          <w:rFonts w:ascii="Arial" w:eastAsia="Times New Roman" w:hAnsi="Arial" w:cs="Arial"/>
          <w:color w:val="000000" w:themeColor="text1"/>
          <w:lang w:eastAsia="pl-PL"/>
        </w:rPr>
        <w:t>Casey</w:t>
      </w:r>
      <w:proofErr w:type="spellEnd"/>
      <w:r w:rsidRPr="548CED0A">
        <w:rPr>
          <w:rFonts w:ascii="Arial" w:eastAsia="Times New Roman" w:hAnsi="Arial" w:cs="Arial"/>
          <w:color w:val="000000" w:themeColor="text1"/>
          <w:lang w:eastAsia="pl-PL"/>
        </w:rPr>
        <w:t xml:space="preserve"> </w:t>
      </w:r>
      <w:proofErr w:type="spellStart"/>
      <w:r w:rsidRPr="548CED0A">
        <w:rPr>
          <w:rFonts w:ascii="Arial" w:eastAsia="Times New Roman" w:hAnsi="Arial" w:cs="Arial"/>
          <w:color w:val="000000" w:themeColor="text1"/>
          <w:lang w:eastAsia="pl-PL"/>
        </w:rPr>
        <w:t>Hardman</w:t>
      </w:r>
      <w:proofErr w:type="spellEnd"/>
      <w:r w:rsidRPr="548CED0A">
        <w:rPr>
          <w:rFonts w:ascii="Arial" w:eastAsia="Times New Roman" w:hAnsi="Arial" w:cs="Arial"/>
          <w:color w:val="000000" w:themeColor="text1"/>
          <w:lang w:eastAsia="pl-PL"/>
        </w:rPr>
        <w:t xml:space="preserve">: </w:t>
      </w:r>
      <w:r w:rsidRPr="548CED0A">
        <w:rPr>
          <w:rFonts w:ascii="Arial" w:eastAsia="Times New Roman" w:hAnsi="Arial" w:cs="Arial"/>
          <w:i/>
          <w:iCs/>
          <w:color w:val="000000" w:themeColor="text1"/>
          <w:lang w:eastAsia="pl-PL"/>
        </w:rPr>
        <w:t>Programowanie gier przy użyciu Unity i C#</w:t>
      </w:r>
      <w:r w:rsidRPr="548CED0A">
        <w:rPr>
          <w:rFonts w:ascii="Arial" w:eastAsia="Times New Roman" w:hAnsi="Arial" w:cs="Arial"/>
          <w:color w:val="000000" w:themeColor="text1"/>
          <w:lang w:eastAsia="pl-PL"/>
        </w:rPr>
        <w:t xml:space="preserve">, </w:t>
      </w:r>
      <w:r w:rsidRPr="548CED0A">
        <w:rPr>
          <w:rFonts w:ascii="Arial" w:eastAsia="Times New Roman" w:hAnsi="Arial" w:cs="Arial"/>
          <w:color w:val="111111"/>
          <w:lang w:eastAsia="pl-PL"/>
        </w:rPr>
        <w:t>Apress, 1 lipca 2021.</w:t>
      </w:r>
    </w:p>
  </w:endnote>
  <w:endnote w:id="16">
    <w:p w14:paraId="662FAD01" w14:textId="47DAB682" w:rsidR="548CED0A" w:rsidRDefault="548CED0A" w:rsidP="548CED0A">
      <w:pPr>
        <w:pStyle w:val="Tekstprzypisukocowego"/>
        <w:rPr>
          <w:rFonts w:ascii="Arial" w:hAnsi="Arial" w:cs="Arial"/>
        </w:rPr>
      </w:pPr>
      <w:r w:rsidRPr="548CED0A">
        <w:rPr>
          <w:rFonts w:ascii="Arial" w:hAnsi="Arial" w:cs="Arial"/>
          <w:lang w:val="en-GB"/>
        </w:rPr>
        <w:t>[</w:t>
      </w:r>
      <w:r w:rsidRPr="548CED0A">
        <w:rPr>
          <w:rFonts w:ascii="Arial" w:hAnsi="Arial" w:cs="Arial"/>
        </w:rPr>
        <w:endnoteRef/>
      </w:r>
      <w:r w:rsidRPr="548CED0A">
        <w:rPr>
          <w:rFonts w:ascii="Arial" w:hAnsi="Arial" w:cs="Arial"/>
          <w:lang w:val="en-GB"/>
        </w:rPr>
        <w:t xml:space="preserve">] </w:t>
      </w:r>
      <w:r w:rsidRPr="548CED0A">
        <w:rPr>
          <w:rFonts w:ascii="Arial" w:eastAsia="Times New Roman" w:hAnsi="Arial" w:cs="Arial"/>
          <w:color w:val="000000" w:themeColor="text1"/>
          <w:lang w:val="en-GB" w:eastAsia="pl-PL"/>
        </w:rPr>
        <w:t xml:space="preserve">Jennifer Greene, Andrew </w:t>
      </w:r>
      <w:proofErr w:type="spellStart"/>
      <w:r w:rsidRPr="548CED0A">
        <w:rPr>
          <w:rFonts w:ascii="Arial" w:eastAsia="Times New Roman" w:hAnsi="Arial" w:cs="Arial"/>
          <w:color w:val="000000" w:themeColor="text1"/>
          <w:lang w:val="en-GB" w:eastAsia="pl-PL"/>
        </w:rPr>
        <w:t>Stellman</w:t>
      </w:r>
      <w:proofErr w:type="spellEnd"/>
      <w:r w:rsidRPr="548CED0A">
        <w:rPr>
          <w:rFonts w:ascii="Arial" w:eastAsia="Times New Roman" w:hAnsi="Arial" w:cs="Arial"/>
          <w:color w:val="000000" w:themeColor="text1"/>
          <w:lang w:val="en-GB" w:eastAsia="pl-PL"/>
        </w:rPr>
        <w:t xml:space="preserve">: </w:t>
      </w:r>
      <w:r w:rsidRPr="548CED0A">
        <w:rPr>
          <w:rFonts w:ascii="Arial" w:eastAsia="Times New Roman" w:hAnsi="Arial" w:cs="Arial"/>
          <w:i/>
          <w:iCs/>
          <w:color w:val="000000" w:themeColor="text1"/>
          <w:lang w:val="en-GB" w:eastAsia="pl-PL"/>
        </w:rPr>
        <w:t xml:space="preserve">C#. </w:t>
      </w:r>
      <w:r w:rsidRPr="548CED0A">
        <w:rPr>
          <w:rFonts w:ascii="Arial" w:eastAsia="Times New Roman" w:hAnsi="Arial" w:cs="Arial"/>
          <w:i/>
          <w:iCs/>
          <w:color w:val="000000" w:themeColor="text1"/>
          <w:lang w:eastAsia="pl-PL"/>
        </w:rPr>
        <w:t>Rusz głową! Wydanie IV</w:t>
      </w:r>
      <w:r w:rsidRPr="548CED0A">
        <w:rPr>
          <w:rFonts w:ascii="Arial" w:eastAsia="Times New Roman" w:hAnsi="Arial" w:cs="Arial"/>
          <w:color w:val="000000" w:themeColor="text1"/>
          <w:lang w:eastAsia="pl-PL"/>
        </w:rPr>
        <w:t xml:space="preserve">, Helion, Gliwice </w:t>
      </w:r>
      <w:r w:rsidRPr="548CED0A">
        <w:rPr>
          <w:rFonts w:ascii="Arial" w:eastAsia="Times New Roman" w:hAnsi="Arial" w:cs="Arial"/>
          <w:color w:val="111111"/>
          <w:lang w:eastAsia="pl-PL"/>
        </w:rPr>
        <w:t>2022.</w:t>
      </w:r>
    </w:p>
  </w:endnote>
  <w:endnote w:id="17">
    <w:p w14:paraId="27920515" w14:textId="09E5C950" w:rsidR="00F24523" w:rsidRPr="002D1B4B" w:rsidRDefault="00F24523" w:rsidP="001263B0">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eastAsia="Times New Roman" w:hAnsi="Arial" w:cs="Arial"/>
          <w:color w:val="000000" w:themeColor="text1"/>
          <w:lang w:eastAsia="pl-PL"/>
        </w:rPr>
        <w:t xml:space="preserve">Zbigniew </w:t>
      </w:r>
      <w:proofErr w:type="spellStart"/>
      <w:r w:rsidRPr="002D1B4B">
        <w:rPr>
          <w:rFonts w:ascii="Arial" w:eastAsia="Times New Roman" w:hAnsi="Arial" w:cs="Arial"/>
          <w:color w:val="000000" w:themeColor="text1"/>
          <w:lang w:eastAsia="pl-PL"/>
        </w:rPr>
        <w:t>Racziszewski</w:t>
      </w:r>
      <w:proofErr w:type="spellEnd"/>
      <w:r w:rsidRPr="002D1B4B">
        <w:rPr>
          <w:rFonts w:ascii="Arial" w:eastAsia="Times New Roman" w:hAnsi="Arial" w:cs="Arial"/>
          <w:color w:val="000000" w:themeColor="text1"/>
          <w:lang w:eastAsia="pl-PL"/>
        </w:rPr>
        <w:t xml:space="preserve">: </w:t>
      </w:r>
      <w:r w:rsidRPr="002D1B4B">
        <w:rPr>
          <w:rFonts w:ascii="Arial" w:eastAsia="Times New Roman" w:hAnsi="Arial" w:cs="Arial"/>
          <w:i/>
          <w:iCs/>
          <w:color w:val="000000" w:themeColor="text1"/>
          <w:lang w:eastAsia="pl-PL"/>
        </w:rPr>
        <w:t>Geometria analityczna</w:t>
      </w:r>
      <w:r w:rsidR="00FA65DA">
        <w:rPr>
          <w:rFonts w:ascii="Arial" w:eastAsia="Times New Roman" w:hAnsi="Arial" w:cs="Arial"/>
          <w:i/>
          <w:iCs/>
          <w:color w:val="000000" w:themeColor="text1"/>
          <w:lang w:eastAsia="pl-PL"/>
        </w:rPr>
        <w:t xml:space="preserve"> – </w:t>
      </w:r>
      <w:r w:rsidRPr="002D1B4B">
        <w:rPr>
          <w:rFonts w:ascii="Arial" w:eastAsia="Times New Roman" w:hAnsi="Arial" w:cs="Arial"/>
          <w:i/>
          <w:iCs/>
          <w:color w:val="000000" w:themeColor="text1"/>
          <w:lang w:eastAsia="pl-PL"/>
        </w:rPr>
        <w:t>Podstawy teorii i</w:t>
      </w:r>
      <w:r w:rsidR="004A3D0A">
        <w:rPr>
          <w:rFonts w:ascii="Arial" w:eastAsia="Times New Roman" w:hAnsi="Arial" w:cs="Arial"/>
          <w:i/>
          <w:iCs/>
          <w:color w:val="000000" w:themeColor="text1"/>
          <w:lang w:eastAsia="pl-PL"/>
        </w:rPr>
        <w:t xml:space="preserve"> </w:t>
      </w:r>
      <w:r w:rsidRPr="002D1B4B">
        <w:rPr>
          <w:rFonts w:ascii="Arial" w:eastAsia="Times New Roman" w:hAnsi="Arial" w:cs="Arial"/>
          <w:i/>
          <w:iCs/>
          <w:color w:val="000000" w:themeColor="text1"/>
          <w:lang w:eastAsia="pl-PL"/>
        </w:rPr>
        <w:t>zbiór zadań z</w:t>
      </w:r>
      <w:r w:rsidR="004A3D0A">
        <w:rPr>
          <w:rFonts w:ascii="Arial" w:eastAsia="Times New Roman" w:hAnsi="Arial" w:cs="Arial"/>
          <w:i/>
          <w:iCs/>
          <w:color w:val="000000" w:themeColor="text1"/>
          <w:lang w:eastAsia="pl-PL"/>
        </w:rPr>
        <w:t xml:space="preserve"> </w:t>
      </w:r>
      <w:r w:rsidRPr="002D1B4B">
        <w:rPr>
          <w:rFonts w:ascii="Arial" w:eastAsia="Times New Roman" w:hAnsi="Arial" w:cs="Arial"/>
          <w:i/>
          <w:iCs/>
          <w:color w:val="000000" w:themeColor="text1"/>
          <w:lang w:eastAsia="pl-PL"/>
        </w:rPr>
        <w:t>rozwiązaniami</w:t>
      </w:r>
      <w:r w:rsidRPr="002D1B4B">
        <w:rPr>
          <w:rFonts w:ascii="Arial" w:eastAsia="Times New Roman" w:hAnsi="Arial" w:cs="Arial"/>
          <w:color w:val="000000" w:themeColor="text1"/>
          <w:lang w:eastAsia="pl-PL"/>
        </w:rPr>
        <w:t>, Wydawnictwo Uniwersytetu Marii Curie-Skłodowskiej</w:t>
      </w:r>
      <w:r w:rsidRPr="002D1B4B">
        <w:rPr>
          <w:rFonts w:ascii="Arial" w:eastAsia="Times New Roman" w:hAnsi="Arial" w:cs="Arial"/>
          <w:color w:val="111111"/>
          <w:lang w:eastAsia="pl-PL"/>
        </w:rPr>
        <w:t>, Lublin 2005</w:t>
      </w:r>
      <w:r w:rsidR="00FF6492" w:rsidRPr="002D1B4B">
        <w:rPr>
          <w:rFonts w:ascii="Arial" w:eastAsia="Times New Roman" w:hAnsi="Arial" w:cs="Arial"/>
          <w:color w:val="111111"/>
          <w:lang w:eastAsia="pl-PL"/>
        </w:rPr>
        <w:t>.</w:t>
      </w:r>
    </w:p>
  </w:endnote>
  <w:endnote w:id="18">
    <w:p w14:paraId="098102BD" w14:textId="10DB8CA4" w:rsidR="00A525E4" w:rsidRPr="002D1B4B" w:rsidRDefault="00A525E4" w:rsidP="001263B0">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eastAsia="Times New Roman" w:hAnsi="Arial" w:cs="Arial"/>
          <w:color w:val="000000" w:themeColor="text1"/>
          <w:lang w:eastAsia="pl-PL"/>
        </w:rPr>
        <w:t>Bogdan Balcerzak:</w:t>
      </w:r>
      <w:r w:rsidRPr="002D1B4B">
        <w:rPr>
          <w:rFonts w:ascii="Arial" w:eastAsia="Times New Roman" w:hAnsi="Arial" w:cs="Arial"/>
          <w:i/>
          <w:color w:val="000000" w:themeColor="text1"/>
          <w:lang w:eastAsia="pl-PL"/>
        </w:rPr>
        <w:t xml:space="preserve"> Geometria analityczna</w:t>
      </w:r>
      <w:r w:rsidRPr="002D1B4B">
        <w:rPr>
          <w:rFonts w:ascii="Arial" w:eastAsia="Times New Roman" w:hAnsi="Arial" w:cs="Arial"/>
          <w:color w:val="000000" w:themeColor="text1"/>
          <w:lang w:eastAsia="pl-PL"/>
        </w:rPr>
        <w:t xml:space="preserve">, Jan </w:t>
      </w:r>
      <w:proofErr w:type="spellStart"/>
      <w:r w:rsidRPr="002D1B4B">
        <w:rPr>
          <w:rFonts w:ascii="Arial" w:eastAsia="Times New Roman" w:hAnsi="Arial" w:cs="Arial"/>
          <w:color w:val="000000" w:themeColor="text1"/>
          <w:lang w:eastAsia="pl-PL"/>
        </w:rPr>
        <w:t>Kubarski</w:t>
      </w:r>
      <w:proofErr w:type="spellEnd"/>
      <w:r w:rsidRPr="002D1B4B">
        <w:rPr>
          <w:rFonts w:ascii="Arial" w:eastAsia="Times New Roman" w:hAnsi="Arial" w:cs="Arial"/>
          <w:color w:val="000000" w:themeColor="text1"/>
          <w:lang w:eastAsia="pl-PL"/>
        </w:rPr>
        <w:t xml:space="preserve">: Politechnika Łódzka, Łódź </w:t>
      </w:r>
      <w:r w:rsidRPr="002D1B4B">
        <w:rPr>
          <w:rFonts w:ascii="Arial" w:eastAsia="Times New Roman" w:hAnsi="Arial" w:cs="Arial"/>
          <w:color w:val="111111"/>
          <w:lang w:eastAsia="pl-PL"/>
        </w:rPr>
        <w:t>2013</w:t>
      </w:r>
      <w:r w:rsidR="00FF6492" w:rsidRPr="002D1B4B">
        <w:rPr>
          <w:rFonts w:ascii="Arial" w:eastAsia="Times New Roman" w:hAnsi="Arial" w:cs="Arial"/>
          <w:color w:val="111111"/>
          <w:lang w:eastAsia="pl-PL"/>
        </w:rPr>
        <w:t>.</w:t>
      </w:r>
    </w:p>
  </w:endnote>
  <w:endnote w:id="19">
    <w:p w14:paraId="7D5759A3" w14:textId="7E14EBCB" w:rsidR="00311D53" w:rsidRDefault="002D1B4B" w:rsidP="001263B0">
      <w:pPr>
        <w:pStyle w:val="Tekstprzypisukocowego"/>
        <w:spacing w:line="360" w:lineRule="auto"/>
        <w:jc w:val="both"/>
        <w:rPr>
          <w:rFonts w:ascii="Arial" w:eastAsia="Times New Roman" w:hAnsi="Arial" w:cs="Arial"/>
          <w:color w:val="111111"/>
          <w:shd w:val="clear" w:color="auto" w:fill="FFFFFF"/>
          <w:lang w:eastAsia="pl-PL"/>
        </w:rPr>
      </w:pPr>
      <w:r w:rsidRPr="002D1B4B">
        <w:rPr>
          <w:rFonts w:ascii="Arial" w:hAnsi="Arial" w:cs="Arial"/>
        </w:rPr>
        <w:t>[</w:t>
      </w:r>
      <w:r w:rsidR="00311D53" w:rsidRPr="002D1B4B">
        <w:rPr>
          <w:rStyle w:val="Odwoanieprzypisukocowego"/>
          <w:rFonts w:ascii="Arial" w:hAnsi="Arial" w:cs="Arial"/>
          <w:vertAlign w:val="baseline"/>
        </w:rPr>
        <w:endnoteRef/>
      </w:r>
      <w:r w:rsidRPr="002D1B4B">
        <w:rPr>
          <w:rFonts w:ascii="Arial" w:hAnsi="Arial" w:cs="Arial"/>
        </w:rPr>
        <w:t>]</w:t>
      </w:r>
      <w:r w:rsidR="00311D53" w:rsidRPr="002D1B4B">
        <w:t xml:space="preserve"> </w:t>
      </w:r>
      <w:r w:rsidRPr="002D1B4B">
        <w:rPr>
          <w:rFonts w:ascii="Arial" w:eastAsia="Times New Roman" w:hAnsi="Arial" w:cs="Arial"/>
          <w:color w:val="000000"/>
          <w:lang w:eastAsia="pl-PL"/>
        </w:rPr>
        <w:t xml:space="preserve">Bogdan Bociek: </w:t>
      </w:r>
      <w:proofErr w:type="spellStart"/>
      <w:r w:rsidRPr="002D1B4B">
        <w:rPr>
          <w:rFonts w:ascii="Arial" w:eastAsia="Times New Roman" w:hAnsi="Arial" w:cs="Arial"/>
          <w:i/>
          <w:iCs/>
          <w:color w:val="000000"/>
          <w:lang w:eastAsia="pl-PL"/>
        </w:rPr>
        <w:t>Blender</w:t>
      </w:r>
      <w:proofErr w:type="spellEnd"/>
      <w:r w:rsidR="00FA65DA">
        <w:rPr>
          <w:rFonts w:ascii="Arial" w:eastAsia="Times New Roman" w:hAnsi="Arial" w:cs="Arial"/>
          <w:i/>
          <w:iCs/>
          <w:color w:val="000000"/>
          <w:lang w:eastAsia="pl-PL"/>
        </w:rPr>
        <w:t xml:space="preserve"> – </w:t>
      </w:r>
      <w:r w:rsidRPr="002D1B4B">
        <w:rPr>
          <w:rFonts w:ascii="Arial" w:eastAsia="Times New Roman" w:hAnsi="Arial" w:cs="Arial"/>
          <w:i/>
          <w:iCs/>
          <w:color w:val="000000"/>
          <w:lang w:eastAsia="pl-PL"/>
        </w:rPr>
        <w:t>Podstawy modelowania</w:t>
      </w:r>
      <w:r w:rsidRPr="002D1B4B">
        <w:rPr>
          <w:rFonts w:ascii="Arial" w:eastAsia="Times New Roman" w:hAnsi="Arial" w:cs="Arial"/>
          <w:color w:val="000000"/>
          <w:lang w:eastAsia="pl-PL"/>
        </w:rPr>
        <w:t xml:space="preserve">, </w:t>
      </w:r>
      <w:r w:rsidRPr="002D1B4B">
        <w:rPr>
          <w:rFonts w:ascii="Arial" w:eastAsia="Times New Roman" w:hAnsi="Arial" w:cs="Arial"/>
          <w:color w:val="111111"/>
          <w:shd w:val="clear" w:color="auto" w:fill="FFFFFF"/>
          <w:lang w:eastAsia="pl-PL"/>
        </w:rPr>
        <w:t>Helion, 06 czerwca 2007</w:t>
      </w:r>
      <w:r>
        <w:rPr>
          <w:rFonts w:ascii="Arial" w:eastAsia="Times New Roman" w:hAnsi="Arial" w:cs="Arial"/>
          <w:color w:val="111111"/>
          <w:shd w:val="clear" w:color="auto" w:fill="FFFFFF"/>
          <w:lang w:eastAsia="pl-PL"/>
        </w:rPr>
        <w:t>.</w:t>
      </w:r>
    </w:p>
    <w:p w14:paraId="22AE5833" w14:textId="77777777" w:rsidR="00E76341" w:rsidRDefault="00E76341" w:rsidP="002D1B4B">
      <w:pPr>
        <w:pStyle w:val="Tekstprzypisukocowego"/>
        <w:spacing w:line="360" w:lineRule="auto"/>
        <w:jc w:val="both"/>
        <w:rPr>
          <w:rFonts w:ascii="Arial" w:eastAsia="Times New Roman" w:hAnsi="Arial" w:cs="Arial"/>
          <w:color w:val="111111"/>
          <w:shd w:val="clear" w:color="auto" w:fill="FFFFFF"/>
          <w:lang w:eastAsia="pl-PL"/>
        </w:rPr>
      </w:pPr>
    </w:p>
    <w:p w14:paraId="6F8ED034"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1: Specyfikacja wymagań systemowych.</w:t>
      </w:r>
    </w:p>
    <w:p w14:paraId="54D6553F"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2: Model przypadków użycia.</w:t>
      </w:r>
    </w:p>
    <w:p w14:paraId="3D91438E"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3: Model klas.</w:t>
      </w:r>
    </w:p>
    <w:p w14:paraId="08D9671F"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4: Projekt interfejsu użytkownika.</w:t>
      </w:r>
    </w:p>
    <w:p w14:paraId="1755BD26"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5: Projekt logiki biznesowej.</w:t>
      </w:r>
    </w:p>
    <w:p w14:paraId="4F4606B6"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6: Projekt struktury danych.</w:t>
      </w:r>
    </w:p>
    <w:p w14:paraId="4C7C5EE4"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7: Projekt architektury systemu.</w:t>
      </w:r>
    </w:p>
    <w:p w14:paraId="14D29F7E" w14:textId="0F63BAD8" w:rsidR="000B4C48" w:rsidRPr="00DD09A7" w:rsidRDefault="000B4C48" w:rsidP="000B4C48">
      <w:pPr>
        <w:pStyle w:val="Tekstprzypisukocowego"/>
      </w:pPr>
    </w:p>
    <w:p w14:paraId="12EB6A8D" w14:textId="4A786804" w:rsidR="00E76341" w:rsidRPr="00DD09A7" w:rsidRDefault="00E76341" w:rsidP="002D1B4B">
      <w:pPr>
        <w:pStyle w:val="Tekstprzypisukocowego"/>
        <w:spacing w:line="360" w:lineRule="auto"/>
        <w:jc w:val="both"/>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62E236D1" w14:textId="77777777" w:rsidTr="45927DFD">
      <w:trPr>
        <w:trHeight w:val="300"/>
      </w:trPr>
      <w:tc>
        <w:tcPr>
          <w:tcW w:w="2830" w:type="dxa"/>
        </w:tcPr>
        <w:p w14:paraId="5440517F" w14:textId="5AAF6BC5" w:rsidR="45927DFD" w:rsidRDefault="45927DFD" w:rsidP="45927DFD">
          <w:pPr>
            <w:pStyle w:val="Nagwek"/>
            <w:ind w:left="-115"/>
          </w:pPr>
        </w:p>
      </w:tc>
      <w:tc>
        <w:tcPr>
          <w:tcW w:w="2830" w:type="dxa"/>
        </w:tcPr>
        <w:p w14:paraId="08384485" w14:textId="18ECC585" w:rsidR="45927DFD" w:rsidRDefault="45927DFD" w:rsidP="45927DFD">
          <w:pPr>
            <w:pStyle w:val="Nagwek"/>
            <w:jc w:val="center"/>
          </w:pPr>
        </w:p>
      </w:tc>
      <w:tc>
        <w:tcPr>
          <w:tcW w:w="2830" w:type="dxa"/>
        </w:tcPr>
        <w:p w14:paraId="082EAA46" w14:textId="0A42B05F" w:rsidR="45927DFD" w:rsidRDefault="45927DFD" w:rsidP="45927DFD">
          <w:pPr>
            <w:pStyle w:val="Nagwek"/>
            <w:ind w:right="-115"/>
            <w:jc w:val="right"/>
          </w:pPr>
        </w:p>
      </w:tc>
    </w:tr>
  </w:tbl>
  <w:p w14:paraId="31CF3FB6" w14:textId="14A1F365" w:rsidR="45927DFD" w:rsidRDefault="45927DFD" w:rsidP="45927DF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6C809C0" w14:textId="77777777" w:rsidTr="45927DFD">
      <w:trPr>
        <w:trHeight w:val="300"/>
      </w:trPr>
      <w:tc>
        <w:tcPr>
          <w:tcW w:w="2830" w:type="dxa"/>
        </w:tcPr>
        <w:p w14:paraId="294612AD" w14:textId="02DA0DFC" w:rsidR="45927DFD" w:rsidRDefault="45927DFD" w:rsidP="45927DFD">
          <w:pPr>
            <w:pStyle w:val="Nagwek"/>
            <w:ind w:left="-115"/>
          </w:pPr>
        </w:p>
      </w:tc>
      <w:tc>
        <w:tcPr>
          <w:tcW w:w="2830" w:type="dxa"/>
        </w:tcPr>
        <w:p w14:paraId="23C46C92" w14:textId="4FFAF6CF" w:rsidR="45927DFD" w:rsidRDefault="45927DFD" w:rsidP="45927DFD">
          <w:pPr>
            <w:pStyle w:val="Nagwek"/>
            <w:jc w:val="center"/>
          </w:pPr>
        </w:p>
      </w:tc>
      <w:tc>
        <w:tcPr>
          <w:tcW w:w="2830" w:type="dxa"/>
        </w:tcPr>
        <w:p w14:paraId="0DDC0332" w14:textId="3B069947" w:rsidR="45927DFD" w:rsidRDefault="45927DFD" w:rsidP="45927DFD">
          <w:pPr>
            <w:pStyle w:val="Nagwek"/>
            <w:ind w:right="-115"/>
            <w:jc w:val="right"/>
          </w:pPr>
        </w:p>
      </w:tc>
    </w:tr>
  </w:tbl>
  <w:p w14:paraId="6F735D67" w14:textId="326C538E" w:rsidR="45927DFD" w:rsidRDefault="45927DFD" w:rsidP="45927DF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07B09E34" w14:textId="77777777" w:rsidTr="45927DFD">
      <w:trPr>
        <w:trHeight w:val="300"/>
      </w:trPr>
      <w:tc>
        <w:tcPr>
          <w:tcW w:w="2830" w:type="dxa"/>
        </w:tcPr>
        <w:p w14:paraId="373AEBEB" w14:textId="46A73463" w:rsidR="45927DFD" w:rsidRDefault="45927DFD" w:rsidP="45927DFD">
          <w:pPr>
            <w:pStyle w:val="Nagwek"/>
            <w:ind w:left="-115"/>
          </w:pPr>
        </w:p>
      </w:tc>
      <w:tc>
        <w:tcPr>
          <w:tcW w:w="2830" w:type="dxa"/>
        </w:tcPr>
        <w:p w14:paraId="3AD45187" w14:textId="6A090891" w:rsidR="45927DFD" w:rsidRDefault="45927DFD" w:rsidP="45927DFD">
          <w:pPr>
            <w:pStyle w:val="Nagwek"/>
            <w:jc w:val="center"/>
          </w:pPr>
        </w:p>
      </w:tc>
      <w:tc>
        <w:tcPr>
          <w:tcW w:w="2830" w:type="dxa"/>
        </w:tcPr>
        <w:p w14:paraId="5B6827F0" w14:textId="372FAEFB" w:rsidR="45927DFD" w:rsidRDefault="45927DFD" w:rsidP="45927DFD">
          <w:pPr>
            <w:pStyle w:val="Nagwek"/>
            <w:ind w:right="-115"/>
            <w:jc w:val="right"/>
          </w:pPr>
        </w:p>
      </w:tc>
    </w:tr>
  </w:tbl>
  <w:p w14:paraId="168138F0" w14:textId="64F4237C" w:rsidR="45927DFD" w:rsidRDefault="45927DFD" w:rsidP="45927DFD">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428A" w14:textId="27BFA96D" w:rsidR="00A22C1D" w:rsidRPr="004916CB" w:rsidRDefault="00A22C1D" w:rsidP="3997DD86">
    <w:pPr>
      <w:pStyle w:val="Stopka"/>
      <w:jc w:val="center"/>
      <w:rPr>
        <w:rFonts w:ascii="Arial" w:hAnsi="Arial" w:cs="Arial"/>
        <w:sz w:val="16"/>
        <w:szCs w:val="16"/>
      </w:rPr>
    </w:pPr>
    <w:r w:rsidRPr="45927DFD">
      <w:rPr>
        <w:rFonts w:ascii="Arial" w:hAnsi="Arial" w:cs="Arial"/>
        <w:sz w:val="16"/>
        <w:szCs w:val="16"/>
      </w:rPr>
      <w:fldChar w:fldCharType="begin"/>
    </w:r>
    <w:r>
      <w:instrText>PAGE</w:instrText>
    </w:r>
    <w:r w:rsidRPr="45927DFD">
      <w:fldChar w:fldCharType="separate"/>
    </w:r>
    <w:r w:rsidR="00D15036">
      <w:rPr>
        <w:noProof/>
      </w:rPr>
      <w:t>104</w:t>
    </w:r>
    <w:r w:rsidRPr="45927DFD">
      <w:rPr>
        <w:rFonts w:ascii="Arial" w:hAnsi="Arial" w:cs="Arial"/>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28E32C9B" w14:textId="77777777" w:rsidTr="45927DFD">
      <w:trPr>
        <w:trHeight w:val="300"/>
      </w:trPr>
      <w:tc>
        <w:tcPr>
          <w:tcW w:w="2830" w:type="dxa"/>
        </w:tcPr>
        <w:p w14:paraId="2BF8369B" w14:textId="1457E259" w:rsidR="45927DFD" w:rsidRDefault="45927DFD" w:rsidP="45927DFD">
          <w:pPr>
            <w:pStyle w:val="Nagwek"/>
            <w:ind w:left="-115"/>
          </w:pPr>
        </w:p>
      </w:tc>
      <w:tc>
        <w:tcPr>
          <w:tcW w:w="2830" w:type="dxa"/>
        </w:tcPr>
        <w:p w14:paraId="56745539" w14:textId="569F8B4B" w:rsidR="45927DFD" w:rsidRDefault="45927DFD" w:rsidP="45927DFD">
          <w:pPr>
            <w:pStyle w:val="Nagwek"/>
            <w:jc w:val="center"/>
          </w:pPr>
        </w:p>
      </w:tc>
      <w:tc>
        <w:tcPr>
          <w:tcW w:w="2830" w:type="dxa"/>
        </w:tcPr>
        <w:p w14:paraId="61FDD689" w14:textId="35DDB2CB" w:rsidR="45927DFD" w:rsidRDefault="45927DFD" w:rsidP="45927DFD">
          <w:pPr>
            <w:pStyle w:val="Nagwek"/>
            <w:ind w:right="-115"/>
            <w:jc w:val="right"/>
          </w:pPr>
        </w:p>
      </w:tc>
    </w:tr>
  </w:tbl>
  <w:p w14:paraId="01910D80" w14:textId="16633685" w:rsidR="45927DFD" w:rsidRDefault="45927DFD" w:rsidP="45927DF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D9FA2" w14:textId="77777777" w:rsidR="00B52BF5" w:rsidRDefault="00B52BF5" w:rsidP="00B87C5D">
      <w:pPr>
        <w:spacing w:line="240" w:lineRule="auto"/>
      </w:pPr>
      <w:r>
        <w:separator/>
      </w:r>
    </w:p>
    <w:p w14:paraId="40D1D4A1" w14:textId="77777777" w:rsidR="00B52BF5" w:rsidRDefault="00B52BF5"/>
  </w:footnote>
  <w:footnote w:type="continuationSeparator" w:id="0">
    <w:p w14:paraId="707FDBD2" w14:textId="77777777" w:rsidR="00B52BF5" w:rsidRDefault="00B52BF5" w:rsidP="00B87C5D">
      <w:pPr>
        <w:spacing w:line="240" w:lineRule="auto"/>
      </w:pPr>
      <w:r>
        <w:continuationSeparator/>
      </w:r>
    </w:p>
    <w:p w14:paraId="7420FD4C" w14:textId="77777777" w:rsidR="00B52BF5" w:rsidRDefault="00B52BF5"/>
  </w:footnote>
  <w:footnote w:type="continuationNotice" w:id="1">
    <w:p w14:paraId="5DE8139E" w14:textId="77777777" w:rsidR="00B52BF5" w:rsidRDefault="00B52BF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5AC6FD18" w14:textId="77777777" w:rsidTr="45927DFD">
      <w:trPr>
        <w:trHeight w:val="300"/>
      </w:trPr>
      <w:tc>
        <w:tcPr>
          <w:tcW w:w="2830" w:type="dxa"/>
        </w:tcPr>
        <w:p w14:paraId="05BE0CD6" w14:textId="76ECD4FF" w:rsidR="3997DD86" w:rsidRDefault="3997DD86" w:rsidP="3997DD86">
          <w:pPr>
            <w:pStyle w:val="Nagwek"/>
            <w:ind w:left="-115"/>
          </w:pPr>
        </w:p>
      </w:tc>
      <w:tc>
        <w:tcPr>
          <w:tcW w:w="2830" w:type="dxa"/>
        </w:tcPr>
        <w:p w14:paraId="051C25D2" w14:textId="126FE368" w:rsidR="3997DD86" w:rsidRDefault="3997DD86" w:rsidP="3997DD86">
          <w:pPr>
            <w:pStyle w:val="Nagwek"/>
            <w:jc w:val="center"/>
          </w:pPr>
        </w:p>
      </w:tc>
      <w:tc>
        <w:tcPr>
          <w:tcW w:w="2830" w:type="dxa"/>
        </w:tcPr>
        <w:p w14:paraId="404D6146" w14:textId="53A480DE" w:rsidR="3997DD86" w:rsidRDefault="3997DD86" w:rsidP="3997DD86">
          <w:pPr>
            <w:pStyle w:val="Nagwek"/>
            <w:ind w:right="-115"/>
            <w:jc w:val="right"/>
          </w:pPr>
        </w:p>
      </w:tc>
    </w:tr>
  </w:tbl>
  <w:p w14:paraId="74F303CF" w14:textId="35486BFD" w:rsidR="3997DD86" w:rsidRDefault="3997DD86" w:rsidP="3997DD86">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C88C0B8" w14:textId="77777777" w:rsidTr="45927DFD">
      <w:trPr>
        <w:trHeight w:val="300"/>
      </w:trPr>
      <w:tc>
        <w:tcPr>
          <w:tcW w:w="2830" w:type="dxa"/>
        </w:tcPr>
        <w:p w14:paraId="6D21A3E9" w14:textId="7C9E91D7" w:rsidR="45927DFD" w:rsidRDefault="45927DFD" w:rsidP="45927DFD">
          <w:pPr>
            <w:pStyle w:val="Nagwek"/>
            <w:ind w:left="-115"/>
          </w:pPr>
        </w:p>
      </w:tc>
      <w:tc>
        <w:tcPr>
          <w:tcW w:w="2830" w:type="dxa"/>
        </w:tcPr>
        <w:p w14:paraId="02D90035" w14:textId="60FFB560" w:rsidR="45927DFD" w:rsidRDefault="45927DFD" w:rsidP="45927DFD">
          <w:pPr>
            <w:pStyle w:val="Nagwek"/>
            <w:jc w:val="center"/>
          </w:pPr>
        </w:p>
      </w:tc>
      <w:tc>
        <w:tcPr>
          <w:tcW w:w="2830" w:type="dxa"/>
        </w:tcPr>
        <w:p w14:paraId="6E4BD398" w14:textId="55EEC8F7" w:rsidR="45927DFD" w:rsidRDefault="45927DFD" w:rsidP="45927DFD">
          <w:pPr>
            <w:pStyle w:val="Nagwek"/>
            <w:ind w:right="-115"/>
            <w:jc w:val="right"/>
          </w:pPr>
        </w:p>
      </w:tc>
    </w:tr>
  </w:tbl>
  <w:p w14:paraId="04B2AFD8" w14:textId="7FF0BE1B" w:rsidR="45927DFD" w:rsidRDefault="45927DFD" w:rsidP="45927DFD">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73D2272F" w14:textId="77777777" w:rsidTr="45927DFD">
      <w:trPr>
        <w:trHeight w:val="300"/>
      </w:trPr>
      <w:tc>
        <w:tcPr>
          <w:tcW w:w="2830" w:type="dxa"/>
        </w:tcPr>
        <w:p w14:paraId="49ABB92F" w14:textId="2E00C2BB" w:rsidR="3997DD86" w:rsidRDefault="3997DD86" w:rsidP="3997DD86">
          <w:pPr>
            <w:pStyle w:val="Nagwek"/>
            <w:ind w:left="-115"/>
          </w:pPr>
        </w:p>
      </w:tc>
      <w:tc>
        <w:tcPr>
          <w:tcW w:w="2830" w:type="dxa"/>
        </w:tcPr>
        <w:p w14:paraId="6E265295" w14:textId="5D8982CC" w:rsidR="3997DD86" w:rsidRDefault="3997DD86" w:rsidP="3997DD86">
          <w:pPr>
            <w:pStyle w:val="Nagwek"/>
            <w:jc w:val="center"/>
          </w:pPr>
        </w:p>
      </w:tc>
      <w:tc>
        <w:tcPr>
          <w:tcW w:w="2830" w:type="dxa"/>
        </w:tcPr>
        <w:p w14:paraId="34900B18" w14:textId="6EE68143" w:rsidR="3997DD86" w:rsidRDefault="3997DD86" w:rsidP="3997DD86">
          <w:pPr>
            <w:pStyle w:val="Nagwek"/>
            <w:ind w:right="-115"/>
            <w:jc w:val="right"/>
          </w:pPr>
        </w:p>
      </w:tc>
    </w:tr>
  </w:tbl>
  <w:p w14:paraId="3D4B91BB" w14:textId="2891AE65" w:rsidR="3997DD86" w:rsidRDefault="3997DD86" w:rsidP="3997DD8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31C4903" w14:textId="77777777" w:rsidTr="45927DFD">
      <w:trPr>
        <w:trHeight w:val="300"/>
      </w:trPr>
      <w:tc>
        <w:tcPr>
          <w:tcW w:w="2830" w:type="dxa"/>
        </w:tcPr>
        <w:p w14:paraId="155E33A3" w14:textId="4D487964" w:rsidR="45927DFD" w:rsidRDefault="45927DFD" w:rsidP="45927DFD">
          <w:pPr>
            <w:pStyle w:val="Nagwek"/>
            <w:ind w:left="-115"/>
          </w:pPr>
        </w:p>
      </w:tc>
      <w:tc>
        <w:tcPr>
          <w:tcW w:w="2830" w:type="dxa"/>
        </w:tcPr>
        <w:p w14:paraId="25FBD99E" w14:textId="0877D89B" w:rsidR="45927DFD" w:rsidRDefault="45927DFD" w:rsidP="45927DFD">
          <w:pPr>
            <w:pStyle w:val="Nagwek"/>
            <w:jc w:val="center"/>
          </w:pPr>
        </w:p>
      </w:tc>
      <w:tc>
        <w:tcPr>
          <w:tcW w:w="2830" w:type="dxa"/>
        </w:tcPr>
        <w:p w14:paraId="75BEF7C3" w14:textId="41F1E72A" w:rsidR="45927DFD" w:rsidRDefault="45927DFD" w:rsidP="45927DFD">
          <w:pPr>
            <w:pStyle w:val="Nagwek"/>
            <w:ind w:right="-115"/>
            <w:jc w:val="right"/>
          </w:pPr>
        </w:p>
      </w:tc>
    </w:tr>
  </w:tbl>
  <w:p w14:paraId="11073233" w14:textId="047A4AEE" w:rsidR="45927DFD" w:rsidRDefault="45927DFD" w:rsidP="45927DFD">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182CFF17" w14:textId="77777777" w:rsidTr="45927DFD">
      <w:trPr>
        <w:trHeight w:val="300"/>
      </w:trPr>
      <w:tc>
        <w:tcPr>
          <w:tcW w:w="2830" w:type="dxa"/>
        </w:tcPr>
        <w:p w14:paraId="60E7A582" w14:textId="3D366C41" w:rsidR="3997DD86" w:rsidRDefault="3997DD86" w:rsidP="3997DD86">
          <w:pPr>
            <w:pStyle w:val="Nagwek"/>
            <w:ind w:left="-115"/>
          </w:pPr>
        </w:p>
      </w:tc>
      <w:tc>
        <w:tcPr>
          <w:tcW w:w="2830" w:type="dxa"/>
        </w:tcPr>
        <w:p w14:paraId="7F1B381B" w14:textId="78872363" w:rsidR="3997DD86" w:rsidRDefault="3997DD86" w:rsidP="3997DD86">
          <w:pPr>
            <w:pStyle w:val="Nagwek"/>
            <w:jc w:val="center"/>
          </w:pPr>
        </w:p>
      </w:tc>
      <w:tc>
        <w:tcPr>
          <w:tcW w:w="2830" w:type="dxa"/>
        </w:tcPr>
        <w:p w14:paraId="632B7152" w14:textId="0CED907B" w:rsidR="3997DD86" w:rsidRDefault="3997DD86" w:rsidP="3997DD86">
          <w:pPr>
            <w:pStyle w:val="Nagwek"/>
            <w:ind w:right="-115"/>
            <w:jc w:val="right"/>
          </w:pPr>
        </w:p>
      </w:tc>
    </w:tr>
  </w:tbl>
  <w:p w14:paraId="28575916" w14:textId="27D405E8" w:rsidR="3997DD86" w:rsidRDefault="3997DD86" w:rsidP="3997DD8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7BE108AF" w14:textId="77777777" w:rsidTr="45927DFD">
      <w:trPr>
        <w:trHeight w:val="300"/>
      </w:trPr>
      <w:tc>
        <w:tcPr>
          <w:tcW w:w="2830" w:type="dxa"/>
        </w:tcPr>
        <w:p w14:paraId="048933E3" w14:textId="5FBF7BFE" w:rsidR="45927DFD" w:rsidRDefault="45927DFD" w:rsidP="45927DFD">
          <w:pPr>
            <w:pStyle w:val="Nagwek"/>
            <w:ind w:left="-115"/>
          </w:pPr>
        </w:p>
      </w:tc>
      <w:tc>
        <w:tcPr>
          <w:tcW w:w="2830" w:type="dxa"/>
        </w:tcPr>
        <w:p w14:paraId="49775199" w14:textId="7AF13F57" w:rsidR="45927DFD" w:rsidRDefault="45927DFD" w:rsidP="45927DFD">
          <w:pPr>
            <w:pStyle w:val="Nagwek"/>
            <w:jc w:val="center"/>
          </w:pPr>
        </w:p>
      </w:tc>
      <w:tc>
        <w:tcPr>
          <w:tcW w:w="2830" w:type="dxa"/>
        </w:tcPr>
        <w:p w14:paraId="2BE53D43" w14:textId="26A22A4C" w:rsidR="45927DFD" w:rsidRDefault="45927DFD" w:rsidP="45927DFD">
          <w:pPr>
            <w:pStyle w:val="Nagwek"/>
            <w:ind w:right="-115"/>
            <w:jc w:val="right"/>
          </w:pPr>
        </w:p>
      </w:tc>
    </w:tr>
  </w:tbl>
  <w:p w14:paraId="196167D4" w14:textId="2C0F9F94" w:rsidR="45927DFD" w:rsidRDefault="45927DFD" w:rsidP="45927DFD">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B0818" w14:textId="77777777" w:rsidR="00F526F9" w:rsidRPr="00F115E3" w:rsidRDefault="00F526F9" w:rsidP="00F115E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11CF3709" w14:textId="77777777" w:rsidTr="45927DFD">
      <w:trPr>
        <w:trHeight w:val="300"/>
      </w:trPr>
      <w:tc>
        <w:tcPr>
          <w:tcW w:w="2830" w:type="dxa"/>
        </w:tcPr>
        <w:p w14:paraId="777BC15D" w14:textId="333F9EE4" w:rsidR="45927DFD" w:rsidRDefault="45927DFD" w:rsidP="45927DFD">
          <w:pPr>
            <w:pStyle w:val="Nagwek"/>
            <w:ind w:left="-115"/>
          </w:pPr>
        </w:p>
      </w:tc>
      <w:tc>
        <w:tcPr>
          <w:tcW w:w="2830" w:type="dxa"/>
        </w:tcPr>
        <w:p w14:paraId="240A19BB" w14:textId="4E31D821" w:rsidR="45927DFD" w:rsidRDefault="45927DFD" w:rsidP="45927DFD">
          <w:pPr>
            <w:pStyle w:val="Nagwek"/>
            <w:jc w:val="center"/>
          </w:pPr>
        </w:p>
      </w:tc>
      <w:tc>
        <w:tcPr>
          <w:tcW w:w="2830" w:type="dxa"/>
        </w:tcPr>
        <w:p w14:paraId="2A59E896" w14:textId="2D1D3681" w:rsidR="45927DFD" w:rsidRDefault="45927DFD" w:rsidP="45927DFD">
          <w:pPr>
            <w:pStyle w:val="Nagwek"/>
            <w:ind w:right="-115"/>
            <w:jc w:val="right"/>
          </w:pPr>
        </w:p>
      </w:tc>
    </w:tr>
  </w:tbl>
  <w:p w14:paraId="60A52E5B" w14:textId="63938931" w:rsidR="45927DFD" w:rsidRDefault="45927DFD" w:rsidP="45927DFD">
    <w:pPr>
      <w:pStyle w:val="Nagwek"/>
    </w:pPr>
  </w:p>
</w:hdr>
</file>

<file path=word/numbering.xml><?xml version="1.0" encoding="utf-8"?>
<w:numbering xmlns:w="http://schemas.openxmlformats.org/wordprocessingml/2006/main">
  <w:abstractNum xmlns:p2="http://schemas.microsoft.com/office/word/2012/wordml" w:abstractNumId="0" p2:restartNumberingAfterBreak="0">
    <w:nsid w:val="01071E4D"/>
    <w:multiLevelType w:val="hybridMultilevel"/>
    <w:tmpl w:val="569AAF34"/>
    <w:lvl w:ilvl="0" w:tplc="08090005">
      <w:start w:val="1"/>
      <w:numFmt w:val="bullet"/>
      <w:lvlText w:val=""/>
      <w:lvlJc w:val="left"/>
      <w:pPr>
        <w:ind w:left="720" w:hanging="360"/>
      </w:pPr>
      <w:rPr>
        <w:rFonts w:hint="default" w:ascii="Wingdings" w:hAnsi="Wingdings"/>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 p2:restartNumberingAfterBreak="0">
    <w:nsid w:val="012048D6"/>
    <w:multiLevelType w:val="multilevel"/>
    <w:tmpl w:val="D892E6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2" p2:restartNumberingAfterBreak="0">
    <w:nsid w:val="0189017D"/>
    <w:multiLevelType w:val="multilevel"/>
    <w:tmpl w:val="3F7CDE1C"/>
    <w:lvl w:ilvl="0">
      <w:start w:val="1"/>
      <w:numFmt w:val="bullet"/>
      <w:lvlText w:val=""/>
      <w:lvlJc w:val="left"/>
      <w:pPr>
        <w:ind w:left="432" w:hanging="432"/>
      </w:pPr>
      <w:rPr>
        <w:rFonts w:hint="default" w:ascii="Symbol" w:hAnsi="Symbol"/>
      </w:rPr>
    </w:lvl>
    <w:lvl w:ilvl="1">
      <w:start w:val="1"/>
      <w:numFmt w:val="decimal"/>
      <w:lvlText w:val="%1.%2."/>
      <w:lvlJc w:val="left"/>
      <w:pPr>
        <w:ind w:left="720" w:hanging="363"/>
      </w:pPr>
      <w:rPr>
        <w:rFonts w:hint="default"/>
        <w:b/>
        <w:bCs/>
        <w:i/>
        <w:iCs/>
      </w:rPr>
    </w:lvl>
    <w:lvl w:ilvl="2">
      <w:start w:val="1"/>
      <w:numFmt w:val="bullet"/>
      <w:lvlText w:val=""/>
      <w:lvlJc w:val="left"/>
      <w:pPr>
        <w:ind w:left="360" w:hanging="360"/>
      </w:pPr>
      <w:rPr>
        <w:rFonts w:hint="default" w:ascii="Symbol" w:hAnsi="Symbol"/>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xmlns:p2="http://schemas.microsoft.com/office/word/2012/wordml" w:abstractNumId="3" p2:restartNumberingAfterBreak="0">
    <w:nsid w:val="02FD4AF2"/>
    <w:multiLevelType w:val="hybridMultilevel"/>
    <w:tmpl w:val="FE2EBD3C"/>
    <w:lvl w:ilvl="0" w:tplc="08090001">
      <w:start w:val="1"/>
      <w:numFmt w:val="bullet"/>
      <w:lvlText w:val=""/>
      <w:lvlJc w:val="left"/>
      <w:pPr>
        <w:ind w:left="1275" w:hanging="360"/>
      </w:pPr>
      <w:rPr>
        <w:rFonts w:hint="default" w:ascii="Symbol" w:hAnsi="Symbol"/>
      </w:rPr>
    </w:lvl>
    <w:lvl w:ilvl="1" w:tplc="FFFFFFFF" w:tentative="1">
      <w:start w:val="1"/>
      <w:numFmt w:val="lowerLetter"/>
      <w:lvlText w:val="%2."/>
      <w:lvlJc w:val="left"/>
      <w:pPr>
        <w:ind w:left="1995" w:hanging="360"/>
      </w:pPr>
    </w:lvl>
    <w:lvl w:ilvl="2" w:tplc="FFFFFFFF" w:tentative="1">
      <w:start w:val="1"/>
      <w:numFmt w:val="lowerRoman"/>
      <w:lvlText w:val="%3."/>
      <w:lvlJc w:val="right"/>
      <w:pPr>
        <w:ind w:left="2715" w:hanging="180"/>
      </w:pPr>
    </w:lvl>
    <w:lvl w:ilvl="3" w:tplc="FFFFFFFF" w:tentative="1">
      <w:start w:val="1"/>
      <w:numFmt w:val="decimal"/>
      <w:lvlText w:val="%4."/>
      <w:lvlJc w:val="left"/>
      <w:pPr>
        <w:ind w:left="3435" w:hanging="360"/>
      </w:pPr>
    </w:lvl>
    <w:lvl w:ilvl="4" w:tplc="FFFFFFFF" w:tentative="1">
      <w:start w:val="1"/>
      <w:numFmt w:val="lowerLetter"/>
      <w:lvlText w:val="%5."/>
      <w:lvlJc w:val="left"/>
      <w:pPr>
        <w:ind w:left="4155" w:hanging="360"/>
      </w:pPr>
    </w:lvl>
    <w:lvl w:ilvl="5" w:tplc="FFFFFFFF" w:tentative="1">
      <w:start w:val="1"/>
      <w:numFmt w:val="lowerRoman"/>
      <w:lvlText w:val="%6."/>
      <w:lvlJc w:val="right"/>
      <w:pPr>
        <w:ind w:left="4875" w:hanging="180"/>
      </w:pPr>
    </w:lvl>
    <w:lvl w:ilvl="6" w:tplc="FFFFFFFF" w:tentative="1">
      <w:start w:val="1"/>
      <w:numFmt w:val="decimal"/>
      <w:lvlText w:val="%7."/>
      <w:lvlJc w:val="left"/>
      <w:pPr>
        <w:ind w:left="5595" w:hanging="360"/>
      </w:pPr>
    </w:lvl>
    <w:lvl w:ilvl="7" w:tplc="FFFFFFFF" w:tentative="1">
      <w:start w:val="1"/>
      <w:numFmt w:val="lowerLetter"/>
      <w:lvlText w:val="%8."/>
      <w:lvlJc w:val="left"/>
      <w:pPr>
        <w:ind w:left="6315" w:hanging="360"/>
      </w:pPr>
    </w:lvl>
    <w:lvl w:ilvl="8" w:tplc="FFFFFFFF" w:tentative="1">
      <w:start w:val="1"/>
      <w:numFmt w:val="lowerRoman"/>
      <w:lvlText w:val="%9."/>
      <w:lvlJc w:val="right"/>
      <w:pPr>
        <w:ind w:left="7035" w:hanging="180"/>
      </w:pPr>
    </w:lvl>
  </w:abstractNum>
  <w:abstractNum xmlns:p2="http://schemas.microsoft.com/office/word/2012/wordml" w:abstractNumId="4" p2:restartNumberingAfterBreak="0">
    <w:nsid w:val="04369454"/>
    <w:multiLevelType w:val="hybridMultilevel"/>
    <w:tmpl w:val="4FA6FFCE"/>
    <w:lvl w:ilvl="0" w:tplc="163E92A6">
      <w:start w:val="1"/>
      <w:numFmt w:val="bullet"/>
      <w:lvlText w:val=""/>
      <w:lvlJc w:val="left"/>
      <w:pPr>
        <w:ind w:left="720" w:hanging="360"/>
      </w:pPr>
      <w:rPr>
        <w:rFonts w:hint="default" w:ascii="Symbol" w:hAnsi="Symbol"/>
      </w:rPr>
    </w:lvl>
    <w:lvl w:ilvl="1" w:tplc="540CE470">
      <w:start w:val="1"/>
      <w:numFmt w:val="bullet"/>
      <w:lvlText w:val="o"/>
      <w:lvlJc w:val="left"/>
      <w:pPr>
        <w:ind w:left="1440" w:hanging="360"/>
      </w:pPr>
      <w:rPr>
        <w:rFonts w:hint="default" w:ascii="Courier New" w:hAnsi="Courier New"/>
      </w:rPr>
    </w:lvl>
    <w:lvl w:ilvl="2" w:tplc="5C78D89C">
      <w:start w:val="1"/>
      <w:numFmt w:val="bullet"/>
      <w:lvlText w:val=""/>
      <w:lvlJc w:val="left"/>
      <w:pPr>
        <w:ind w:left="2160" w:hanging="360"/>
      </w:pPr>
      <w:rPr>
        <w:rFonts w:hint="default" w:ascii="Wingdings" w:hAnsi="Wingdings"/>
      </w:rPr>
    </w:lvl>
    <w:lvl w:ilvl="3" w:tplc="576C6010">
      <w:start w:val="1"/>
      <w:numFmt w:val="bullet"/>
      <w:lvlText w:val=""/>
      <w:lvlJc w:val="left"/>
      <w:pPr>
        <w:ind w:left="2880" w:hanging="360"/>
      </w:pPr>
      <w:rPr>
        <w:rFonts w:hint="default" w:ascii="Symbol" w:hAnsi="Symbol"/>
      </w:rPr>
    </w:lvl>
    <w:lvl w:ilvl="4" w:tplc="CCCEB13E">
      <w:start w:val="1"/>
      <w:numFmt w:val="bullet"/>
      <w:lvlText w:val="o"/>
      <w:lvlJc w:val="left"/>
      <w:pPr>
        <w:ind w:left="3600" w:hanging="360"/>
      </w:pPr>
      <w:rPr>
        <w:rFonts w:hint="default" w:ascii="Courier New" w:hAnsi="Courier New"/>
      </w:rPr>
    </w:lvl>
    <w:lvl w:ilvl="5" w:tplc="125EECE8">
      <w:start w:val="1"/>
      <w:numFmt w:val="bullet"/>
      <w:lvlText w:val=""/>
      <w:lvlJc w:val="left"/>
      <w:pPr>
        <w:ind w:left="4320" w:hanging="360"/>
      </w:pPr>
      <w:rPr>
        <w:rFonts w:hint="default" w:ascii="Wingdings" w:hAnsi="Wingdings"/>
      </w:rPr>
    </w:lvl>
    <w:lvl w:ilvl="6" w:tplc="FEE66E06">
      <w:start w:val="1"/>
      <w:numFmt w:val="bullet"/>
      <w:lvlText w:val=""/>
      <w:lvlJc w:val="left"/>
      <w:pPr>
        <w:ind w:left="5040" w:hanging="360"/>
      </w:pPr>
      <w:rPr>
        <w:rFonts w:hint="default" w:ascii="Symbol" w:hAnsi="Symbol"/>
      </w:rPr>
    </w:lvl>
    <w:lvl w:ilvl="7" w:tplc="4F70D60C">
      <w:start w:val="1"/>
      <w:numFmt w:val="bullet"/>
      <w:lvlText w:val="o"/>
      <w:lvlJc w:val="left"/>
      <w:pPr>
        <w:ind w:left="5760" w:hanging="360"/>
      </w:pPr>
      <w:rPr>
        <w:rFonts w:hint="default" w:ascii="Courier New" w:hAnsi="Courier New"/>
      </w:rPr>
    </w:lvl>
    <w:lvl w:ilvl="8" w:tplc="43521FC2">
      <w:start w:val="1"/>
      <w:numFmt w:val="bullet"/>
      <w:lvlText w:val=""/>
      <w:lvlJc w:val="left"/>
      <w:pPr>
        <w:ind w:left="6480" w:hanging="360"/>
      </w:pPr>
      <w:rPr>
        <w:rFonts w:hint="default" w:ascii="Wingdings" w:hAnsi="Wingdings"/>
      </w:rPr>
    </w:lvl>
  </w:abstractNum>
  <w:abstractNum xmlns:p2="http://schemas.microsoft.com/office/word/2012/wordml" w:abstractNumId="5" p2:restartNumberingAfterBreak="0">
    <w:nsid w:val="05BF244A"/>
    <w:multiLevelType w:val="hybridMultilevel"/>
    <w:tmpl w:val="6FDE1B2E"/>
    <w:lvl w:ilvl="0" w:tplc="E3688DEC">
      <w:start w:val="1"/>
      <w:numFmt w:val="lowerLetter"/>
      <w:lvlText w:val="%1)"/>
      <w:lvlJc w:val="left"/>
      <w:pPr>
        <w:ind w:left="357" w:hanging="357"/>
      </w:pPr>
      <w:rPr>
        <w:rFonts w:hint="default"/>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xmlns:p2="http://schemas.microsoft.com/office/word/2012/wordml" w:abstractNumId="6" p2:restartNumberingAfterBreak="0">
    <w:nsid w:val="05F3797C"/>
    <w:multiLevelType w:val="hybridMultilevel"/>
    <w:tmpl w:val="B448E256"/>
    <w:lvl w:ilvl="0" w:tplc="08090001">
      <w:start w:val="1"/>
      <w:numFmt w:val="bullet"/>
      <w:lvlText w:val=""/>
      <w:lvlJc w:val="left"/>
      <w:pPr>
        <w:ind w:left="1275" w:hanging="360"/>
      </w:pPr>
      <w:rPr>
        <w:rFonts w:hint="default" w:ascii="Symbol" w:hAnsi="Symbol"/>
      </w:rPr>
    </w:lvl>
    <w:lvl w:ilvl="1" w:tplc="08090003" w:tentative="1">
      <w:start w:val="1"/>
      <w:numFmt w:val="bullet"/>
      <w:lvlText w:val="o"/>
      <w:lvlJc w:val="left"/>
      <w:pPr>
        <w:ind w:left="1995" w:hanging="360"/>
      </w:pPr>
      <w:rPr>
        <w:rFonts w:hint="default" w:ascii="Courier New" w:hAnsi="Courier New" w:cs="Courier New"/>
      </w:rPr>
    </w:lvl>
    <w:lvl w:ilvl="2" w:tplc="08090005" w:tentative="1">
      <w:start w:val="1"/>
      <w:numFmt w:val="bullet"/>
      <w:lvlText w:val=""/>
      <w:lvlJc w:val="left"/>
      <w:pPr>
        <w:ind w:left="2715" w:hanging="360"/>
      </w:pPr>
      <w:rPr>
        <w:rFonts w:hint="default" w:ascii="Wingdings" w:hAnsi="Wingdings"/>
      </w:rPr>
    </w:lvl>
    <w:lvl w:ilvl="3" w:tplc="08090001" w:tentative="1">
      <w:start w:val="1"/>
      <w:numFmt w:val="bullet"/>
      <w:lvlText w:val=""/>
      <w:lvlJc w:val="left"/>
      <w:pPr>
        <w:ind w:left="3435" w:hanging="360"/>
      </w:pPr>
      <w:rPr>
        <w:rFonts w:hint="default" w:ascii="Symbol" w:hAnsi="Symbol"/>
      </w:rPr>
    </w:lvl>
    <w:lvl w:ilvl="4" w:tplc="08090003" w:tentative="1">
      <w:start w:val="1"/>
      <w:numFmt w:val="bullet"/>
      <w:lvlText w:val="o"/>
      <w:lvlJc w:val="left"/>
      <w:pPr>
        <w:ind w:left="4155" w:hanging="360"/>
      </w:pPr>
      <w:rPr>
        <w:rFonts w:hint="default" w:ascii="Courier New" w:hAnsi="Courier New" w:cs="Courier New"/>
      </w:rPr>
    </w:lvl>
    <w:lvl w:ilvl="5" w:tplc="08090005" w:tentative="1">
      <w:start w:val="1"/>
      <w:numFmt w:val="bullet"/>
      <w:lvlText w:val=""/>
      <w:lvlJc w:val="left"/>
      <w:pPr>
        <w:ind w:left="4875" w:hanging="360"/>
      </w:pPr>
      <w:rPr>
        <w:rFonts w:hint="default" w:ascii="Wingdings" w:hAnsi="Wingdings"/>
      </w:rPr>
    </w:lvl>
    <w:lvl w:ilvl="6" w:tplc="08090001" w:tentative="1">
      <w:start w:val="1"/>
      <w:numFmt w:val="bullet"/>
      <w:lvlText w:val=""/>
      <w:lvlJc w:val="left"/>
      <w:pPr>
        <w:ind w:left="5595" w:hanging="360"/>
      </w:pPr>
      <w:rPr>
        <w:rFonts w:hint="default" w:ascii="Symbol" w:hAnsi="Symbol"/>
      </w:rPr>
    </w:lvl>
    <w:lvl w:ilvl="7" w:tplc="08090003" w:tentative="1">
      <w:start w:val="1"/>
      <w:numFmt w:val="bullet"/>
      <w:lvlText w:val="o"/>
      <w:lvlJc w:val="left"/>
      <w:pPr>
        <w:ind w:left="6315" w:hanging="360"/>
      </w:pPr>
      <w:rPr>
        <w:rFonts w:hint="default" w:ascii="Courier New" w:hAnsi="Courier New" w:cs="Courier New"/>
      </w:rPr>
    </w:lvl>
    <w:lvl w:ilvl="8" w:tplc="08090005" w:tentative="1">
      <w:start w:val="1"/>
      <w:numFmt w:val="bullet"/>
      <w:lvlText w:val=""/>
      <w:lvlJc w:val="left"/>
      <w:pPr>
        <w:ind w:left="7035" w:hanging="360"/>
      </w:pPr>
      <w:rPr>
        <w:rFonts w:hint="default" w:ascii="Wingdings" w:hAnsi="Wingdings"/>
      </w:rPr>
    </w:lvl>
  </w:abstractNum>
  <w:abstractNum xmlns:p2="http://schemas.microsoft.com/office/word/2012/wordml" w:abstractNumId="7" p2:restartNumberingAfterBreak="0">
    <w:nsid w:val="060C23E5"/>
    <w:multiLevelType w:val="hybridMultilevel"/>
    <w:tmpl w:val="09C06BF6"/>
    <w:lvl w:ilvl="0" w:tplc="08090001">
      <w:start w:val="1"/>
      <w:numFmt w:val="bullet"/>
      <w:lvlText w:val=""/>
      <w:lvlJc w:val="left"/>
      <w:pPr>
        <w:ind w:left="1066" w:hanging="357"/>
      </w:pPr>
      <w:rPr>
        <w:rFonts w:hint="default" w:ascii="Symbol" w:hAnsi="Symbol"/>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8" p2:restartNumberingAfterBreak="0">
    <w:nsid w:val="094D0D4C"/>
    <w:multiLevelType w:val="multilevel"/>
    <w:tmpl w:val="DF542C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9" p2:restartNumberingAfterBreak="0">
    <w:nsid w:val="09D80740"/>
    <w:multiLevelType w:val="hybridMultilevel"/>
    <w:tmpl w:val="06CAED36"/>
    <w:lvl w:ilvl="0" w:tplc="04150001">
      <w:start w:val="1"/>
      <w:numFmt w:val="bullet"/>
      <w:lvlText w:val=""/>
      <w:lvlJc w:val="left"/>
      <w:pPr>
        <w:ind w:left="720" w:hanging="360"/>
      </w:pPr>
      <w:rPr>
        <w:rFonts w:hint="default" w:ascii="Symbol" w:hAnsi="Symbol"/>
      </w:rPr>
    </w:lvl>
    <w:lvl w:ilvl="1" w:tplc="966E81FE">
      <w:start w:val="1"/>
      <w:numFmt w:val="lowerLetter"/>
      <w:lvlText w:val="%2."/>
      <w:lvlJc w:val="left"/>
      <w:pPr>
        <w:ind w:left="1440" w:hanging="360"/>
      </w:pPr>
    </w:lvl>
    <w:lvl w:ilvl="2" w:tplc="7194D7B6">
      <w:start w:val="1"/>
      <w:numFmt w:val="lowerRoman"/>
      <w:lvlText w:val="%3."/>
      <w:lvlJc w:val="right"/>
      <w:pPr>
        <w:ind w:left="2160" w:hanging="180"/>
      </w:pPr>
    </w:lvl>
    <w:lvl w:ilvl="3" w:tplc="1A7EA920">
      <w:start w:val="1"/>
      <w:numFmt w:val="decimal"/>
      <w:lvlText w:val="%4."/>
      <w:lvlJc w:val="left"/>
      <w:pPr>
        <w:ind w:left="2880" w:hanging="360"/>
      </w:pPr>
    </w:lvl>
    <w:lvl w:ilvl="4" w:tplc="D102F55C">
      <w:start w:val="1"/>
      <w:numFmt w:val="lowerLetter"/>
      <w:lvlText w:val="%5."/>
      <w:lvlJc w:val="left"/>
      <w:pPr>
        <w:ind w:left="3600" w:hanging="360"/>
      </w:pPr>
    </w:lvl>
    <w:lvl w:ilvl="5" w:tplc="63C4D2C0">
      <w:start w:val="1"/>
      <w:numFmt w:val="lowerRoman"/>
      <w:lvlText w:val="%6."/>
      <w:lvlJc w:val="right"/>
      <w:pPr>
        <w:ind w:left="4320" w:hanging="180"/>
      </w:pPr>
    </w:lvl>
    <w:lvl w:ilvl="6" w:tplc="BF68A7FC">
      <w:start w:val="1"/>
      <w:numFmt w:val="decimal"/>
      <w:lvlText w:val="%7."/>
      <w:lvlJc w:val="left"/>
      <w:pPr>
        <w:ind w:left="5040" w:hanging="360"/>
      </w:pPr>
    </w:lvl>
    <w:lvl w:ilvl="7" w:tplc="DE5E5E7E">
      <w:start w:val="1"/>
      <w:numFmt w:val="lowerLetter"/>
      <w:lvlText w:val="%8."/>
      <w:lvlJc w:val="left"/>
      <w:pPr>
        <w:ind w:left="5760" w:hanging="360"/>
      </w:pPr>
    </w:lvl>
    <w:lvl w:ilvl="8" w:tplc="82E04632">
      <w:start w:val="1"/>
      <w:numFmt w:val="lowerRoman"/>
      <w:lvlText w:val="%9."/>
      <w:lvlJc w:val="right"/>
      <w:pPr>
        <w:ind w:left="6480" w:hanging="180"/>
      </w:pPr>
    </w:lvl>
  </w:abstractNum>
  <w:abstractNum xmlns:p2="http://schemas.microsoft.com/office/word/2012/wordml" w:abstractNumId="10" p2:restartNumberingAfterBreak="0">
    <w:nsid w:val="0A55029F"/>
    <w:multiLevelType w:val="hybridMultilevel"/>
    <w:tmpl w:val="7D221294"/>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1" p2:restartNumberingAfterBreak="0">
    <w:nsid w:val="0A7A34D4"/>
    <w:multiLevelType w:val="hybridMultilevel"/>
    <w:tmpl w:val="F4FAB83C"/>
    <w:lvl w:ilvl="0" w:tplc="4FD27FE8">
      <w:start w:val="1"/>
      <w:numFmt w:val="bullet"/>
      <w:lvlText w:val=""/>
      <w:lvlJc w:val="left"/>
      <w:pPr>
        <w:ind w:left="720" w:hanging="360"/>
      </w:pPr>
      <w:rPr>
        <w:rFonts w:hint="default" w:ascii="Symbol" w:hAnsi="Symbol"/>
      </w:rPr>
    </w:lvl>
    <w:lvl w:ilvl="1" w:tplc="738AD658">
      <w:start w:val="1"/>
      <w:numFmt w:val="bullet"/>
      <w:lvlText w:val="o"/>
      <w:lvlJc w:val="left"/>
      <w:pPr>
        <w:ind w:left="1440" w:hanging="360"/>
      </w:pPr>
      <w:rPr>
        <w:rFonts w:hint="default" w:ascii="Courier New" w:hAnsi="Courier New"/>
      </w:rPr>
    </w:lvl>
    <w:lvl w:ilvl="2" w:tplc="79BCA58A">
      <w:start w:val="1"/>
      <w:numFmt w:val="bullet"/>
      <w:lvlText w:val=""/>
      <w:lvlJc w:val="left"/>
      <w:pPr>
        <w:ind w:left="2160" w:hanging="360"/>
      </w:pPr>
      <w:rPr>
        <w:rFonts w:hint="default" w:ascii="Wingdings" w:hAnsi="Wingdings"/>
      </w:rPr>
    </w:lvl>
    <w:lvl w:ilvl="3" w:tplc="13E23872">
      <w:start w:val="1"/>
      <w:numFmt w:val="bullet"/>
      <w:lvlText w:val=""/>
      <w:lvlJc w:val="left"/>
      <w:pPr>
        <w:ind w:left="2880" w:hanging="360"/>
      </w:pPr>
      <w:rPr>
        <w:rFonts w:hint="default" w:ascii="Symbol" w:hAnsi="Symbol"/>
      </w:rPr>
    </w:lvl>
    <w:lvl w:ilvl="4" w:tplc="F82E9CC0">
      <w:start w:val="1"/>
      <w:numFmt w:val="bullet"/>
      <w:lvlText w:val="o"/>
      <w:lvlJc w:val="left"/>
      <w:pPr>
        <w:ind w:left="3600" w:hanging="360"/>
      </w:pPr>
      <w:rPr>
        <w:rFonts w:hint="default" w:ascii="Courier New" w:hAnsi="Courier New"/>
      </w:rPr>
    </w:lvl>
    <w:lvl w:ilvl="5" w:tplc="F40E8520">
      <w:start w:val="1"/>
      <w:numFmt w:val="bullet"/>
      <w:lvlText w:val=""/>
      <w:lvlJc w:val="left"/>
      <w:pPr>
        <w:ind w:left="4320" w:hanging="360"/>
      </w:pPr>
      <w:rPr>
        <w:rFonts w:hint="default" w:ascii="Wingdings" w:hAnsi="Wingdings"/>
      </w:rPr>
    </w:lvl>
    <w:lvl w:ilvl="6" w:tplc="9D426D70">
      <w:start w:val="1"/>
      <w:numFmt w:val="bullet"/>
      <w:lvlText w:val=""/>
      <w:lvlJc w:val="left"/>
      <w:pPr>
        <w:ind w:left="5040" w:hanging="360"/>
      </w:pPr>
      <w:rPr>
        <w:rFonts w:hint="default" w:ascii="Symbol" w:hAnsi="Symbol"/>
      </w:rPr>
    </w:lvl>
    <w:lvl w:ilvl="7" w:tplc="B9E87806">
      <w:start w:val="1"/>
      <w:numFmt w:val="bullet"/>
      <w:lvlText w:val="o"/>
      <w:lvlJc w:val="left"/>
      <w:pPr>
        <w:ind w:left="5760" w:hanging="360"/>
      </w:pPr>
      <w:rPr>
        <w:rFonts w:hint="default" w:ascii="Courier New" w:hAnsi="Courier New"/>
      </w:rPr>
    </w:lvl>
    <w:lvl w:ilvl="8" w:tplc="F23227A0">
      <w:start w:val="1"/>
      <w:numFmt w:val="bullet"/>
      <w:lvlText w:val=""/>
      <w:lvlJc w:val="left"/>
      <w:pPr>
        <w:ind w:left="6480" w:hanging="360"/>
      </w:pPr>
      <w:rPr>
        <w:rFonts w:hint="default" w:ascii="Wingdings" w:hAnsi="Wingdings"/>
      </w:rPr>
    </w:lvl>
  </w:abstractNum>
  <w:abstractNum xmlns:p2="http://schemas.microsoft.com/office/word/2012/wordml" w:abstractNumId="12" p2:restartNumberingAfterBreak="0">
    <w:nsid w:val="0A7C7582"/>
    <w:multiLevelType w:val="hybridMultilevel"/>
    <w:tmpl w:val="CD42EA2E"/>
    <w:lvl w:ilvl="0" w:tplc="08090003">
      <w:start w:val="1"/>
      <w:numFmt w:val="bullet"/>
      <w:lvlText w:val="o"/>
      <w:lvlJc w:val="left"/>
      <w:pPr>
        <w:ind w:left="720" w:hanging="360"/>
      </w:pPr>
      <w:rPr>
        <w:rFonts w:hint="default" w:ascii="Courier New" w:hAnsi="Courier New" w:cs="Courier New"/>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xmlns:p2="http://schemas.microsoft.com/office/word/2012/wordml" w:abstractNumId="13" p2:restartNumberingAfterBreak="0">
    <w:nsid w:val="0B57DABA"/>
    <w:multiLevelType w:val="hybridMultilevel"/>
    <w:tmpl w:val="A6C8F0AC"/>
    <w:lvl w:ilvl="0" w:tplc="51988DA8">
      <w:start w:val="1"/>
      <w:numFmt w:val="bullet"/>
      <w:lvlText w:val=""/>
      <w:lvlJc w:val="left"/>
      <w:pPr>
        <w:ind w:left="720" w:hanging="360"/>
      </w:pPr>
      <w:rPr>
        <w:rFonts w:hint="default" w:ascii="Symbol" w:hAnsi="Symbol"/>
      </w:rPr>
    </w:lvl>
    <w:lvl w:ilvl="1" w:tplc="04150001">
      <w:start w:val="1"/>
      <w:numFmt w:val="bullet"/>
      <w:lvlText w:val=""/>
      <w:lvlJc w:val="left"/>
      <w:pPr>
        <w:ind w:left="1440" w:hanging="360"/>
      </w:pPr>
      <w:rPr>
        <w:rFonts w:hint="default" w:ascii="Symbol" w:hAnsi="Symbol"/>
      </w:rPr>
    </w:lvl>
    <w:lvl w:ilvl="2" w:tplc="26AC2074">
      <w:start w:val="1"/>
      <w:numFmt w:val="bullet"/>
      <w:lvlText w:val=""/>
      <w:lvlJc w:val="left"/>
      <w:pPr>
        <w:ind w:left="2160" w:hanging="360"/>
      </w:pPr>
      <w:rPr>
        <w:rFonts w:hint="default" w:ascii="Wingdings" w:hAnsi="Wingdings"/>
      </w:rPr>
    </w:lvl>
    <w:lvl w:ilvl="3" w:tplc="514E841C">
      <w:start w:val="1"/>
      <w:numFmt w:val="bullet"/>
      <w:lvlText w:val=""/>
      <w:lvlJc w:val="left"/>
      <w:pPr>
        <w:ind w:left="2880" w:hanging="360"/>
      </w:pPr>
      <w:rPr>
        <w:rFonts w:hint="default" w:ascii="Symbol" w:hAnsi="Symbol"/>
      </w:rPr>
    </w:lvl>
    <w:lvl w:ilvl="4" w:tplc="B47C9CAA">
      <w:start w:val="1"/>
      <w:numFmt w:val="bullet"/>
      <w:lvlText w:val="o"/>
      <w:lvlJc w:val="left"/>
      <w:pPr>
        <w:ind w:left="3600" w:hanging="360"/>
      </w:pPr>
      <w:rPr>
        <w:rFonts w:hint="default" w:ascii="Courier New" w:hAnsi="Courier New"/>
      </w:rPr>
    </w:lvl>
    <w:lvl w:ilvl="5" w:tplc="C070FFD4">
      <w:start w:val="1"/>
      <w:numFmt w:val="bullet"/>
      <w:lvlText w:val=""/>
      <w:lvlJc w:val="left"/>
      <w:pPr>
        <w:ind w:left="4320" w:hanging="360"/>
      </w:pPr>
      <w:rPr>
        <w:rFonts w:hint="default" w:ascii="Wingdings" w:hAnsi="Wingdings"/>
      </w:rPr>
    </w:lvl>
    <w:lvl w:ilvl="6" w:tplc="290C26DE">
      <w:start w:val="1"/>
      <w:numFmt w:val="bullet"/>
      <w:lvlText w:val=""/>
      <w:lvlJc w:val="left"/>
      <w:pPr>
        <w:ind w:left="5040" w:hanging="360"/>
      </w:pPr>
      <w:rPr>
        <w:rFonts w:hint="default" w:ascii="Symbol" w:hAnsi="Symbol"/>
      </w:rPr>
    </w:lvl>
    <w:lvl w:ilvl="7" w:tplc="7D6E7AF0">
      <w:start w:val="1"/>
      <w:numFmt w:val="bullet"/>
      <w:lvlText w:val="o"/>
      <w:lvlJc w:val="left"/>
      <w:pPr>
        <w:ind w:left="5760" w:hanging="360"/>
      </w:pPr>
      <w:rPr>
        <w:rFonts w:hint="default" w:ascii="Courier New" w:hAnsi="Courier New"/>
      </w:rPr>
    </w:lvl>
    <w:lvl w:ilvl="8" w:tplc="B494015E">
      <w:start w:val="1"/>
      <w:numFmt w:val="bullet"/>
      <w:lvlText w:val=""/>
      <w:lvlJc w:val="left"/>
      <w:pPr>
        <w:ind w:left="6480" w:hanging="360"/>
      </w:pPr>
      <w:rPr>
        <w:rFonts w:hint="default" w:ascii="Wingdings" w:hAnsi="Wingdings"/>
      </w:rPr>
    </w:lvl>
  </w:abstractNum>
  <w:abstractNum xmlns:p2="http://schemas.microsoft.com/office/word/2012/wordml" w:abstractNumId="14" p2:restartNumberingAfterBreak="0">
    <w:nsid w:val="0CF82712"/>
    <w:multiLevelType w:val="hybridMultilevel"/>
    <w:tmpl w:val="170A1E42"/>
    <w:lvl w:ilvl="0" w:tplc="04150001">
      <w:start w:val="1"/>
      <w:numFmt w:val="bullet"/>
      <w:lvlText w:val=""/>
      <w:lvlJc w:val="left"/>
      <w:pPr>
        <w:ind w:left="1211" w:hanging="360"/>
      </w:pPr>
      <w:rPr>
        <w:rFonts w:hint="default" w:ascii="Symbol" w:hAnsi="Symbol"/>
      </w:rPr>
    </w:lvl>
    <w:lvl w:ilvl="1" w:tplc="04150003" w:tentative="1">
      <w:start w:val="1"/>
      <w:numFmt w:val="bullet"/>
      <w:lvlText w:val="o"/>
      <w:lvlJc w:val="left"/>
      <w:pPr>
        <w:ind w:left="1931" w:hanging="360"/>
      </w:pPr>
      <w:rPr>
        <w:rFonts w:hint="default" w:ascii="Courier New" w:hAnsi="Courier New" w:cs="Courier New"/>
      </w:rPr>
    </w:lvl>
    <w:lvl w:ilvl="2" w:tplc="04150005" w:tentative="1">
      <w:start w:val="1"/>
      <w:numFmt w:val="bullet"/>
      <w:lvlText w:val=""/>
      <w:lvlJc w:val="left"/>
      <w:pPr>
        <w:ind w:left="2651" w:hanging="360"/>
      </w:pPr>
      <w:rPr>
        <w:rFonts w:hint="default" w:ascii="Wingdings" w:hAnsi="Wingdings"/>
      </w:rPr>
    </w:lvl>
    <w:lvl w:ilvl="3" w:tplc="04150001" w:tentative="1">
      <w:start w:val="1"/>
      <w:numFmt w:val="bullet"/>
      <w:lvlText w:val=""/>
      <w:lvlJc w:val="left"/>
      <w:pPr>
        <w:ind w:left="3371" w:hanging="360"/>
      </w:pPr>
      <w:rPr>
        <w:rFonts w:hint="default" w:ascii="Symbol" w:hAnsi="Symbol"/>
      </w:rPr>
    </w:lvl>
    <w:lvl w:ilvl="4" w:tplc="04150003" w:tentative="1">
      <w:start w:val="1"/>
      <w:numFmt w:val="bullet"/>
      <w:lvlText w:val="o"/>
      <w:lvlJc w:val="left"/>
      <w:pPr>
        <w:ind w:left="4091" w:hanging="360"/>
      </w:pPr>
      <w:rPr>
        <w:rFonts w:hint="default" w:ascii="Courier New" w:hAnsi="Courier New" w:cs="Courier New"/>
      </w:rPr>
    </w:lvl>
    <w:lvl w:ilvl="5" w:tplc="04150005" w:tentative="1">
      <w:start w:val="1"/>
      <w:numFmt w:val="bullet"/>
      <w:lvlText w:val=""/>
      <w:lvlJc w:val="left"/>
      <w:pPr>
        <w:ind w:left="4811" w:hanging="360"/>
      </w:pPr>
      <w:rPr>
        <w:rFonts w:hint="default" w:ascii="Wingdings" w:hAnsi="Wingdings"/>
      </w:rPr>
    </w:lvl>
    <w:lvl w:ilvl="6" w:tplc="04150001" w:tentative="1">
      <w:start w:val="1"/>
      <w:numFmt w:val="bullet"/>
      <w:lvlText w:val=""/>
      <w:lvlJc w:val="left"/>
      <w:pPr>
        <w:ind w:left="5531" w:hanging="360"/>
      </w:pPr>
      <w:rPr>
        <w:rFonts w:hint="default" w:ascii="Symbol" w:hAnsi="Symbol"/>
      </w:rPr>
    </w:lvl>
    <w:lvl w:ilvl="7" w:tplc="04150003" w:tentative="1">
      <w:start w:val="1"/>
      <w:numFmt w:val="bullet"/>
      <w:lvlText w:val="o"/>
      <w:lvlJc w:val="left"/>
      <w:pPr>
        <w:ind w:left="6251" w:hanging="360"/>
      </w:pPr>
      <w:rPr>
        <w:rFonts w:hint="default" w:ascii="Courier New" w:hAnsi="Courier New" w:cs="Courier New"/>
      </w:rPr>
    </w:lvl>
    <w:lvl w:ilvl="8" w:tplc="04150005" w:tentative="1">
      <w:start w:val="1"/>
      <w:numFmt w:val="bullet"/>
      <w:lvlText w:val=""/>
      <w:lvlJc w:val="left"/>
      <w:pPr>
        <w:ind w:left="6971" w:hanging="360"/>
      </w:pPr>
      <w:rPr>
        <w:rFonts w:hint="default" w:ascii="Wingdings" w:hAnsi="Wingdings"/>
      </w:rPr>
    </w:lvl>
  </w:abstractNum>
  <w:abstractNum xmlns:p2="http://schemas.microsoft.com/office/word/2012/wordml" w:abstractNumId="15" p2:restartNumberingAfterBreak="0">
    <w:nsid w:val="107A465A"/>
    <w:multiLevelType w:val="hybridMultilevel"/>
    <w:tmpl w:val="64128566"/>
    <w:lvl w:ilvl="0" w:tplc="04150003">
      <w:start w:val="1"/>
      <w:numFmt w:val="bullet"/>
      <w:lvlText w:val="o"/>
      <w:lvlJc w:val="left"/>
      <w:pPr>
        <w:ind w:left="720" w:hanging="360"/>
      </w:pPr>
      <w:rPr>
        <w:rFonts w:hint="default" w:ascii="Courier New" w:hAnsi="Courier New" w:cs="Courier New"/>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6" p2:restartNumberingAfterBreak="0">
    <w:nsid w:val="10CB5BE3"/>
    <w:multiLevelType w:val="hybridMultilevel"/>
    <w:tmpl w:val="1EF6083E"/>
    <w:lvl w:ilvl="0" w:tplc="04150003">
      <w:start w:val="1"/>
      <w:numFmt w:val="bullet"/>
      <w:lvlText w:val="o"/>
      <w:lvlJc w:val="left"/>
      <w:pPr>
        <w:ind w:left="1571" w:hanging="360"/>
      </w:pPr>
      <w:rPr>
        <w:rFonts w:hint="default" w:ascii="Courier New" w:hAnsi="Courier New" w:cs="Courier New"/>
      </w:rPr>
    </w:lvl>
    <w:lvl w:ilvl="1" w:tplc="FFFFFFFF" w:tentative="1">
      <w:start w:val="1"/>
      <w:numFmt w:val="bullet"/>
      <w:lvlText w:val="o"/>
      <w:lvlJc w:val="left"/>
      <w:pPr>
        <w:ind w:left="2291" w:hanging="360"/>
      </w:pPr>
      <w:rPr>
        <w:rFonts w:hint="default" w:ascii="Courier New" w:hAnsi="Courier New" w:cs="Courier New"/>
      </w:rPr>
    </w:lvl>
    <w:lvl w:ilvl="2" w:tplc="FFFFFFFF" w:tentative="1">
      <w:start w:val="1"/>
      <w:numFmt w:val="bullet"/>
      <w:lvlText w:val=""/>
      <w:lvlJc w:val="left"/>
      <w:pPr>
        <w:ind w:left="3011" w:hanging="360"/>
      </w:pPr>
      <w:rPr>
        <w:rFonts w:hint="default" w:ascii="Wingdings" w:hAnsi="Wingdings"/>
      </w:rPr>
    </w:lvl>
    <w:lvl w:ilvl="3" w:tplc="FFFFFFFF" w:tentative="1">
      <w:start w:val="1"/>
      <w:numFmt w:val="bullet"/>
      <w:lvlText w:val=""/>
      <w:lvlJc w:val="left"/>
      <w:pPr>
        <w:ind w:left="3731" w:hanging="360"/>
      </w:pPr>
      <w:rPr>
        <w:rFonts w:hint="default" w:ascii="Symbol" w:hAnsi="Symbol"/>
      </w:rPr>
    </w:lvl>
    <w:lvl w:ilvl="4" w:tplc="FFFFFFFF" w:tentative="1">
      <w:start w:val="1"/>
      <w:numFmt w:val="bullet"/>
      <w:lvlText w:val="o"/>
      <w:lvlJc w:val="left"/>
      <w:pPr>
        <w:ind w:left="4451" w:hanging="360"/>
      </w:pPr>
      <w:rPr>
        <w:rFonts w:hint="default" w:ascii="Courier New" w:hAnsi="Courier New" w:cs="Courier New"/>
      </w:rPr>
    </w:lvl>
    <w:lvl w:ilvl="5" w:tplc="FFFFFFFF" w:tentative="1">
      <w:start w:val="1"/>
      <w:numFmt w:val="bullet"/>
      <w:lvlText w:val=""/>
      <w:lvlJc w:val="left"/>
      <w:pPr>
        <w:ind w:left="5171" w:hanging="360"/>
      </w:pPr>
      <w:rPr>
        <w:rFonts w:hint="default" w:ascii="Wingdings" w:hAnsi="Wingdings"/>
      </w:rPr>
    </w:lvl>
    <w:lvl w:ilvl="6" w:tplc="FFFFFFFF" w:tentative="1">
      <w:start w:val="1"/>
      <w:numFmt w:val="bullet"/>
      <w:lvlText w:val=""/>
      <w:lvlJc w:val="left"/>
      <w:pPr>
        <w:ind w:left="5891" w:hanging="360"/>
      </w:pPr>
      <w:rPr>
        <w:rFonts w:hint="default" w:ascii="Symbol" w:hAnsi="Symbol"/>
      </w:rPr>
    </w:lvl>
    <w:lvl w:ilvl="7" w:tplc="FFFFFFFF" w:tentative="1">
      <w:start w:val="1"/>
      <w:numFmt w:val="bullet"/>
      <w:lvlText w:val="o"/>
      <w:lvlJc w:val="left"/>
      <w:pPr>
        <w:ind w:left="6611" w:hanging="360"/>
      </w:pPr>
      <w:rPr>
        <w:rFonts w:hint="default" w:ascii="Courier New" w:hAnsi="Courier New" w:cs="Courier New"/>
      </w:rPr>
    </w:lvl>
    <w:lvl w:ilvl="8" w:tplc="FFFFFFFF" w:tentative="1">
      <w:start w:val="1"/>
      <w:numFmt w:val="bullet"/>
      <w:lvlText w:val=""/>
      <w:lvlJc w:val="left"/>
      <w:pPr>
        <w:ind w:left="7331" w:hanging="360"/>
      </w:pPr>
      <w:rPr>
        <w:rFonts w:hint="default" w:ascii="Wingdings" w:hAnsi="Wingdings"/>
      </w:rPr>
    </w:lvl>
  </w:abstractNum>
  <w:abstractNum xmlns:p2="http://schemas.microsoft.com/office/word/2012/wordml" w:abstractNumId="17" p2:restartNumberingAfterBreak="0">
    <w:nsid w:val="11312C24"/>
    <w:multiLevelType w:val="multilevel"/>
    <w:tmpl w:val="DF542C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8" p2:restartNumberingAfterBreak="0">
    <w:nsid w:val="119111A1"/>
    <w:multiLevelType w:val="multilevel"/>
    <w:tmpl w:val="DC6A7C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9" p2:restartNumberingAfterBreak="0">
    <w:nsid w:val="121C6FF4"/>
    <w:multiLevelType w:val="hybridMultilevel"/>
    <w:tmpl w:val="4502F1D0"/>
    <w:lvl w:ilvl="0" w:tplc="08090001">
      <w:start w:val="1"/>
      <w:numFmt w:val="bullet"/>
      <w:lvlText w:val=""/>
      <w:lvlJc w:val="left"/>
      <w:pPr>
        <w:ind w:left="1287" w:hanging="360"/>
      </w:pPr>
      <w:rPr>
        <w:rFonts w:hint="default" w:ascii="Symbol" w:hAnsi="Symbol"/>
      </w:rPr>
    </w:lvl>
    <w:lvl w:ilvl="1" w:tplc="08090003" w:tentative="1">
      <w:start w:val="1"/>
      <w:numFmt w:val="bullet"/>
      <w:lvlText w:val="o"/>
      <w:lvlJc w:val="left"/>
      <w:pPr>
        <w:ind w:left="2007" w:hanging="360"/>
      </w:pPr>
      <w:rPr>
        <w:rFonts w:hint="default" w:ascii="Courier New" w:hAnsi="Courier New" w:cs="Courier New"/>
      </w:rPr>
    </w:lvl>
    <w:lvl w:ilvl="2" w:tplc="08090005" w:tentative="1">
      <w:start w:val="1"/>
      <w:numFmt w:val="bullet"/>
      <w:lvlText w:val=""/>
      <w:lvlJc w:val="left"/>
      <w:pPr>
        <w:ind w:left="2727" w:hanging="360"/>
      </w:pPr>
      <w:rPr>
        <w:rFonts w:hint="default" w:ascii="Wingdings" w:hAnsi="Wingdings"/>
      </w:rPr>
    </w:lvl>
    <w:lvl w:ilvl="3" w:tplc="08090001" w:tentative="1">
      <w:start w:val="1"/>
      <w:numFmt w:val="bullet"/>
      <w:lvlText w:val=""/>
      <w:lvlJc w:val="left"/>
      <w:pPr>
        <w:ind w:left="3447" w:hanging="360"/>
      </w:pPr>
      <w:rPr>
        <w:rFonts w:hint="default" w:ascii="Symbol" w:hAnsi="Symbol"/>
      </w:rPr>
    </w:lvl>
    <w:lvl w:ilvl="4" w:tplc="08090003" w:tentative="1">
      <w:start w:val="1"/>
      <w:numFmt w:val="bullet"/>
      <w:lvlText w:val="o"/>
      <w:lvlJc w:val="left"/>
      <w:pPr>
        <w:ind w:left="4167" w:hanging="360"/>
      </w:pPr>
      <w:rPr>
        <w:rFonts w:hint="default" w:ascii="Courier New" w:hAnsi="Courier New" w:cs="Courier New"/>
      </w:rPr>
    </w:lvl>
    <w:lvl w:ilvl="5" w:tplc="08090005" w:tentative="1">
      <w:start w:val="1"/>
      <w:numFmt w:val="bullet"/>
      <w:lvlText w:val=""/>
      <w:lvlJc w:val="left"/>
      <w:pPr>
        <w:ind w:left="4887" w:hanging="360"/>
      </w:pPr>
      <w:rPr>
        <w:rFonts w:hint="default" w:ascii="Wingdings" w:hAnsi="Wingdings"/>
      </w:rPr>
    </w:lvl>
    <w:lvl w:ilvl="6" w:tplc="08090001" w:tentative="1">
      <w:start w:val="1"/>
      <w:numFmt w:val="bullet"/>
      <w:lvlText w:val=""/>
      <w:lvlJc w:val="left"/>
      <w:pPr>
        <w:ind w:left="5607" w:hanging="360"/>
      </w:pPr>
      <w:rPr>
        <w:rFonts w:hint="default" w:ascii="Symbol" w:hAnsi="Symbol"/>
      </w:rPr>
    </w:lvl>
    <w:lvl w:ilvl="7" w:tplc="08090003" w:tentative="1">
      <w:start w:val="1"/>
      <w:numFmt w:val="bullet"/>
      <w:lvlText w:val="o"/>
      <w:lvlJc w:val="left"/>
      <w:pPr>
        <w:ind w:left="6327" w:hanging="360"/>
      </w:pPr>
      <w:rPr>
        <w:rFonts w:hint="default" w:ascii="Courier New" w:hAnsi="Courier New" w:cs="Courier New"/>
      </w:rPr>
    </w:lvl>
    <w:lvl w:ilvl="8" w:tplc="08090005" w:tentative="1">
      <w:start w:val="1"/>
      <w:numFmt w:val="bullet"/>
      <w:lvlText w:val=""/>
      <w:lvlJc w:val="left"/>
      <w:pPr>
        <w:ind w:left="7047" w:hanging="360"/>
      </w:pPr>
      <w:rPr>
        <w:rFonts w:hint="default" w:ascii="Wingdings" w:hAnsi="Wingdings"/>
      </w:rPr>
    </w:lvl>
  </w:abstractNum>
  <w:abstractNum xmlns:p2="http://schemas.microsoft.com/office/word/2012/wordml" w:abstractNumId="20" p2:restartNumberingAfterBreak="0">
    <w:nsid w:val="124D4558"/>
    <w:multiLevelType w:val="hybridMultilevel"/>
    <w:tmpl w:val="F1EECB66"/>
    <w:lvl w:ilvl="0" w:tplc="08090001">
      <w:start w:val="1"/>
      <w:numFmt w:val="bullet"/>
      <w:lvlText w:val=""/>
      <w:lvlJc w:val="left"/>
      <w:pPr>
        <w:ind w:left="1275" w:hanging="360"/>
      </w:pPr>
      <w:rPr>
        <w:rFonts w:hint="default" w:ascii="Symbol" w:hAnsi="Symbol"/>
      </w:rPr>
    </w:lvl>
    <w:lvl w:ilvl="1" w:tplc="08090003" w:tentative="1">
      <w:start w:val="1"/>
      <w:numFmt w:val="bullet"/>
      <w:lvlText w:val="o"/>
      <w:lvlJc w:val="left"/>
      <w:pPr>
        <w:ind w:left="1995" w:hanging="360"/>
      </w:pPr>
      <w:rPr>
        <w:rFonts w:hint="default" w:ascii="Courier New" w:hAnsi="Courier New" w:cs="Courier New"/>
      </w:rPr>
    </w:lvl>
    <w:lvl w:ilvl="2" w:tplc="08090005" w:tentative="1">
      <w:start w:val="1"/>
      <w:numFmt w:val="bullet"/>
      <w:lvlText w:val=""/>
      <w:lvlJc w:val="left"/>
      <w:pPr>
        <w:ind w:left="2715" w:hanging="360"/>
      </w:pPr>
      <w:rPr>
        <w:rFonts w:hint="default" w:ascii="Wingdings" w:hAnsi="Wingdings"/>
      </w:rPr>
    </w:lvl>
    <w:lvl w:ilvl="3" w:tplc="08090001" w:tentative="1">
      <w:start w:val="1"/>
      <w:numFmt w:val="bullet"/>
      <w:lvlText w:val=""/>
      <w:lvlJc w:val="left"/>
      <w:pPr>
        <w:ind w:left="3435" w:hanging="360"/>
      </w:pPr>
      <w:rPr>
        <w:rFonts w:hint="default" w:ascii="Symbol" w:hAnsi="Symbol"/>
      </w:rPr>
    </w:lvl>
    <w:lvl w:ilvl="4" w:tplc="08090003" w:tentative="1">
      <w:start w:val="1"/>
      <w:numFmt w:val="bullet"/>
      <w:lvlText w:val="o"/>
      <w:lvlJc w:val="left"/>
      <w:pPr>
        <w:ind w:left="4155" w:hanging="360"/>
      </w:pPr>
      <w:rPr>
        <w:rFonts w:hint="default" w:ascii="Courier New" w:hAnsi="Courier New" w:cs="Courier New"/>
      </w:rPr>
    </w:lvl>
    <w:lvl w:ilvl="5" w:tplc="08090005" w:tentative="1">
      <w:start w:val="1"/>
      <w:numFmt w:val="bullet"/>
      <w:lvlText w:val=""/>
      <w:lvlJc w:val="left"/>
      <w:pPr>
        <w:ind w:left="4875" w:hanging="360"/>
      </w:pPr>
      <w:rPr>
        <w:rFonts w:hint="default" w:ascii="Wingdings" w:hAnsi="Wingdings"/>
      </w:rPr>
    </w:lvl>
    <w:lvl w:ilvl="6" w:tplc="08090001" w:tentative="1">
      <w:start w:val="1"/>
      <w:numFmt w:val="bullet"/>
      <w:lvlText w:val=""/>
      <w:lvlJc w:val="left"/>
      <w:pPr>
        <w:ind w:left="5595" w:hanging="360"/>
      </w:pPr>
      <w:rPr>
        <w:rFonts w:hint="default" w:ascii="Symbol" w:hAnsi="Symbol"/>
      </w:rPr>
    </w:lvl>
    <w:lvl w:ilvl="7" w:tplc="08090003" w:tentative="1">
      <w:start w:val="1"/>
      <w:numFmt w:val="bullet"/>
      <w:lvlText w:val="o"/>
      <w:lvlJc w:val="left"/>
      <w:pPr>
        <w:ind w:left="6315" w:hanging="360"/>
      </w:pPr>
      <w:rPr>
        <w:rFonts w:hint="default" w:ascii="Courier New" w:hAnsi="Courier New" w:cs="Courier New"/>
      </w:rPr>
    </w:lvl>
    <w:lvl w:ilvl="8" w:tplc="08090005" w:tentative="1">
      <w:start w:val="1"/>
      <w:numFmt w:val="bullet"/>
      <w:lvlText w:val=""/>
      <w:lvlJc w:val="left"/>
      <w:pPr>
        <w:ind w:left="7035" w:hanging="360"/>
      </w:pPr>
      <w:rPr>
        <w:rFonts w:hint="default" w:ascii="Wingdings" w:hAnsi="Wingdings"/>
      </w:rPr>
    </w:lvl>
  </w:abstractNum>
  <w:abstractNum xmlns:p2="http://schemas.microsoft.com/office/word/2012/wordml" w:abstractNumId="21" p2:restartNumberingAfterBreak="0">
    <w:nsid w:val="12C534E0"/>
    <w:multiLevelType w:val="multilevel"/>
    <w:tmpl w:val="547A44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22" p2:restartNumberingAfterBreak="0">
    <w:nsid w:val="12DE0FFC"/>
    <w:multiLevelType w:val="multilevel"/>
    <w:tmpl w:val="E67A9B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23" p2:restartNumberingAfterBreak="0">
    <w:nsid w:val="13153ED4"/>
    <w:multiLevelType w:val="multilevel"/>
    <w:tmpl w:val="5D0615AA"/>
    <w:lvl w:ilvl="0">
      <w:start w:val="1"/>
      <w:numFmt w:val="lowerLetter"/>
      <w:lvlText w:val="%1)"/>
      <w:lvlJc w:val="left"/>
      <w:pPr>
        <w:tabs>
          <w:tab w:val="num" w:pos="1068"/>
        </w:tabs>
        <w:ind w:left="1068" w:hanging="360"/>
      </w:pPr>
      <w:rPr>
        <w:rFonts w:hint="default" w:ascii="Arial" w:hAnsi="Arial" w:cs="Arial"/>
        <w:b w:val="0"/>
        <w:bCs/>
        <w:i/>
        <w:iCs/>
        <w:sz w:val="20"/>
        <w:szCs w:val="20"/>
      </w:rPr>
    </w:lvl>
    <w:lvl w:ilvl="1">
      <w:start w:val="1"/>
      <w:numFmt w:val="decimal"/>
      <w:lvlText w:val="%2."/>
      <w:lvlJc w:val="left"/>
      <w:pPr>
        <w:tabs>
          <w:tab w:val="num" w:pos="1788"/>
        </w:tabs>
        <w:ind w:left="1788" w:hanging="360"/>
      </w:pPr>
      <w:rPr>
        <w:rFonts w:hint="default"/>
        <w:b/>
        <w:bCs/>
        <w:i/>
        <w:iCs/>
      </w:rPr>
    </w:lvl>
    <w:lvl w:ilvl="2" w:tentative="1">
      <w:start w:val="1"/>
      <w:numFmt w:val="decimal"/>
      <w:lvlText w:val="%3."/>
      <w:lvlJc w:val="left"/>
      <w:pPr>
        <w:tabs>
          <w:tab w:val="num" w:pos="2508"/>
        </w:tabs>
        <w:ind w:left="2508" w:hanging="360"/>
      </w:pPr>
      <w:rPr>
        <w:rFonts w:hint="default"/>
        <w:i/>
        <w:iCs/>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rPr>
        <w:rFonts w:hint="default"/>
      </w:rPr>
    </w:lvl>
    <w:lvl w:ilvl="5" w:tentative="1">
      <w:start w:val="1"/>
      <w:numFmt w:val="decimal"/>
      <w:lvlText w:val="%6."/>
      <w:lvlJc w:val="left"/>
      <w:pPr>
        <w:tabs>
          <w:tab w:val="num" w:pos="4668"/>
        </w:tabs>
        <w:ind w:left="4668" w:hanging="360"/>
      </w:pPr>
      <w:rPr>
        <w:rFonts w:hint="default"/>
      </w:rPr>
    </w:lvl>
    <w:lvl w:ilvl="6" w:tentative="1">
      <w:start w:val="1"/>
      <w:numFmt w:val="decimal"/>
      <w:lvlText w:val="%7."/>
      <w:lvlJc w:val="left"/>
      <w:pPr>
        <w:tabs>
          <w:tab w:val="num" w:pos="5388"/>
        </w:tabs>
        <w:ind w:left="5388" w:hanging="360"/>
      </w:pPr>
      <w:rPr>
        <w:rFonts w:hint="default"/>
      </w:rPr>
    </w:lvl>
    <w:lvl w:ilvl="7" w:tentative="1">
      <w:start w:val="1"/>
      <w:numFmt w:val="decimal"/>
      <w:lvlText w:val="%8."/>
      <w:lvlJc w:val="left"/>
      <w:pPr>
        <w:tabs>
          <w:tab w:val="num" w:pos="6108"/>
        </w:tabs>
        <w:ind w:left="6108" w:hanging="360"/>
      </w:pPr>
      <w:rPr>
        <w:rFonts w:hint="default"/>
      </w:rPr>
    </w:lvl>
    <w:lvl w:ilvl="8" w:tentative="1">
      <w:start w:val="1"/>
      <w:numFmt w:val="decimal"/>
      <w:lvlText w:val="%9."/>
      <w:lvlJc w:val="left"/>
      <w:pPr>
        <w:tabs>
          <w:tab w:val="num" w:pos="6828"/>
        </w:tabs>
        <w:ind w:left="6828" w:hanging="360"/>
      </w:pPr>
      <w:rPr>
        <w:rFonts w:hint="default"/>
      </w:rPr>
    </w:lvl>
  </w:abstractNum>
  <w:abstractNum xmlns:p2="http://schemas.microsoft.com/office/word/2012/wordml" w:abstractNumId="24" p2:restartNumberingAfterBreak="0">
    <w:nsid w:val="131829C3"/>
    <w:multiLevelType w:val="hybridMultilevel"/>
    <w:tmpl w:val="8E606690"/>
    <w:lvl w:ilvl="0" w:tplc="08090005">
      <w:start w:val="1"/>
      <w:numFmt w:val="bullet"/>
      <w:lvlText w:val=""/>
      <w:lvlJc w:val="left"/>
      <w:pPr>
        <w:ind w:left="720" w:hanging="360"/>
      </w:pPr>
      <w:rPr>
        <w:rFonts w:hint="default" w:ascii="Wingdings" w:hAnsi="Wingdings"/>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25" p2:restartNumberingAfterBreak="0">
    <w:nsid w:val="13A0257F"/>
    <w:multiLevelType w:val="hybridMultilevel"/>
    <w:tmpl w:val="23A0159E"/>
    <w:lvl w:ilvl="0" w:tplc="04150001">
      <w:start w:val="1"/>
      <w:numFmt w:val="bullet"/>
      <w:lvlText w:val=""/>
      <w:lvlJc w:val="left"/>
      <w:pPr>
        <w:ind w:left="1275" w:hanging="360"/>
      </w:pPr>
      <w:rPr>
        <w:rFonts w:hint="default" w:ascii="Symbol" w:hAnsi="Symbol"/>
      </w:rPr>
    </w:lvl>
    <w:lvl w:ilvl="1" w:tplc="04150003" w:tentative="1">
      <w:start w:val="1"/>
      <w:numFmt w:val="bullet"/>
      <w:lvlText w:val="o"/>
      <w:lvlJc w:val="left"/>
      <w:pPr>
        <w:ind w:left="1995" w:hanging="360"/>
      </w:pPr>
      <w:rPr>
        <w:rFonts w:hint="default" w:ascii="Courier New" w:hAnsi="Courier New" w:cs="Courier New"/>
      </w:rPr>
    </w:lvl>
    <w:lvl w:ilvl="2" w:tplc="04150005" w:tentative="1">
      <w:start w:val="1"/>
      <w:numFmt w:val="bullet"/>
      <w:lvlText w:val=""/>
      <w:lvlJc w:val="left"/>
      <w:pPr>
        <w:ind w:left="2715" w:hanging="360"/>
      </w:pPr>
      <w:rPr>
        <w:rFonts w:hint="default" w:ascii="Wingdings" w:hAnsi="Wingdings"/>
      </w:rPr>
    </w:lvl>
    <w:lvl w:ilvl="3" w:tplc="04150001" w:tentative="1">
      <w:start w:val="1"/>
      <w:numFmt w:val="bullet"/>
      <w:lvlText w:val=""/>
      <w:lvlJc w:val="left"/>
      <w:pPr>
        <w:ind w:left="3435" w:hanging="360"/>
      </w:pPr>
      <w:rPr>
        <w:rFonts w:hint="default" w:ascii="Symbol" w:hAnsi="Symbol"/>
      </w:rPr>
    </w:lvl>
    <w:lvl w:ilvl="4" w:tplc="04150003" w:tentative="1">
      <w:start w:val="1"/>
      <w:numFmt w:val="bullet"/>
      <w:lvlText w:val="o"/>
      <w:lvlJc w:val="left"/>
      <w:pPr>
        <w:ind w:left="4155" w:hanging="360"/>
      </w:pPr>
      <w:rPr>
        <w:rFonts w:hint="default" w:ascii="Courier New" w:hAnsi="Courier New" w:cs="Courier New"/>
      </w:rPr>
    </w:lvl>
    <w:lvl w:ilvl="5" w:tplc="04150005" w:tentative="1">
      <w:start w:val="1"/>
      <w:numFmt w:val="bullet"/>
      <w:lvlText w:val=""/>
      <w:lvlJc w:val="left"/>
      <w:pPr>
        <w:ind w:left="4875" w:hanging="360"/>
      </w:pPr>
      <w:rPr>
        <w:rFonts w:hint="default" w:ascii="Wingdings" w:hAnsi="Wingdings"/>
      </w:rPr>
    </w:lvl>
    <w:lvl w:ilvl="6" w:tplc="04150001" w:tentative="1">
      <w:start w:val="1"/>
      <w:numFmt w:val="bullet"/>
      <w:lvlText w:val=""/>
      <w:lvlJc w:val="left"/>
      <w:pPr>
        <w:ind w:left="5595" w:hanging="360"/>
      </w:pPr>
      <w:rPr>
        <w:rFonts w:hint="default" w:ascii="Symbol" w:hAnsi="Symbol"/>
      </w:rPr>
    </w:lvl>
    <w:lvl w:ilvl="7" w:tplc="04150003" w:tentative="1">
      <w:start w:val="1"/>
      <w:numFmt w:val="bullet"/>
      <w:lvlText w:val="o"/>
      <w:lvlJc w:val="left"/>
      <w:pPr>
        <w:ind w:left="6315" w:hanging="360"/>
      </w:pPr>
      <w:rPr>
        <w:rFonts w:hint="default" w:ascii="Courier New" w:hAnsi="Courier New" w:cs="Courier New"/>
      </w:rPr>
    </w:lvl>
    <w:lvl w:ilvl="8" w:tplc="04150005" w:tentative="1">
      <w:start w:val="1"/>
      <w:numFmt w:val="bullet"/>
      <w:lvlText w:val=""/>
      <w:lvlJc w:val="left"/>
      <w:pPr>
        <w:ind w:left="7035" w:hanging="360"/>
      </w:pPr>
      <w:rPr>
        <w:rFonts w:hint="default" w:ascii="Wingdings" w:hAnsi="Wingdings"/>
      </w:rPr>
    </w:lvl>
  </w:abstractNum>
  <w:abstractNum xmlns:p2="http://schemas.microsoft.com/office/word/2012/wordml" w:abstractNumId="26" p2:restartNumberingAfterBreak="0">
    <w:nsid w:val="14594F1E"/>
    <w:multiLevelType w:val="hybridMultilevel"/>
    <w:tmpl w:val="125EF684"/>
    <w:lvl w:ilvl="0" w:tplc="08090005">
      <w:start w:val="1"/>
      <w:numFmt w:val="bullet"/>
      <w:lvlText w:val=""/>
      <w:lvlJc w:val="left"/>
      <w:pPr>
        <w:ind w:left="720" w:hanging="360"/>
      </w:pPr>
      <w:rPr>
        <w:rFonts w:hint="default" w:ascii="Wingdings" w:hAnsi="Wingdings"/>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27" p2:restartNumberingAfterBreak="0">
    <w:nsid w:val="149A1A48"/>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xmlns:p2="http://schemas.microsoft.com/office/word/2012/wordml" w:abstractNumId="28" p2:restartNumberingAfterBreak="0">
    <w:nsid w:val="16224E61"/>
    <w:multiLevelType w:val="hybridMultilevel"/>
    <w:tmpl w:val="6FC69778"/>
    <w:lvl w:ilvl="0" w:tplc="08090003">
      <w:start w:val="1"/>
      <w:numFmt w:val="bullet"/>
      <w:lvlText w:val="o"/>
      <w:lvlJc w:val="left"/>
      <w:pPr>
        <w:ind w:left="720" w:hanging="360"/>
      </w:pPr>
      <w:rPr>
        <w:rFonts w:hint="default" w:ascii="Courier New" w:hAnsi="Courier New" w:cs="Courier New"/>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29" p2:restartNumberingAfterBreak="0">
    <w:nsid w:val="177D4AE3"/>
    <w:multiLevelType w:val="hybridMultilevel"/>
    <w:tmpl w:val="49129696"/>
    <w:lvl w:ilvl="0" w:tplc="0CEAB126">
      <w:start w:val="1"/>
      <w:numFmt w:val="bullet"/>
      <w:lvlText w:val=""/>
      <w:lvlJc w:val="left"/>
      <w:pPr>
        <w:tabs>
          <w:tab w:val="num" w:pos="720"/>
        </w:tabs>
        <w:ind w:left="720" w:hanging="360"/>
      </w:pPr>
      <w:rPr>
        <w:rFonts w:hint="default" w:ascii="Symbol" w:hAnsi="Symbol"/>
        <w:sz w:val="20"/>
      </w:rPr>
    </w:lvl>
    <w:lvl w:ilvl="1" w:tplc="7AAC7926" w:tentative="1">
      <w:start w:val="1"/>
      <w:numFmt w:val="bullet"/>
      <w:lvlText w:val="o"/>
      <w:lvlJc w:val="left"/>
      <w:pPr>
        <w:tabs>
          <w:tab w:val="num" w:pos="1440"/>
        </w:tabs>
        <w:ind w:left="1440" w:hanging="360"/>
      </w:pPr>
      <w:rPr>
        <w:rFonts w:hint="default" w:ascii="Courier New" w:hAnsi="Courier New"/>
        <w:sz w:val="20"/>
      </w:rPr>
    </w:lvl>
    <w:lvl w:ilvl="2" w:tplc="17C2EBCC" w:tentative="1">
      <w:start w:val="1"/>
      <w:numFmt w:val="bullet"/>
      <w:lvlText w:val=""/>
      <w:lvlJc w:val="left"/>
      <w:pPr>
        <w:tabs>
          <w:tab w:val="num" w:pos="2160"/>
        </w:tabs>
        <w:ind w:left="2160" w:hanging="360"/>
      </w:pPr>
      <w:rPr>
        <w:rFonts w:hint="default" w:ascii="Wingdings" w:hAnsi="Wingdings"/>
        <w:sz w:val="20"/>
      </w:rPr>
    </w:lvl>
    <w:lvl w:ilvl="3" w:tplc="78F275A0" w:tentative="1">
      <w:start w:val="1"/>
      <w:numFmt w:val="bullet"/>
      <w:lvlText w:val=""/>
      <w:lvlJc w:val="left"/>
      <w:pPr>
        <w:tabs>
          <w:tab w:val="num" w:pos="2880"/>
        </w:tabs>
        <w:ind w:left="2880" w:hanging="360"/>
      </w:pPr>
      <w:rPr>
        <w:rFonts w:hint="default" w:ascii="Wingdings" w:hAnsi="Wingdings"/>
        <w:sz w:val="20"/>
      </w:rPr>
    </w:lvl>
    <w:lvl w:ilvl="4" w:tplc="EB7A32BE" w:tentative="1">
      <w:start w:val="1"/>
      <w:numFmt w:val="bullet"/>
      <w:lvlText w:val=""/>
      <w:lvlJc w:val="left"/>
      <w:pPr>
        <w:tabs>
          <w:tab w:val="num" w:pos="3600"/>
        </w:tabs>
        <w:ind w:left="3600" w:hanging="360"/>
      </w:pPr>
      <w:rPr>
        <w:rFonts w:hint="default" w:ascii="Wingdings" w:hAnsi="Wingdings"/>
        <w:sz w:val="20"/>
      </w:rPr>
    </w:lvl>
    <w:lvl w:ilvl="5" w:tplc="03201E5C" w:tentative="1">
      <w:start w:val="1"/>
      <w:numFmt w:val="bullet"/>
      <w:lvlText w:val=""/>
      <w:lvlJc w:val="left"/>
      <w:pPr>
        <w:tabs>
          <w:tab w:val="num" w:pos="4320"/>
        </w:tabs>
        <w:ind w:left="4320" w:hanging="360"/>
      </w:pPr>
      <w:rPr>
        <w:rFonts w:hint="default" w:ascii="Wingdings" w:hAnsi="Wingdings"/>
        <w:sz w:val="20"/>
      </w:rPr>
    </w:lvl>
    <w:lvl w:ilvl="6" w:tplc="34F28508" w:tentative="1">
      <w:start w:val="1"/>
      <w:numFmt w:val="bullet"/>
      <w:lvlText w:val=""/>
      <w:lvlJc w:val="left"/>
      <w:pPr>
        <w:tabs>
          <w:tab w:val="num" w:pos="5040"/>
        </w:tabs>
        <w:ind w:left="5040" w:hanging="360"/>
      </w:pPr>
      <w:rPr>
        <w:rFonts w:hint="default" w:ascii="Wingdings" w:hAnsi="Wingdings"/>
        <w:sz w:val="20"/>
      </w:rPr>
    </w:lvl>
    <w:lvl w:ilvl="7" w:tplc="E5185CAE" w:tentative="1">
      <w:start w:val="1"/>
      <w:numFmt w:val="bullet"/>
      <w:lvlText w:val=""/>
      <w:lvlJc w:val="left"/>
      <w:pPr>
        <w:tabs>
          <w:tab w:val="num" w:pos="5760"/>
        </w:tabs>
        <w:ind w:left="5760" w:hanging="360"/>
      </w:pPr>
      <w:rPr>
        <w:rFonts w:hint="default" w:ascii="Wingdings" w:hAnsi="Wingdings"/>
        <w:sz w:val="20"/>
      </w:rPr>
    </w:lvl>
    <w:lvl w:ilvl="8" w:tplc="ECBA2310"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30" p2:restartNumberingAfterBreak="0">
    <w:nsid w:val="17901E7F"/>
    <w:multiLevelType w:val="hybridMultilevel"/>
    <w:tmpl w:val="47A61216"/>
    <w:lvl w:ilvl="0" w:tplc="04150003">
      <w:start w:val="1"/>
      <w:numFmt w:val="bullet"/>
      <w:lvlText w:val="o"/>
      <w:lvlJc w:val="left"/>
      <w:pPr>
        <w:ind w:left="1211" w:hanging="360"/>
      </w:pPr>
      <w:rPr>
        <w:rFonts w:hint="default" w:ascii="Courier New" w:hAnsi="Courier New" w:cs="Courier New"/>
      </w:rPr>
    </w:lvl>
    <w:lvl w:ilvl="1" w:tplc="04150003" w:tentative="1">
      <w:start w:val="1"/>
      <w:numFmt w:val="bullet"/>
      <w:lvlText w:val="o"/>
      <w:lvlJc w:val="left"/>
      <w:pPr>
        <w:ind w:left="1931" w:hanging="360"/>
      </w:pPr>
      <w:rPr>
        <w:rFonts w:hint="default" w:ascii="Courier New" w:hAnsi="Courier New" w:cs="Courier New"/>
      </w:rPr>
    </w:lvl>
    <w:lvl w:ilvl="2" w:tplc="04150005" w:tentative="1">
      <w:start w:val="1"/>
      <w:numFmt w:val="bullet"/>
      <w:lvlText w:val=""/>
      <w:lvlJc w:val="left"/>
      <w:pPr>
        <w:ind w:left="2651" w:hanging="360"/>
      </w:pPr>
      <w:rPr>
        <w:rFonts w:hint="default" w:ascii="Wingdings" w:hAnsi="Wingdings"/>
      </w:rPr>
    </w:lvl>
    <w:lvl w:ilvl="3" w:tplc="04150001" w:tentative="1">
      <w:start w:val="1"/>
      <w:numFmt w:val="bullet"/>
      <w:lvlText w:val=""/>
      <w:lvlJc w:val="left"/>
      <w:pPr>
        <w:ind w:left="3371" w:hanging="360"/>
      </w:pPr>
      <w:rPr>
        <w:rFonts w:hint="default" w:ascii="Symbol" w:hAnsi="Symbol"/>
      </w:rPr>
    </w:lvl>
    <w:lvl w:ilvl="4" w:tplc="04150003" w:tentative="1">
      <w:start w:val="1"/>
      <w:numFmt w:val="bullet"/>
      <w:lvlText w:val="o"/>
      <w:lvlJc w:val="left"/>
      <w:pPr>
        <w:ind w:left="4091" w:hanging="360"/>
      </w:pPr>
      <w:rPr>
        <w:rFonts w:hint="default" w:ascii="Courier New" w:hAnsi="Courier New" w:cs="Courier New"/>
      </w:rPr>
    </w:lvl>
    <w:lvl w:ilvl="5" w:tplc="04150005" w:tentative="1">
      <w:start w:val="1"/>
      <w:numFmt w:val="bullet"/>
      <w:lvlText w:val=""/>
      <w:lvlJc w:val="left"/>
      <w:pPr>
        <w:ind w:left="4811" w:hanging="360"/>
      </w:pPr>
      <w:rPr>
        <w:rFonts w:hint="default" w:ascii="Wingdings" w:hAnsi="Wingdings"/>
      </w:rPr>
    </w:lvl>
    <w:lvl w:ilvl="6" w:tplc="04150001" w:tentative="1">
      <w:start w:val="1"/>
      <w:numFmt w:val="bullet"/>
      <w:lvlText w:val=""/>
      <w:lvlJc w:val="left"/>
      <w:pPr>
        <w:ind w:left="5531" w:hanging="360"/>
      </w:pPr>
      <w:rPr>
        <w:rFonts w:hint="default" w:ascii="Symbol" w:hAnsi="Symbol"/>
      </w:rPr>
    </w:lvl>
    <w:lvl w:ilvl="7" w:tplc="04150003" w:tentative="1">
      <w:start w:val="1"/>
      <w:numFmt w:val="bullet"/>
      <w:lvlText w:val="o"/>
      <w:lvlJc w:val="left"/>
      <w:pPr>
        <w:ind w:left="6251" w:hanging="360"/>
      </w:pPr>
      <w:rPr>
        <w:rFonts w:hint="default" w:ascii="Courier New" w:hAnsi="Courier New" w:cs="Courier New"/>
      </w:rPr>
    </w:lvl>
    <w:lvl w:ilvl="8" w:tplc="04150005" w:tentative="1">
      <w:start w:val="1"/>
      <w:numFmt w:val="bullet"/>
      <w:lvlText w:val=""/>
      <w:lvlJc w:val="left"/>
      <w:pPr>
        <w:ind w:left="6971" w:hanging="360"/>
      </w:pPr>
      <w:rPr>
        <w:rFonts w:hint="default" w:ascii="Wingdings" w:hAnsi="Wingdings"/>
      </w:rPr>
    </w:lvl>
  </w:abstractNum>
  <w:abstractNum xmlns:p2="http://schemas.microsoft.com/office/word/2012/wordml" w:abstractNumId="31" p2:restartNumberingAfterBreak="0">
    <w:nsid w:val="17E65FFE"/>
    <w:multiLevelType w:val="hybridMultilevel"/>
    <w:tmpl w:val="AE522B50"/>
    <w:lvl w:ilvl="0" w:tplc="E5D002C2">
      <w:start w:val="1"/>
      <w:numFmt w:val="lowerLetter"/>
      <w:lvlText w:val="%1)"/>
      <w:lvlJc w:val="left"/>
      <w:pPr>
        <w:ind w:left="720" w:hanging="360"/>
      </w:pPr>
      <w:rPr>
        <w:i/>
        <w:iCs/>
      </w:rPr>
    </w:lvl>
    <w:lvl w:ilvl="1" w:tplc="31584EA4">
      <w:start w:val="1"/>
      <w:numFmt w:val="lowerLetter"/>
      <w:lvlText w:val="%2."/>
      <w:lvlJc w:val="left"/>
      <w:pPr>
        <w:ind w:left="1440" w:hanging="360"/>
      </w:pPr>
    </w:lvl>
    <w:lvl w:ilvl="2" w:tplc="7A325F92">
      <w:start w:val="1"/>
      <w:numFmt w:val="lowerRoman"/>
      <w:lvlText w:val="%3."/>
      <w:lvlJc w:val="right"/>
      <w:pPr>
        <w:ind w:left="2160" w:hanging="180"/>
      </w:pPr>
    </w:lvl>
    <w:lvl w:ilvl="3" w:tplc="E4B6C00E">
      <w:start w:val="1"/>
      <w:numFmt w:val="decimal"/>
      <w:lvlText w:val="%4."/>
      <w:lvlJc w:val="left"/>
      <w:pPr>
        <w:ind w:left="2880" w:hanging="360"/>
      </w:pPr>
    </w:lvl>
    <w:lvl w:ilvl="4" w:tplc="59BCD908">
      <w:start w:val="1"/>
      <w:numFmt w:val="lowerLetter"/>
      <w:lvlText w:val="%5."/>
      <w:lvlJc w:val="left"/>
      <w:pPr>
        <w:ind w:left="3600" w:hanging="360"/>
      </w:pPr>
    </w:lvl>
    <w:lvl w:ilvl="5" w:tplc="AA16AF3C">
      <w:start w:val="1"/>
      <w:numFmt w:val="lowerRoman"/>
      <w:lvlText w:val="%6."/>
      <w:lvlJc w:val="right"/>
      <w:pPr>
        <w:ind w:left="4320" w:hanging="180"/>
      </w:pPr>
    </w:lvl>
    <w:lvl w:ilvl="6" w:tplc="3C8E8FFA">
      <w:start w:val="1"/>
      <w:numFmt w:val="decimal"/>
      <w:lvlText w:val="%7."/>
      <w:lvlJc w:val="left"/>
      <w:pPr>
        <w:ind w:left="5040" w:hanging="360"/>
      </w:pPr>
    </w:lvl>
    <w:lvl w:ilvl="7" w:tplc="0CA44364">
      <w:start w:val="1"/>
      <w:numFmt w:val="lowerLetter"/>
      <w:lvlText w:val="%8."/>
      <w:lvlJc w:val="left"/>
      <w:pPr>
        <w:ind w:left="5760" w:hanging="360"/>
      </w:pPr>
    </w:lvl>
    <w:lvl w:ilvl="8" w:tplc="B8E252A0">
      <w:start w:val="1"/>
      <w:numFmt w:val="lowerRoman"/>
      <w:lvlText w:val="%9."/>
      <w:lvlJc w:val="right"/>
      <w:pPr>
        <w:ind w:left="6480" w:hanging="180"/>
      </w:pPr>
    </w:lvl>
  </w:abstractNum>
  <w:abstractNum xmlns:p2="http://schemas.microsoft.com/office/word/2012/wordml" w:abstractNumId="32" p2:restartNumberingAfterBreak="0">
    <w:nsid w:val="18B042B9"/>
    <w:multiLevelType w:val="hybridMultilevel"/>
    <w:tmpl w:val="814CA054"/>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33" p2:restartNumberingAfterBreak="0">
    <w:nsid w:val="18B2148C"/>
    <w:multiLevelType w:val="hybridMultilevel"/>
    <w:tmpl w:val="DA76647E"/>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34" p2:restartNumberingAfterBreak="0">
    <w:nsid w:val="1CBE6955"/>
    <w:multiLevelType w:val="hybridMultilevel"/>
    <w:tmpl w:val="1C044128"/>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35" p2:restartNumberingAfterBreak="0">
    <w:nsid w:val="1D493255"/>
    <w:multiLevelType w:val="hybridMultilevel"/>
    <w:tmpl w:val="3F32F0FE"/>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36" p2:restartNumberingAfterBreak="0">
    <w:nsid w:val="1D882410"/>
    <w:multiLevelType w:val="hybridMultilevel"/>
    <w:tmpl w:val="6F0A729E"/>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37" p2:restartNumberingAfterBreak="0">
    <w:nsid w:val="1EAB332B"/>
    <w:multiLevelType w:val="hybridMultilevel"/>
    <w:tmpl w:val="13A2A84A"/>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38" p2:restartNumberingAfterBreak="0">
    <w:nsid w:val="1ECA62A6"/>
    <w:multiLevelType w:val="hybridMultilevel"/>
    <w:tmpl w:val="B0263790"/>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39" p2:restartNumberingAfterBreak="0">
    <w:nsid w:val="2024369E"/>
    <w:multiLevelType w:val="hybridMultilevel"/>
    <w:tmpl w:val="7FD0F0D2"/>
    <w:lvl w:ilvl="0" w:tplc="6D8E73C0">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xmlns:p2="http://schemas.microsoft.com/office/word/2012/wordml" w:abstractNumId="40" p2:restartNumberingAfterBreak="0">
    <w:nsid w:val="209D7075"/>
    <w:multiLevelType w:val="hybridMultilevel"/>
    <w:tmpl w:val="E542A516"/>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41" p2:restartNumberingAfterBreak="0">
    <w:nsid w:val="21A6034C"/>
    <w:multiLevelType w:val="hybridMultilevel"/>
    <w:tmpl w:val="E5C8BE26"/>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42" p2:restartNumberingAfterBreak="0">
    <w:nsid w:val="248C58CE"/>
    <w:multiLevelType w:val="multilevel"/>
    <w:tmpl w:val="566CD9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43" p2:restartNumberingAfterBreak="0">
    <w:nsid w:val="24DD5D2A"/>
    <w:multiLevelType w:val="hybridMultilevel"/>
    <w:tmpl w:val="A21ED112"/>
    <w:lvl w:ilvl="0" w:tplc="0809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44" p2:restartNumberingAfterBreak="0">
    <w:nsid w:val="26BF397F"/>
    <w:multiLevelType w:val="hybridMultilevel"/>
    <w:tmpl w:val="C2CEE242"/>
    <w:lvl w:ilvl="0" w:tplc="04150001">
      <w:start w:val="1"/>
      <w:numFmt w:val="bullet"/>
      <w:lvlText w:val=""/>
      <w:lvlJc w:val="left"/>
      <w:pPr>
        <w:ind w:left="2225" w:hanging="360"/>
      </w:pPr>
      <w:rPr>
        <w:rFonts w:hint="default" w:ascii="Symbol" w:hAnsi="Symbol"/>
      </w:rPr>
    </w:lvl>
    <w:lvl w:ilvl="1" w:tplc="FFFFFFFF" w:tentative="1">
      <w:start w:val="1"/>
      <w:numFmt w:val="lowerLetter"/>
      <w:lvlText w:val="%2."/>
      <w:lvlJc w:val="left"/>
      <w:pPr>
        <w:ind w:left="2945" w:hanging="360"/>
      </w:pPr>
    </w:lvl>
    <w:lvl w:ilvl="2" w:tplc="FFFFFFFF" w:tentative="1">
      <w:start w:val="1"/>
      <w:numFmt w:val="lowerRoman"/>
      <w:lvlText w:val="%3."/>
      <w:lvlJc w:val="right"/>
      <w:pPr>
        <w:ind w:left="3665" w:hanging="180"/>
      </w:pPr>
    </w:lvl>
    <w:lvl w:ilvl="3" w:tplc="FFFFFFFF" w:tentative="1">
      <w:start w:val="1"/>
      <w:numFmt w:val="decimal"/>
      <w:lvlText w:val="%4."/>
      <w:lvlJc w:val="left"/>
      <w:pPr>
        <w:ind w:left="4385" w:hanging="360"/>
      </w:pPr>
    </w:lvl>
    <w:lvl w:ilvl="4" w:tplc="FFFFFFFF" w:tentative="1">
      <w:start w:val="1"/>
      <w:numFmt w:val="lowerLetter"/>
      <w:lvlText w:val="%5."/>
      <w:lvlJc w:val="left"/>
      <w:pPr>
        <w:ind w:left="5105" w:hanging="360"/>
      </w:pPr>
    </w:lvl>
    <w:lvl w:ilvl="5" w:tplc="FFFFFFFF" w:tentative="1">
      <w:start w:val="1"/>
      <w:numFmt w:val="lowerRoman"/>
      <w:lvlText w:val="%6."/>
      <w:lvlJc w:val="right"/>
      <w:pPr>
        <w:ind w:left="5825" w:hanging="180"/>
      </w:pPr>
    </w:lvl>
    <w:lvl w:ilvl="6" w:tplc="FFFFFFFF" w:tentative="1">
      <w:start w:val="1"/>
      <w:numFmt w:val="decimal"/>
      <w:lvlText w:val="%7."/>
      <w:lvlJc w:val="left"/>
      <w:pPr>
        <w:ind w:left="6545" w:hanging="360"/>
      </w:pPr>
    </w:lvl>
    <w:lvl w:ilvl="7" w:tplc="FFFFFFFF" w:tentative="1">
      <w:start w:val="1"/>
      <w:numFmt w:val="lowerLetter"/>
      <w:lvlText w:val="%8."/>
      <w:lvlJc w:val="left"/>
      <w:pPr>
        <w:ind w:left="7265" w:hanging="360"/>
      </w:pPr>
    </w:lvl>
    <w:lvl w:ilvl="8" w:tplc="FFFFFFFF" w:tentative="1">
      <w:start w:val="1"/>
      <w:numFmt w:val="lowerRoman"/>
      <w:lvlText w:val="%9."/>
      <w:lvlJc w:val="right"/>
      <w:pPr>
        <w:ind w:left="7985" w:hanging="180"/>
      </w:pPr>
    </w:lvl>
  </w:abstractNum>
  <w:abstractNum xmlns:p2="http://schemas.microsoft.com/office/word/2012/wordml" w:abstractNumId="45" p2:restartNumberingAfterBreak="0">
    <w:nsid w:val="27EE11E1"/>
    <w:multiLevelType w:val="hybridMultilevel"/>
    <w:tmpl w:val="854E6116"/>
    <w:lvl w:ilvl="0" w:tplc="FFFFFFFF">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Symbol" w:hAnsi="Symbol"/>
      </w:rPr>
    </w:lvl>
    <w:lvl w:ilvl="2" w:tplc="08090003">
      <w:start w:val="1"/>
      <w:numFmt w:val="bullet"/>
      <w:lvlText w:val="o"/>
      <w:lvlJc w:val="left"/>
      <w:pPr>
        <w:ind w:left="720" w:hanging="360"/>
      </w:pPr>
      <w:rPr>
        <w:rFonts w:hint="default" w:ascii="Courier New" w:hAnsi="Courier New" w:cs="Courier New"/>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46" p2:restartNumberingAfterBreak="0">
    <w:nsid w:val="28591CBB"/>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hint="default" w:ascii="Symbol" w:hAnsi="Symbo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p2="http://schemas.microsoft.com/office/word/2012/wordml" w:abstractNumId="47" p2:restartNumberingAfterBreak="0">
    <w:nsid w:val="29740D45"/>
    <w:multiLevelType w:val="hybridMultilevel"/>
    <w:tmpl w:val="8F5EA3BA"/>
    <w:lvl w:ilvl="0" w:tplc="04150003">
      <w:start w:val="1"/>
      <w:numFmt w:val="bullet"/>
      <w:lvlText w:val="o"/>
      <w:lvlJc w:val="left"/>
      <w:pPr>
        <w:ind w:left="720" w:hanging="360"/>
      </w:pPr>
      <w:rPr>
        <w:rFonts w:hint="default" w:ascii="Courier New" w:hAnsi="Courier New" w:cs="Courier New"/>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xmlns:p2="http://schemas.microsoft.com/office/word/2012/wordml" w:abstractNumId="48" p2:restartNumberingAfterBreak="0">
    <w:nsid w:val="29EF5E83"/>
    <w:multiLevelType w:val="hybridMultilevel"/>
    <w:tmpl w:val="2BDAD64A"/>
    <w:lvl w:ilvl="0" w:tplc="BCFCAEEC">
      <w:start w:val="108"/>
      <w:numFmt w:val="decimal"/>
      <w:lvlText w:val="%1"/>
      <w:lvlJc w:val="left"/>
      <w:pPr>
        <w:ind w:left="720" w:hanging="360"/>
      </w:pPr>
      <w:rPr>
        <w:rFonts w:hint="default" w:eastAsia="Arial"/>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xmlns:p2="http://schemas.microsoft.com/office/word/2012/wordml" w:abstractNumId="49" p2:restartNumberingAfterBreak="0">
    <w:nsid w:val="2AF7084F"/>
    <w:multiLevelType w:val="hybridMultilevel"/>
    <w:tmpl w:val="63E246F0"/>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50" p2:restartNumberingAfterBreak="0">
    <w:nsid w:val="2B0B054D"/>
    <w:multiLevelType w:val="multilevel"/>
    <w:tmpl w:val="323EFE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51" p2:restartNumberingAfterBreak="0">
    <w:nsid w:val="2CFB4D1F"/>
    <w:multiLevelType w:val="hybridMultilevel"/>
    <w:tmpl w:val="801C2118"/>
    <w:lvl w:ilvl="0" w:tplc="04150003">
      <w:start w:val="1"/>
      <w:numFmt w:val="bullet"/>
      <w:lvlText w:val="o"/>
      <w:lvlJc w:val="left"/>
      <w:pPr>
        <w:ind w:left="720" w:hanging="360"/>
      </w:pPr>
      <w:rPr>
        <w:rFonts w:hint="default" w:ascii="Courier New" w:hAnsi="Courier New" w:cs="Courier New"/>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52" p2:restartNumberingAfterBreak="0">
    <w:nsid w:val="2F8A108E"/>
    <w:multiLevelType w:val="multilevel"/>
    <w:tmpl w:val="DF542C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53" p2:restartNumberingAfterBreak="0">
    <w:nsid w:val="2FC852B1"/>
    <w:multiLevelType w:val="multilevel"/>
    <w:tmpl w:val="1B3638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54" p2:restartNumberingAfterBreak="0">
    <w:nsid w:val="30875E39"/>
    <w:multiLevelType w:val="hybridMultilevel"/>
    <w:tmpl w:val="0B54FE34"/>
    <w:lvl w:ilvl="0" w:tplc="04150001">
      <w:start w:val="1"/>
      <w:numFmt w:val="bullet"/>
      <w:lvlText w:val=""/>
      <w:lvlJc w:val="left"/>
      <w:pPr>
        <w:ind w:left="1083" w:hanging="360"/>
      </w:pPr>
      <w:rPr>
        <w:rFonts w:hint="default" w:ascii="Symbol" w:hAnsi="Symbol"/>
      </w:rPr>
    </w:lvl>
    <w:lvl w:ilvl="1" w:tplc="04150003">
      <w:start w:val="1"/>
      <w:numFmt w:val="bullet"/>
      <w:lvlText w:val="o"/>
      <w:lvlJc w:val="left"/>
      <w:pPr>
        <w:ind w:left="1803" w:hanging="360"/>
      </w:pPr>
      <w:rPr>
        <w:rFonts w:hint="default" w:ascii="Courier New" w:hAnsi="Courier New" w:cs="Courier New"/>
      </w:rPr>
    </w:lvl>
    <w:lvl w:ilvl="2" w:tplc="04150005" w:tentative="1">
      <w:start w:val="1"/>
      <w:numFmt w:val="bullet"/>
      <w:lvlText w:val=""/>
      <w:lvlJc w:val="left"/>
      <w:pPr>
        <w:ind w:left="2523" w:hanging="360"/>
      </w:pPr>
      <w:rPr>
        <w:rFonts w:hint="default" w:ascii="Wingdings" w:hAnsi="Wingdings"/>
      </w:rPr>
    </w:lvl>
    <w:lvl w:ilvl="3" w:tplc="04150001" w:tentative="1">
      <w:start w:val="1"/>
      <w:numFmt w:val="bullet"/>
      <w:lvlText w:val=""/>
      <w:lvlJc w:val="left"/>
      <w:pPr>
        <w:ind w:left="3243" w:hanging="360"/>
      </w:pPr>
      <w:rPr>
        <w:rFonts w:hint="default" w:ascii="Symbol" w:hAnsi="Symbol"/>
      </w:rPr>
    </w:lvl>
    <w:lvl w:ilvl="4" w:tplc="04150003" w:tentative="1">
      <w:start w:val="1"/>
      <w:numFmt w:val="bullet"/>
      <w:lvlText w:val="o"/>
      <w:lvlJc w:val="left"/>
      <w:pPr>
        <w:ind w:left="3963" w:hanging="360"/>
      </w:pPr>
      <w:rPr>
        <w:rFonts w:hint="default" w:ascii="Courier New" w:hAnsi="Courier New" w:cs="Courier New"/>
      </w:rPr>
    </w:lvl>
    <w:lvl w:ilvl="5" w:tplc="04150005" w:tentative="1">
      <w:start w:val="1"/>
      <w:numFmt w:val="bullet"/>
      <w:lvlText w:val=""/>
      <w:lvlJc w:val="left"/>
      <w:pPr>
        <w:ind w:left="4683" w:hanging="360"/>
      </w:pPr>
      <w:rPr>
        <w:rFonts w:hint="default" w:ascii="Wingdings" w:hAnsi="Wingdings"/>
      </w:rPr>
    </w:lvl>
    <w:lvl w:ilvl="6" w:tplc="04150001" w:tentative="1">
      <w:start w:val="1"/>
      <w:numFmt w:val="bullet"/>
      <w:lvlText w:val=""/>
      <w:lvlJc w:val="left"/>
      <w:pPr>
        <w:ind w:left="5403" w:hanging="360"/>
      </w:pPr>
      <w:rPr>
        <w:rFonts w:hint="default" w:ascii="Symbol" w:hAnsi="Symbol"/>
      </w:rPr>
    </w:lvl>
    <w:lvl w:ilvl="7" w:tplc="04150003" w:tentative="1">
      <w:start w:val="1"/>
      <w:numFmt w:val="bullet"/>
      <w:lvlText w:val="o"/>
      <w:lvlJc w:val="left"/>
      <w:pPr>
        <w:ind w:left="6123" w:hanging="360"/>
      </w:pPr>
      <w:rPr>
        <w:rFonts w:hint="default" w:ascii="Courier New" w:hAnsi="Courier New" w:cs="Courier New"/>
      </w:rPr>
    </w:lvl>
    <w:lvl w:ilvl="8" w:tplc="04150005" w:tentative="1">
      <w:start w:val="1"/>
      <w:numFmt w:val="bullet"/>
      <w:lvlText w:val=""/>
      <w:lvlJc w:val="left"/>
      <w:pPr>
        <w:ind w:left="6843" w:hanging="360"/>
      </w:pPr>
      <w:rPr>
        <w:rFonts w:hint="default" w:ascii="Wingdings" w:hAnsi="Wingdings"/>
      </w:rPr>
    </w:lvl>
  </w:abstractNum>
  <w:abstractNum xmlns:p2="http://schemas.microsoft.com/office/word/2012/wordml" w:abstractNumId="55" p2:restartNumberingAfterBreak="0">
    <w:nsid w:val="30DB05F2"/>
    <w:multiLevelType w:val="multilevel"/>
    <w:tmpl w:val="93F45A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56" p2:restartNumberingAfterBreak="0">
    <w:nsid w:val="31013A20"/>
    <w:multiLevelType w:val="multilevel"/>
    <w:tmpl w:val="50729B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57" p2:restartNumberingAfterBreak="0">
    <w:nsid w:val="32C73576"/>
    <w:multiLevelType w:val="hybridMultilevel"/>
    <w:tmpl w:val="AC40A830"/>
    <w:lvl w:ilvl="0" w:tplc="04150003">
      <w:start w:val="1"/>
      <w:numFmt w:val="bullet"/>
      <w:lvlText w:val="o"/>
      <w:lvlJc w:val="left"/>
      <w:pPr>
        <w:ind w:left="1069" w:hanging="360"/>
      </w:pPr>
      <w:rPr>
        <w:rFonts w:hint="default" w:ascii="Courier New" w:hAnsi="Courier New" w:cs="Courier New"/>
      </w:rPr>
    </w:lvl>
    <w:lvl w:ilvl="1" w:tplc="04150003" w:tentative="1">
      <w:start w:val="1"/>
      <w:numFmt w:val="bullet"/>
      <w:lvlText w:val="o"/>
      <w:lvlJc w:val="left"/>
      <w:pPr>
        <w:ind w:left="1789" w:hanging="360"/>
      </w:pPr>
      <w:rPr>
        <w:rFonts w:hint="default" w:ascii="Courier New" w:hAnsi="Courier New" w:cs="Courier New"/>
      </w:rPr>
    </w:lvl>
    <w:lvl w:ilvl="2" w:tplc="04150005" w:tentative="1">
      <w:start w:val="1"/>
      <w:numFmt w:val="bullet"/>
      <w:lvlText w:val=""/>
      <w:lvlJc w:val="left"/>
      <w:pPr>
        <w:ind w:left="2509" w:hanging="360"/>
      </w:pPr>
      <w:rPr>
        <w:rFonts w:hint="default" w:ascii="Wingdings" w:hAnsi="Wingdings"/>
      </w:rPr>
    </w:lvl>
    <w:lvl w:ilvl="3" w:tplc="04150001" w:tentative="1">
      <w:start w:val="1"/>
      <w:numFmt w:val="bullet"/>
      <w:lvlText w:val=""/>
      <w:lvlJc w:val="left"/>
      <w:pPr>
        <w:ind w:left="3229" w:hanging="360"/>
      </w:pPr>
      <w:rPr>
        <w:rFonts w:hint="default" w:ascii="Symbol" w:hAnsi="Symbol"/>
      </w:rPr>
    </w:lvl>
    <w:lvl w:ilvl="4" w:tplc="04150003" w:tentative="1">
      <w:start w:val="1"/>
      <w:numFmt w:val="bullet"/>
      <w:lvlText w:val="o"/>
      <w:lvlJc w:val="left"/>
      <w:pPr>
        <w:ind w:left="3949" w:hanging="360"/>
      </w:pPr>
      <w:rPr>
        <w:rFonts w:hint="default" w:ascii="Courier New" w:hAnsi="Courier New" w:cs="Courier New"/>
      </w:rPr>
    </w:lvl>
    <w:lvl w:ilvl="5" w:tplc="04150005" w:tentative="1">
      <w:start w:val="1"/>
      <w:numFmt w:val="bullet"/>
      <w:lvlText w:val=""/>
      <w:lvlJc w:val="left"/>
      <w:pPr>
        <w:ind w:left="4669" w:hanging="360"/>
      </w:pPr>
      <w:rPr>
        <w:rFonts w:hint="default" w:ascii="Wingdings" w:hAnsi="Wingdings"/>
      </w:rPr>
    </w:lvl>
    <w:lvl w:ilvl="6" w:tplc="04150001" w:tentative="1">
      <w:start w:val="1"/>
      <w:numFmt w:val="bullet"/>
      <w:lvlText w:val=""/>
      <w:lvlJc w:val="left"/>
      <w:pPr>
        <w:ind w:left="5389" w:hanging="360"/>
      </w:pPr>
      <w:rPr>
        <w:rFonts w:hint="default" w:ascii="Symbol" w:hAnsi="Symbol"/>
      </w:rPr>
    </w:lvl>
    <w:lvl w:ilvl="7" w:tplc="04150003" w:tentative="1">
      <w:start w:val="1"/>
      <w:numFmt w:val="bullet"/>
      <w:lvlText w:val="o"/>
      <w:lvlJc w:val="left"/>
      <w:pPr>
        <w:ind w:left="6109" w:hanging="360"/>
      </w:pPr>
      <w:rPr>
        <w:rFonts w:hint="default" w:ascii="Courier New" w:hAnsi="Courier New" w:cs="Courier New"/>
      </w:rPr>
    </w:lvl>
    <w:lvl w:ilvl="8" w:tplc="04150005" w:tentative="1">
      <w:start w:val="1"/>
      <w:numFmt w:val="bullet"/>
      <w:lvlText w:val=""/>
      <w:lvlJc w:val="left"/>
      <w:pPr>
        <w:ind w:left="6829" w:hanging="360"/>
      </w:pPr>
      <w:rPr>
        <w:rFonts w:hint="default" w:ascii="Wingdings" w:hAnsi="Wingdings"/>
      </w:rPr>
    </w:lvl>
  </w:abstractNum>
  <w:abstractNum xmlns:p2="http://schemas.microsoft.com/office/word/2012/wordml" w:abstractNumId="58" p2:restartNumberingAfterBreak="0">
    <w:nsid w:val="36312DB4"/>
    <w:multiLevelType w:val="hybridMultilevel"/>
    <w:tmpl w:val="96DE3A8A"/>
    <w:lvl w:ilvl="0" w:tplc="04150001">
      <w:start w:val="1"/>
      <w:numFmt w:val="bullet"/>
      <w:lvlText w:val=""/>
      <w:lvlJc w:val="left"/>
      <w:pPr>
        <w:ind w:left="786" w:hanging="360"/>
      </w:pPr>
      <w:rPr>
        <w:rFonts w:hint="default" w:ascii="Symbol" w:hAnsi="Symbol"/>
      </w:rPr>
    </w:lvl>
    <w:lvl w:ilvl="1" w:tplc="04150003">
      <w:start w:val="1"/>
      <w:numFmt w:val="bullet"/>
      <w:lvlText w:val="o"/>
      <w:lvlJc w:val="left"/>
      <w:pPr>
        <w:ind w:left="1506" w:hanging="360"/>
      </w:pPr>
      <w:rPr>
        <w:rFonts w:hint="default" w:ascii="Courier New" w:hAnsi="Courier New" w:cs="Courier New"/>
      </w:rPr>
    </w:lvl>
    <w:lvl w:ilvl="2" w:tplc="04150005">
      <w:start w:val="1"/>
      <w:numFmt w:val="bullet"/>
      <w:lvlText w:val=""/>
      <w:lvlJc w:val="left"/>
      <w:pPr>
        <w:ind w:left="2226" w:hanging="360"/>
      </w:pPr>
      <w:rPr>
        <w:rFonts w:hint="default" w:ascii="Wingdings" w:hAnsi="Wingdings"/>
      </w:rPr>
    </w:lvl>
    <w:lvl w:ilvl="3" w:tplc="04150001" w:tentative="1">
      <w:start w:val="1"/>
      <w:numFmt w:val="bullet"/>
      <w:lvlText w:val=""/>
      <w:lvlJc w:val="left"/>
      <w:pPr>
        <w:ind w:left="2946" w:hanging="360"/>
      </w:pPr>
      <w:rPr>
        <w:rFonts w:hint="default" w:ascii="Symbol" w:hAnsi="Symbol"/>
      </w:rPr>
    </w:lvl>
    <w:lvl w:ilvl="4" w:tplc="04150003" w:tentative="1">
      <w:start w:val="1"/>
      <w:numFmt w:val="bullet"/>
      <w:lvlText w:val="o"/>
      <w:lvlJc w:val="left"/>
      <w:pPr>
        <w:ind w:left="3666" w:hanging="360"/>
      </w:pPr>
      <w:rPr>
        <w:rFonts w:hint="default" w:ascii="Courier New" w:hAnsi="Courier New" w:cs="Courier New"/>
      </w:rPr>
    </w:lvl>
    <w:lvl w:ilvl="5" w:tplc="04150005" w:tentative="1">
      <w:start w:val="1"/>
      <w:numFmt w:val="bullet"/>
      <w:lvlText w:val=""/>
      <w:lvlJc w:val="left"/>
      <w:pPr>
        <w:ind w:left="4386" w:hanging="360"/>
      </w:pPr>
      <w:rPr>
        <w:rFonts w:hint="default" w:ascii="Wingdings" w:hAnsi="Wingdings"/>
      </w:rPr>
    </w:lvl>
    <w:lvl w:ilvl="6" w:tplc="04150001" w:tentative="1">
      <w:start w:val="1"/>
      <w:numFmt w:val="bullet"/>
      <w:lvlText w:val=""/>
      <w:lvlJc w:val="left"/>
      <w:pPr>
        <w:ind w:left="5106" w:hanging="360"/>
      </w:pPr>
      <w:rPr>
        <w:rFonts w:hint="default" w:ascii="Symbol" w:hAnsi="Symbol"/>
      </w:rPr>
    </w:lvl>
    <w:lvl w:ilvl="7" w:tplc="04150003" w:tentative="1">
      <w:start w:val="1"/>
      <w:numFmt w:val="bullet"/>
      <w:lvlText w:val="o"/>
      <w:lvlJc w:val="left"/>
      <w:pPr>
        <w:ind w:left="5826" w:hanging="360"/>
      </w:pPr>
      <w:rPr>
        <w:rFonts w:hint="default" w:ascii="Courier New" w:hAnsi="Courier New" w:cs="Courier New"/>
      </w:rPr>
    </w:lvl>
    <w:lvl w:ilvl="8" w:tplc="04150005" w:tentative="1">
      <w:start w:val="1"/>
      <w:numFmt w:val="bullet"/>
      <w:lvlText w:val=""/>
      <w:lvlJc w:val="left"/>
      <w:pPr>
        <w:ind w:left="6546" w:hanging="360"/>
      </w:pPr>
      <w:rPr>
        <w:rFonts w:hint="default" w:ascii="Wingdings" w:hAnsi="Wingdings"/>
      </w:rPr>
    </w:lvl>
  </w:abstractNum>
  <w:abstractNum xmlns:p2="http://schemas.microsoft.com/office/word/2012/wordml" w:abstractNumId="59" p2:restartNumberingAfterBreak="0">
    <w:nsid w:val="367450DD"/>
    <w:multiLevelType w:val="multilevel"/>
    <w:tmpl w:val="DF542C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60" p2:restartNumberingAfterBreak="0">
    <w:nsid w:val="36D543BE"/>
    <w:multiLevelType w:val="hybridMultilevel"/>
    <w:tmpl w:val="7F4A9758"/>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61" p2:restartNumberingAfterBreak="0">
    <w:nsid w:val="36F10615"/>
    <w:multiLevelType w:val="multilevel"/>
    <w:tmpl w:val="3352583E"/>
    <w:lvl w:ilvl="0">
      <w:start w:val="1"/>
      <w:numFmt w:val="lowerLetter"/>
      <w:lvlText w:val="%1)"/>
      <w:lvlJc w:val="left"/>
      <w:pPr>
        <w:ind w:left="720" w:hanging="360"/>
      </w:pPr>
      <w:rPr>
        <w:i/>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xmlns:p2="http://schemas.microsoft.com/office/word/2012/wordml" w:abstractNumId="62" p2:restartNumberingAfterBreak="0">
    <w:nsid w:val="371D5DC6"/>
    <w:multiLevelType w:val="multilevel"/>
    <w:tmpl w:val="B754CA2A"/>
    <w:lvl w:ilvl="0">
      <w:start w:val="1"/>
      <w:numFmt w:val="bullet"/>
      <w:lvlText w:val=""/>
      <w:lvlJc w:val="left"/>
      <w:pPr>
        <w:ind w:left="720" w:hanging="360"/>
      </w:pPr>
      <w:rPr>
        <w:rFonts w:hint="default" w:ascii="Symbol" w:hAnsi="Symbol"/>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xmlns:p2="http://schemas.microsoft.com/office/word/2012/wordml" w:abstractNumId="63" p2:restartNumberingAfterBreak="0">
    <w:nsid w:val="37905BF9"/>
    <w:multiLevelType w:val="hybridMultilevel"/>
    <w:tmpl w:val="E17856FC"/>
    <w:lvl w:ilvl="0" w:tplc="04150003">
      <w:start w:val="1"/>
      <w:numFmt w:val="bullet"/>
      <w:lvlText w:val="o"/>
      <w:lvlJc w:val="left"/>
      <w:pPr>
        <w:ind w:left="1068" w:hanging="360"/>
      </w:pPr>
      <w:rPr>
        <w:rFonts w:hint="default" w:ascii="Courier New" w:hAnsi="Courier New" w:cs="Courier New"/>
      </w:rPr>
    </w:lvl>
    <w:lvl w:ilvl="1" w:tplc="04150003" w:tentative="1">
      <w:start w:val="1"/>
      <w:numFmt w:val="bullet"/>
      <w:lvlText w:val="o"/>
      <w:lvlJc w:val="left"/>
      <w:pPr>
        <w:ind w:left="1788" w:hanging="360"/>
      </w:pPr>
      <w:rPr>
        <w:rFonts w:hint="default" w:ascii="Courier New" w:hAnsi="Courier New" w:cs="Courier New"/>
      </w:rPr>
    </w:lvl>
    <w:lvl w:ilvl="2" w:tplc="04150005" w:tentative="1">
      <w:start w:val="1"/>
      <w:numFmt w:val="bullet"/>
      <w:lvlText w:val=""/>
      <w:lvlJc w:val="left"/>
      <w:pPr>
        <w:ind w:left="2508" w:hanging="360"/>
      </w:pPr>
      <w:rPr>
        <w:rFonts w:hint="default" w:ascii="Wingdings" w:hAnsi="Wingdings"/>
      </w:rPr>
    </w:lvl>
    <w:lvl w:ilvl="3" w:tplc="04150001" w:tentative="1">
      <w:start w:val="1"/>
      <w:numFmt w:val="bullet"/>
      <w:lvlText w:val=""/>
      <w:lvlJc w:val="left"/>
      <w:pPr>
        <w:ind w:left="3228" w:hanging="360"/>
      </w:pPr>
      <w:rPr>
        <w:rFonts w:hint="default" w:ascii="Symbol" w:hAnsi="Symbol"/>
      </w:rPr>
    </w:lvl>
    <w:lvl w:ilvl="4" w:tplc="04150003" w:tentative="1">
      <w:start w:val="1"/>
      <w:numFmt w:val="bullet"/>
      <w:lvlText w:val="o"/>
      <w:lvlJc w:val="left"/>
      <w:pPr>
        <w:ind w:left="3948" w:hanging="360"/>
      </w:pPr>
      <w:rPr>
        <w:rFonts w:hint="default" w:ascii="Courier New" w:hAnsi="Courier New" w:cs="Courier New"/>
      </w:rPr>
    </w:lvl>
    <w:lvl w:ilvl="5" w:tplc="04150005" w:tentative="1">
      <w:start w:val="1"/>
      <w:numFmt w:val="bullet"/>
      <w:lvlText w:val=""/>
      <w:lvlJc w:val="left"/>
      <w:pPr>
        <w:ind w:left="4668" w:hanging="360"/>
      </w:pPr>
      <w:rPr>
        <w:rFonts w:hint="default" w:ascii="Wingdings" w:hAnsi="Wingdings"/>
      </w:rPr>
    </w:lvl>
    <w:lvl w:ilvl="6" w:tplc="04150001" w:tentative="1">
      <w:start w:val="1"/>
      <w:numFmt w:val="bullet"/>
      <w:lvlText w:val=""/>
      <w:lvlJc w:val="left"/>
      <w:pPr>
        <w:ind w:left="5388" w:hanging="360"/>
      </w:pPr>
      <w:rPr>
        <w:rFonts w:hint="default" w:ascii="Symbol" w:hAnsi="Symbol"/>
      </w:rPr>
    </w:lvl>
    <w:lvl w:ilvl="7" w:tplc="04150003" w:tentative="1">
      <w:start w:val="1"/>
      <w:numFmt w:val="bullet"/>
      <w:lvlText w:val="o"/>
      <w:lvlJc w:val="left"/>
      <w:pPr>
        <w:ind w:left="6108" w:hanging="360"/>
      </w:pPr>
      <w:rPr>
        <w:rFonts w:hint="default" w:ascii="Courier New" w:hAnsi="Courier New" w:cs="Courier New"/>
      </w:rPr>
    </w:lvl>
    <w:lvl w:ilvl="8" w:tplc="04150005" w:tentative="1">
      <w:start w:val="1"/>
      <w:numFmt w:val="bullet"/>
      <w:lvlText w:val=""/>
      <w:lvlJc w:val="left"/>
      <w:pPr>
        <w:ind w:left="6828" w:hanging="360"/>
      </w:pPr>
      <w:rPr>
        <w:rFonts w:hint="default" w:ascii="Wingdings" w:hAnsi="Wingdings"/>
      </w:rPr>
    </w:lvl>
  </w:abstractNum>
  <w:abstractNum xmlns:p2="http://schemas.microsoft.com/office/word/2012/wordml" w:abstractNumId="64" p2:restartNumberingAfterBreak="0">
    <w:nsid w:val="37F043F1"/>
    <w:multiLevelType w:val="hybridMultilevel"/>
    <w:tmpl w:val="EEF4C9DA"/>
    <w:lvl w:ilvl="0" w:tplc="04150001">
      <w:start w:val="1"/>
      <w:numFmt w:val="bullet"/>
      <w:lvlText w:val=""/>
      <w:lvlJc w:val="left"/>
      <w:pPr>
        <w:ind w:left="1068" w:hanging="360"/>
      </w:pPr>
      <w:rPr>
        <w:rFonts w:hint="default" w:ascii="Symbol" w:hAnsi="Symbol"/>
      </w:rPr>
    </w:lvl>
    <w:lvl w:ilvl="1" w:tplc="04150003">
      <w:start w:val="1"/>
      <w:numFmt w:val="bullet"/>
      <w:lvlText w:val="o"/>
      <w:lvlJc w:val="left"/>
      <w:pPr>
        <w:ind w:left="1788" w:hanging="360"/>
      </w:pPr>
      <w:rPr>
        <w:rFonts w:hint="default" w:ascii="Courier New" w:hAnsi="Courier New" w:cs="Courier New"/>
      </w:rPr>
    </w:lvl>
    <w:lvl w:ilvl="2" w:tplc="04150005" w:tentative="1">
      <w:start w:val="1"/>
      <w:numFmt w:val="bullet"/>
      <w:lvlText w:val=""/>
      <w:lvlJc w:val="left"/>
      <w:pPr>
        <w:ind w:left="2508" w:hanging="360"/>
      </w:pPr>
      <w:rPr>
        <w:rFonts w:hint="default" w:ascii="Wingdings" w:hAnsi="Wingdings"/>
      </w:rPr>
    </w:lvl>
    <w:lvl w:ilvl="3" w:tplc="04150001" w:tentative="1">
      <w:start w:val="1"/>
      <w:numFmt w:val="bullet"/>
      <w:lvlText w:val=""/>
      <w:lvlJc w:val="left"/>
      <w:pPr>
        <w:ind w:left="3228" w:hanging="360"/>
      </w:pPr>
      <w:rPr>
        <w:rFonts w:hint="default" w:ascii="Symbol" w:hAnsi="Symbol"/>
      </w:rPr>
    </w:lvl>
    <w:lvl w:ilvl="4" w:tplc="04150003" w:tentative="1">
      <w:start w:val="1"/>
      <w:numFmt w:val="bullet"/>
      <w:lvlText w:val="o"/>
      <w:lvlJc w:val="left"/>
      <w:pPr>
        <w:ind w:left="3948" w:hanging="360"/>
      </w:pPr>
      <w:rPr>
        <w:rFonts w:hint="default" w:ascii="Courier New" w:hAnsi="Courier New" w:cs="Courier New"/>
      </w:rPr>
    </w:lvl>
    <w:lvl w:ilvl="5" w:tplc="04150005" w:tentative="1">
      <w:start w:val="1"/>
      <w:numFmt w:val="bullet"/>
      <w:lvlText w:val=""/>
      <w:lvlJc w:val="left"/>
      <w:pPr>
        <w:ind w:left="4668" w:hanging="360"/>
      </w:pPr>
      <w:rPr>
        <w:rFonts w:hint="default" w:ascii="Wingdings" w:hAnsi="Wingdings"/>
      </w:rPr>
    </w:lvl>
    <w:lvl w:ilvl="6" w:tplc="04150001" w:tentative="1">
      <w:start w:val="1"/>
      <w:numFmt w:val="bullet"/>
      <w:lvlText w:val=""/>
      <w:lvlJc w:val="left"/>
      <w:pPr>
        <w:ind w:left="5388" w:hanging="360"/>
      </w:pPr>
      <w:rPr>
        <w:rFonts w:hint="default" w:ascii="Symbol" w:hAnsi="Symbol"/>
      </w:rPr>
    </w:lvl>
    <w:lvl w:ilvl="7" w:tplc="04150003" w:tentative="1">
      <w:start w:val="1"/>
      <w:numFmt w:val="bullet"/>
      <w:lvlText w:val="o"/>
      <w:lvlJc w:val="left"/>
      <w:pPr>
        <w:ind w:left="6108" w:hanging="360"/>
      </w:pPr>
      <w:rPr>
        <w:rFonts w:hint="default" w:ascii="Courier New" w:hAnsi="Courier New" w:cs="Courier New"/>
      </w:rPr>
    </w:lvl>
    <w:lvl w:ilvl="8" w:tplc="04150005" w:tentative="1">
      <w:start w:val="1"/>
      <w:numFmt w:val="bullet"/>
      <w:lvlText w:val=""/>
      <w:lvlJc w:val="left"/>
      <w:pPr>
        <w:ind w:left="6828" w:hanging="360"/>
      </w:pPr>
      <w:rPr>
        <w:rFonts w:hint="default" w:ascii="Wingdings" w:hAnsi="Wingdings"/>
      </w:rPr>
    </w:lvl>
  </w:abstractNum>
  <w:abstractNum xmlns:p2="http://schemas.microsoft.com/office/word/2012/wordml" w:abstractNumId="65" p2:restartNumberingAfterBreak="0">
    <w:nsid w:val="37FE388D"/>
    <w:multiLevelType w:val="hybridMultilevel"/>
    <w:tmpl w:val="06BCC364"/>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66" p2:restartNumberingAfterBreak="0">
    <w:nsid w:val="384856BF"/>
    <w:multiLevelType w:val="hybridMultilevel"/>
    <w:tmpl w:val="2D4661D0"/>
    <w:lvl w:ilvl="0" w:tplc="04150001">
      <w:start w:val="1"/>
      <w:numFmt w:val="bullet"/>
      <w:lvlText w:val=""/>
      <w:lvlJc w:val="left"/>
      <w:pPr>
        <w:ind w:left="1146" w:hanging="360"/>
      </w:pPr>
      <w:rPr>
        <w:rFonts w:hint="default" w:ascii="Symbol" w:hAnsi="Symbol"/>
      </w:rPr>
    </w:lvl>
    <w:lvl w:ilvl="1" w:tplc="04150003">
      <w:start w:val="1"/>
      <w:numFmt w:val="bullet"/>
      <w:lvlText w:val="o"/>
      <w:lvlJc w:val="left"/>
      <w:pPr>
        <w:ind w:left="1866" w:hanging="360"/>
      </w:pPr>
      <w:rPr>
        <w:rFonts w:hint="default" w:ascii="Courier New" w:hAnsi="Courier New" w:cs="Courier New"/>
      </w:rPr>
    </w:lvl>
    <w:lvl w:ilvl="2" w:tplc="04150005" w:tentative="1">
      <w:start w:val="1"/>
      <w:numFmt w:val="bullet"/>
      <w:lvlText w:val=""/>
      <w:lvlJc w:val="left"/>
      <w:pPr>
        <w:ind w:left="2586" w:hanging="360"/>
      </w:pPr>
      <w:rPr>
        <w:rFonts w:hint="default" w:ascii="Wingdings" w:hAnsi="Wingdings"/>
      </w:rPr>
    </w:lvl>
    <w:lvl w:ilvl="3" w:tplc="04150001" w:tentative="1">
      <w:start w:val="1"/>
      <w:numFmt w:val="bullet"/>
      <w:lvlText w:val=""/>
      <w:lvlJc w:val="left"/>
      <w:pPr>
        <w:ind w:left="3306" w:hanging="360"/>
      </w:pPr>
      <w:rPr>
        <w:rFonts w:hint="default" w:ascii="Symbol" w:hAnsi="Symbol"/>
      </w:rPr>
    </w:lvl>
    <w:lvl w:ilvl="4" w:tplc="04150003" w:tentative="1">
      <w:start w:val="1"/>
      <w:numFmt w:val="bullet"/>
      <w:lvlText w:val="o"/>
      <w:lvlJc w:val="left"/>
      <w:pPr>
        <w:ind w:left="4026" w:hanging="360"/>
      </w:pPr>
      <w:rPr>
        <w:rFonts w:hint="default" w:ascii="Courier New" w:hAnsi="Courier New" w:cs="Courier New"/>
      </w:rPr>
    </w:lvl>
    <w:lvl w:ilvl="5" w:tplc="04150005" w:tentative="1">
      <w:start w:val="1"/>
      <w:numFmt w:val="bullet"/>
      <w:lvlText w:val=""/>
      <w:lvlJc w:val="left"/>
      <w:pPr>
        <w:ind w:left="4746" w:hanging="360"/>
      </w:pPr>
      <w:rPr>
        <w:rFonts w:hint="default" w:ascii="Wingdings" w:hAnsi="Wingdings"/>
      </w:rPr>
    </w:lvl>
    <w:lvl w:ilvl="6" w:tplc="04150001" w:tentative="1">
      <w:start w:val="1"/>
      <w:numFmt w:val="bullet"/>
      <w:lvlText w:val=""/>
      <w:lvlJc w:val="left"/>
      <w:pPr>
        <w:ind w:left="5466" w:hanging="360"/>
      </w:pPr>
      <w:rPr>
        <w:rFonts w:hint="default" w:ascii="Symbol" w:hAnsi="Symbol"/>
      </w:rPr>
    </w:lvl>
    <w:lvl w:ilvl="7" w:tplc="04150003" w:tentative="1">
      <w:start w:val="1"/>
      <w:numFmt w:val="bullet"/>
      <w:lvlText w:val="o"/>
      <w:lvlJc w:val="left"/>
      <w:pPr>
        <w:ind w:left="6186" w:hanging="360"/>
      </w:pPr>
      <w:rPr>
        <w:rFonts w:hint="default" w:ascii="Courier New" w:hAnsi="Courier New" w:cs="Courier New"/>
      </w:rPr>
    </w:lvl>
    <w:lvl w:ilvl="8" w:tplc="04150005" w:tentative="1">
      <w:start w:val="1"/>
      <w:numFmt w:val="bullet"/>
      <w:lvlText w:val=""/>
      <w:lvlJc w:val="left"/>
      <w:pPr>
        <w:ind w:left="6906" w:hanging="360"/>
      </w:pPr>
      <w:rPr>
        <w:rFonts w:hint="default" w:ascii="Wingdings" w:hAnsi="Wingdings"/>
      </w:rPr>
    </w:lvl>
  </w:abstractNum>
  <w:abstractNum xmlns:p2="http://schemas.microsoft.com/office/word/2012/wordml" w:abstractNumId="67" p2:restartNumberingAfterBreak="0">
    <w:nsid w:val="3B2F424F"/>
    <w:multiLevelType w:val="multilevel"/>
    <w:tmpl w:val="DF542C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68" p2:restartNumberingAfterBreak="0">
    <w:nsid w:val="3C5A1370"/>
    <w:multiLevelType w:val="hybridMultilevel"/>
    <w:tmpl w:val="CCDE0538"/>
    <w:lvl w:ilvl="0" w:tplc="08090001">
      <w:start w:val="1"/>
      <w:numFmt w:val="bullet"/>
      <w:lvlText w:val=""/>
      <w:lvlJc w:val="left"/>
      <w:pPr>
        <w:ind w:left="1275" w:hanging="360"/>
      </w:pPr>
      <w:rPr>
        <w:rFonts w:hint="default" w:ascii="Symbol" w:hAnsi="Symbol"/>
      </w:rPr>
    </w:lvl>
    <w:lvl w:ilvl="1" w:tplc="08090003" w:tentative="1">
      <w:start w:val="1"/>
      <w:numFmt w:val="bullet"/>
      <w:lvlText w:val="o"/>
      <w:lvlJc w:val="left"/>
      <w:pPr>
        <w:ind w:left="1995" w:hanging="360"/>
      </w:pPr>
      <w:rPr>
        <w:rFonts w:hint="default" w:ascii="Courier New" w:hAnsi="Courier New" w:cs="Courier New"/>
      </w:rPr>
    </w:lvl>
    <w:lvl w:ilvl="2" w:tplc="08090005" w:tentative="1">
      <w:start w:val="1"/>
      <w:numFmt w:val="bullet"/>
      <w:lvlText w:val=""/>
      <w:lvlJc w:val="left"/>
      <w:pPr>
        <w:ind w:left="2715" w:hanging="360"/>
      </w:pPr>
      <w:rPr>
        <w:rFonts w:hint="default" w:ascii="Wingdings" w:hAnsi="Wingdings"/>
      </w:rPr>
    </w:lvl>
    <w:lvl w:ilvl="3" w:tplc="08090001" w:tentative="1">
      <w:start w:val="1"/>
      <w:numFmt w:val="bullet"/>
      <w:lvlText w:val=""/>
      <w:lvlJc w:val="left"/>
      <w:pPr>
        <w:ind w:left="3435" w:hanging="360"/>
      </w:pPr>
      <w:rPr>
        <w:rFonts w:hint="default" w:ascii="Symbol" w:hAnsi="Symbol"/>
      </w:rPr>
    </w:lvl>
    <w:lvl w:ilvl="4" w:tplc="08090003" w:tentative="1">
      <w:start w:val="1"/>
      <w:numFmt w:val="bullet"/>
      <w:lvlText w:val="o"/>
      <w:lvlJc w:val="left"/>
      <w:pPr>
        <w:ind w:left="4155" w:hanging="360"/>
      </w:pPr>
      <w:rPr>
        <w:rFonts w:hint="default" w:ascii="Courier New" w:hAnsi="Courier New" w:cs="Courier New"/>
      </w:rPr>
    </w:lvl>
    <w:lvl w:ilvl="5" w:tplc="08090005" w:tentative="1">
      <w:start w:val="1"/>
      <w:numFmt w:val="bullet"/>
      <w:lvlText w:val=""/>
      <w:lvlJc w:val="left"/>
      <w:pPr>
        <w:ind w:left="4875" w:hanging="360"/>
      </w:pPr>
      <w:rPr>
        <w:rFonts w:hint="default" w:ascii="Wingdings" w:hAnsi="Wingdings"/>
      </w:rPr>
    </w:lvl>
    <w:lvl w:ilvl="6" w:tplc="08090001" w:tentative="1">
      <w:start w:val="1"/>
      <w:numFmt w:val="bullet"/>
      <w:lvlText w:val=""/>
      <w:lvlJc w:val="left"/>
      <w:pPr>
        <w:ind w:left="5595" w:hanging="360"/>
      </w:pPr>
      <w:rPr>
        <w:rFonts w:hint="default" w:ascii="Symbol" w:hAnsi="Symbol"/>
      </w:rPr>
    </w:lvl>
    <w:lvl w:ilvl="7" w:tplc="08090003" w:tentative="1">
      <w:start w:val="1"/>
      <w:numFmt w:val="bullet"/>
      <w:lvlText w:val="o"/>
      <w:lvlJc w:val="left"/>
      <w:pPr>
        <w:ind w:left="6315" w:hanging="360"/>
      </w:pPr>
      <w:rPr>
        <w:rFonts w:hint="default" w:ascii="Courier New" w:hAnsi="Courier New" w:cs="Courier New"/>
      </w:rPr>
    </w:lvl>
    <w:lvl w:ilvl="8" w:tplc="08090005" w:tentative="1">
      <w:start w:val="1"/>
      <w:numFmt w:val="bullet"/>
      <w:lvlText w:val=""/>
      <w:lvlJc w:val="left"/>
      <w:pPr>
        <w:ind w:left="7035" w:hanging="360"/>
      </w:pPr>
      <w:rPr>
        <w:rFonts w:hint="default" w:ascii="Wingdings" w:hAnsi="Wingdings"/>
      </w:rPr>
    </w:lvl>
  </w:abstractNum>
  <w:abstractNum xmlns:p2="http://schemas.microsoft.com/office/word/2012/wordml" w:abstractNumId="69" p2:restartNumberingAfterBreak="0">
    <w:nsid w:val="3C8907EC"/>
    <w:multiLevelType w:val="hybridMultilevel"/>
    <w:tmpl w:val="28268D5E"/>
    <w:lvl w:ilvl="0" w:tplc="04150001">
      <w:start w:val="1"/>
      <w:numFmt w:val="bullet"/>
      <w:lvlText w:val=""/>
      <w:lvlJc w:val="left"/>
      <w:pPr>
        <w:ind w:left="1152" w:hanging="360"/>
      </w:pPr>
      <w:rPr>
        <w:rFonts w:hint="default" w:ascii="Symbol" w:hAnsi="Symbol"/>
      </w:rPr>
    </w:lvl>
    <w:lvl w:ilvl="1" w:tplc="04150003">
      <w:start w:val="1"/>
      <w:numFmt w:val="bullet"/>
      <w:lvlText w:val="o"/>
      <w:lvlJc w:val="left"/>
      <w:pPr>
        <w:ind w:left="1872" w:hanging="360"/>
      </w:pPr>
      <w:rPr>
        <w:rFonts w:hint="default" w:ascii="Courier New" w:hAnsi="Courier New" w:cs="Courier New"/>
      </w:rPr>
    </w:lvl>
    <w:lvl w:ilvl="2" w:tplc="04150005" w:tentative="1">
      <w:start w:val="1"/>
      <w:numFmt w:val="bullet"/>
      <w:lvlText w:val=""/>
      <w:lvlJc w:val="left"/>
      <w:pPr>
        <w:ind w:left="2592" w:hanging="360"/>
      </w:pPr>
      <w:rPr>
        <w:rFonts w:hint="default" w:ascii="Wingdings" w:hAnsi="Wingdings"/>
      </w:rPr>
    </w:lvl>
    <w:lvl w:ilvl="3" w:tplc="04150001" w:tentative="1">
      <w:start w:val="1"/>
      <w:numFmt w:val="bullet"/>
      <w:lvlText w:val=""/>
      <w:lvlJc w:val="left"/>
      <w:pPr>
        <w:ind w:left="3312" w:hanging="360"/>
      </w:pPr>
      <w:rPr>
        <w:rFonts w:hint="default" w:ascii="Symbol" w:hAnsi="Symbol"/>
      </w:rPr>
    </w:lvl>
    <w:lvl w:ilvl="4" w:tplc="04150003" w:tentative="1">
      <w:start w:val="1"/>
      <w:numFmt w:val="bullet"/>
      <w:lvlText w:val="o"/>
      <w:lvlJc w:val="left"/>
      <w:pPr>
        <w:ind w:left="4032" w:hanging="360"/>
      </w:pPr>
      <w:rPr>
        <w:rFonts w:hint="default" w:ascii="Courier New" w:hAnsi="Courier New" w:cs="Courier New"/>
      </w:rPr>
    </w:lvl>
    <w:lvl w:ilvl="5" w:tplc="04150005" w:tentative="1">
      <w:start w:val="1"/>
      <w:numFmt w:val="bullet"/>
      <w:lvlText w:val=""/>
      <w:lvlJc w:val="left"/>
      <w:pPr>
        <w:ind w:left="4752" w:hanging="360"/>
      </w:pPr>
      <w:rPr>
        <w:rFonts w:hint="default" w:ascii="Wingdings" w:hAnsi="Wingdings"/>
      </w:rPr>
    </w:lvl>
    <w:lvl w:ilvl="6" w:tplc="04150001" w:tentative="1">
      <w:start w:val="1"/>
      <w:numFmt w:val="bullet"/>
      <w:lvlText w:val=""/>
      <w:lvlJc w:val="left"/>
      <w:pPr>
        <w:ind w:left="5472" w:hanging="360"/>
      </w:pPr>
      <w:rPr>
        <w:rFonts w:hint="default" w:ascii="Symbol" w:hAnsi="Symbol"/>
      </w:rPr>
    </w:lvl>
    <w:lvl w:ilvl="7" w:tplc="04150003" w:tentative="1">
      <w:start w:val="1"/>
      <w:numFmt w:val="bullet"/>
      <w:lvlText w:val="o"/>
      <w:lvlJc w:val="left"/>
      <w:pPr>
        <w:ind w:left="6192" w:hanging="360"/>
      </w:pPr>
      <w:rPr>
        <w:rFonts w:hint="default" w:ascii="Courier New" w:hAnsi="Courier New" w:cs="Courier New"/>
      </w:rPr>
    </w:lvl>
    <w:lvl w:ilvl="8" w:tplc="04150005" w:tentative="1">
      <w:start w:val="1"/>
      <w:numFmt w:val="bullet"/>
      <w:lvlText w:val=""/>
      <w:lvlJc w:val="left"/>
      <w:pPr>
        <w:ind w:left="6912" w:hanging="360"/>
      </w:pPr>
      <w:rPr>
        <w:rFonts w:hint="default" w:ascii="Wingdings" w:hAnsi="Wingdings"/>
      </w:rPr>
    </w:lvl>
  </w:abstractNum>
  <w:abstractNum xmlns:p2="http://schemas.microsoft.com/office/word/2012/wordml" w:abstractNumId="70" p2:restartNumberingAfterBreak="0">
    <w:nsid w:val="3CA07428"/>
    <w:multiLevelType w:val="hybridMultilevel"/>
    <w:tmpl w:val="EA2A0B78"/>
    <w:lvl w:ilvl="0" w:tplc="FFFFFFFF">
      <w:start w:val="1"/>
      <w:numFmt w:val="lowerLetter"/>
      <w:lvlText w:val="%1)"/>
      <w:lvlJc w:val="left"/>
      <w:pPr>
        <w:ind w:left="720" w:hanging="360"/>
      </w:pPr>
      <w:rPr>
        <w:rFonts w:hint="default" w:ascii="Arial" w:hAnsi="Arial" w:cs="Arial"/>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xmlns:p2="http://schemas.microsoft.com/office/word/2012/wordml" w:abstractNumId="71" p2:restartNumberingAfterBreak="0">
    <w:nsid w:val="3CAD082E"/>
    <w:multiLevelType w:val="multilevel"/>
    <w:tmpl w:val="FA0C38CE"/>
    <w:lvl w:ilvl="0">
      <w:start w:val="1"/>
      <w:numFmt w:val="lowerLetter"/>
      <w:lvlText w:val="%1)"/>
      <w:lvlJc w:val="left"/>
      <w:pPr>
        <w:ind w:left="360" w:hanging="360"/>
      </w:pPr>
      <w:rPr>
        <w:rFonts w:hint="default"/>
        <w:b w:val="0"/>
        <w:bCs/>
        <w:sz w:val="20"/>
        <w:szCs w:val="20"/>
      </w:rPr>
    </w:lvl>
    <w:lvl w:ilvl="1">
      <w:start w:val="1"/>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xmlns:p2="http://schemas.microsoft.com/office/word/2012/wordml" w:abstractNumId="72" p2:restartNumberingAfterBreak="0">
    <w:nsid w:val="3E9F243C"/>
    <w:multiLevelType w:val="hybridMultilevel"/>
    <w:tmpl w:val="7AA474F0"/>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73" p2:restartNumberingAfterBreak="0">
    <w:nsid w:val="3FAD222D"/>
    <w:multiLevelType w:val="hybridMultilevel"/>
    <w:tmpl w:val="BA666B18"/>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74" p2:restartNumberingAfterBreak="0">
    <w:nsid w:val="412A2ECE"/>
    <w:multiLevelType w:val="hybridMultilevel"/>
    <w:tmpl w:val="7DE661A0"/>
    <w:lvl w:ilvl="0" w:tplc="08090005">
      <w:start w:val="1"/>
      <w:numFmt w:val="bullet"/>
      <w:lvlText w:val=""/>
      <w:lvlJc w:val="left"/>
      <w:pPr>
        <w:ind w:left="720" w:hanging="360"/>
      </w:pPr>
      <w:rPr>
        <w:rFonts w:hint="default" w:ascii="Wingdings" w:hAnsi="Wingdings"/>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75" p2:restartNumberingAfterBreak="0">
    <w:nsid w:val="4390369A"/>
    <w:multiLevelType w:val="hybridMultilevel"/>
    <w:tmpl w:val="0504DB2C"/>
    <w:lvl w:ilvl="0" w:tplc="04150001">
      <w:start w:val="1"/>
      <w:numFmt w:val="bullet"/>
      <w:lvlText w:val=""/>
      <w:lvlJc w:val="left"/>
      <w:pPr>
        <w:ind w:left="1080" w:hanging="360"/>
      </w:pPr>
      <w:rPr>
        <w:rFonts w:hint="default" w:ascii="Symbol" w:hAnsi="Symbol"/>
      </w:rPr>
    </w:lvl>
    <w:lvl w:ilvl="1" w:tplc="04150003" w:tentative="1">
      <w:start w:val="1"/>
      <w:numFmt w:val="bullet"/>
      <w:lvlText w:val="o"/>
      <w:lvlJc w:val="left"/>
      <w:pPr>
        <w:ind w:left="1800" w:hanging="360"/>
      </w:pPr>
      <w:rPr>
        <w:rFonts w:hint="default" w:ascii="Courier New" w:hAnsi="Courier New" w:cs="Courier New"/>
      </w:rPr>
    </w:lvl>
    <w:lvl w:ilvl="2" w:tplc="04150005" w:tentative="1">
      <w:start w:val="1"/>
      <w:numFmt w:val="bullet"/>
      <w:lvlText w:val=""/>
      <w:lvlJc w:val="left"/>
      <w:pPr>
        <w:ind w:left="2520" w:hanging="360"/>
      </w:pPr>
      <w:rPr>
        <w:rFonts w:hint="default" w:ascii="Wingdings" w:hAnsi="Wingdings"/>
      </w:rPr>
    </w:lvl>
    <w:lvl w:ilvl="3" w:tplc="04150001" w:tentative="1">
      <w:start w:val="1"/>
      <w:numFmt w:val="bullet"/>
      <w:lvlText w:val=""/>
      <w:lvlJc w:val="left"/>
      <w:pPr>
        <w:ind w:left="3240" w:hanging="360"/>
      </w:pPr>
      <w:rPr>
        <w:rFonts w:hint="default" w:ascii="Symbol" w:hAnsi="Symbol"/>
      </w:rPr>
    </w:lvl>
    <w:lvl w:ilvl="4" w:tplc="04150003" w:tentative="1">
      <w:start w:val="1"/>
      <w:numFmt w:val="bullet"/>
      <w:lvlText w:val="o"/>
      <w:lvlJc w:val="left"/>
      <w:pPr>
        <w:ind w:left="3960" w:hanging="360"/>
      </w:pPr>
      <w:rPr>
        <w:rFonts w:hint="default" w:ascii="Courier New" w:hAnsi="Courier New" w:cs="Courier New"/>
      </w:rPr>
    </w:lvl>
    <w:lvl w:ilvl="5" w:tplc="04150005" w:tentative="1">
      <w:start w:val="1"/>
      <w:numFmt w:val="bullet"/>
      <w:lvlText w:val=""/>
      <w:lvlJc w:val="left"/>
      <w:pPr>
        <w:ind w:left="4680" w:hanging="360"/>
      </w:pPr>
      <w:rPr>
        <w:rFonts w:hint="default" w:ascii="Wingdings" w:hAnsi="Wingdings"/>
      </w:rPr>
    </w:lvl>
    <w:lvl w:ilvl="6" w:tplc="04150001" w:tentative="1">
      <w:start w:val="1"/>
      <w:numFmt w:val="bullet"/>
      <w:lvlText w:val=""/>
      <w:lvlJc w:val="left"/>
      <w:pPr>
        <w:ind w:left="5400" w:hanging="360"/>
      </w:pPr>
      <w:rPr>
        <w:rFonts w:hint="default" w:ascii="Symbol" w:hAnsi="Symbol"/>
      </w:rPr>
    </w:lvl>
    <w:lvl w:ilvl="7" w:tplc="04150003" w:tentative="1">
      <w:start w:val="1"/>
      <w:numFmt w:val="bullet"/>
      <w:lvlText w:val="o"/>
      <w:lvlJc w:val="left"/>
      <w:pPr>
        <w:ind w:left="6120" w:hanging="360"/>
      </w:pPr>
      <w:rPr>
        <w:rFonts w:hint="default" w:ascii="Courier New" w:hAnsi="Courier New" w:cs="Courier New"/>
      </w:rPr>
    </w:lvl>
    <w:lvl w:ilvl="8" w:tplc="04150005" w:tentative="1">
      <w:start w:val="1"/>
      <w:numFmt w:val="bullet"/>
      <w:lvlText w:val=""/>
      <w:lvlJc w:val="left"/>
      <w:pPr>
        <w:ind w:left="6840" w:hanging="360"/>
      </w:pPr>
      <w:rPr>
        <w:rFonts w:hint="default" w:ascii="Wingdings" w:hAnsi="Wingdings"/>
      </w:rPr>
    </w:lvl>
  </w:abstractNum>
  <w:abstractNum xmlns:p2="http://schemas.microsoft.com/office/word/2012/wordml" w:abstractNumId="76" p2:restartNumberingAfterBreak="0">
    <w:nsid w:val="43DC0D0B"/>
    <w:multiLevelType w:val="hybridMultilevel"/>
    <w:tmpl w:val="B0764AEA"/>
    <w:lvl w:ilvl="0" w:tplc="08090005">
      <w:start w:val="1"/>
      <w:numFmt w:val="bullet"/>
      <w:lvlText w:val=""/>
      <w:lvlJc w:val="left"/>
      <w:pPr>
        <w:ind w:left="720" w:hanging="360"/>
      </w:pPr>
      <w:rPr>
        <w:rFonts w:hint="default" w:ascii="Wingdings" w:hAnsi="Wingdings"/>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77" p2:restartNumberingAfterBreak="0">
    <w:nsid w:val="445369D5"/>
    <w:multiLevelType w:val="hybridMultilevel"/>
    <w:tmpl w:val="5CA83398"/>
    <w:lvl w:ilvl="0" w:tplc="08090017">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xmlns:p2="http://schemas.microsoft.com/office/word/2012/wordml" w:abstractNumId="78" p2:restartNumberingAfterBreak="0">
    <w:nsid w:val="44E24C46"/>
    <w:multiLevelType w:val="hybridMultilevel"/>
    <w:tmpl w:val="98A80826"/>
    <w:lvl w:ilvl="0" w:tplc="04150001">
      <w:start w:val="1"/>
      <w:numFmt w:val="bullet"/>
      <w:lvlText w:val=""/>
      <w:lvlJc w:val="left"/>
      <w:pPr>
        <w:ind w:left="360" w:hanging="360"/>
      </w:pPr>
      <w:rPr>
        <w:rFonts w:hint="default" w:ascii="Symbol" w:hAnsi="Symbol"/>
      </w:rPr>
    </w:lvl>
    <w:lvl w:ilvl="1" w:tplc="04150001">
      <w:start w:val="1"/>
      <w:numFmt w:val="bullet"/>
      <w:lvlText w:val=""/>
      <w:lvlJc w:val="left"/>
      <w:pPr>
        <w:ind w:left="360" w:hanging="360"/>
      </w:pPr>
      <w:rPr>
        <w:rFonts w:hint="default" w:ascii="Symbol" w:hAnsi="Symbol"/>
      </w:rPr>
    </w:lvl>
    <w:lvl w:ilvl="2" w:tplc="04150005">
      <w:start w:val="1"/>
      <w:numFmt w:val="bullet"/>
      <w:lvlText w:val=""/>
      <w:lvlJc w:val="left"/>
      <w:pPr>
        <w:ind w:left="1080" w:hanging="360"/>
      </w:pPr>
      <w:rPr>
        <w:rFonts w:hint="default" w:ascii="Wingdings" w:hAnsi="Wingdings"/>
      </w:rPr>
    </w:lvl>
    <w:lvl w:ilvl="3" w:tplc="04150001" w:tentative="1">
      <w:start w:val="1"/>
      <w:numFmt w:val="bullet"/>
      <w:lvlText w:val=""/>
      <w:lvlJc w:val="left"/>
      <w:pPr>
        <w:ind w:left="1800" w:hanging="360"/>
      </w:pPr>
      <w:rPr>
        <w:rFonts w:hint="default" w:ascii="Symbol" w:hAnsi="Symbol"/>
      </w:rPr>
    </w:lvl>
    <w:lvl w:ilvl="4" w:tplc="04150003" w:tentative="1">
      <w:start w:val="1"/>
      <w:numFmt w:val="bullet"/>
      <w:lvlText w:val="o"/>
      <w:lvlJc w:val="left"/>
      <w:pPr>
        <w:ind w:left="2520" w:hanging="360"/>
      </w:pPr>
      <w:rPr>
        <w:rFonts w:hint="default" w:ascii="Courier New" w:hAnsi="Courier New" w:cs="Courier New"/>
      </w:rPr>
    </w:lvl>
    <w:lvl w:ilvl="5" w:tplc="04150005" w:tentative="1">
      <w:start w:val="1"/>
      <w:numFmt w:val="bullet"/>
      <w:lvlText w:val=""/>
      <w:lvlJc w:val="left"/>
      <w:pPr>
        <w:ind w:left="3240" w:hanging="360"/>
      </w:pPr>
      <w:rPr>
        <w:rFonts w:hint="default" w:ascii="Wingdings" w:hAnsi="Wingdings"/>
      </w:rPr>
    </w:lvl>
    <w:lvl w:ilvl="6" w:tplc="04150001" w:tentative="1">
      <w:start w:val="1"/>
      <w:numFmt w:val="bullet"/>
      <w:lvlText w:val=""/>
      <w:lvlJc w:val="left"/>
      <w:pPr>
        <w:ind w:left="3960" w:hanging="360"/>
      </w:pPr>
      <w:rPr>
        <w:rFonts w:hint="default" w:ascii="Symbol" w:hAnsi="Symbol"/>
      </w:rPr>
    </w:lvl>
    <w:lvl w:ilvl="7" w:tplc="04150003" w:tentative="1">
      <w:start w:val="1"/>
      <w:numFmt w:val="bullet"/>
      <w:lvlText w:val="o"/>
      <w:lvlJc w:val="left"/>
      <w:pPr>
        <w:ind w:left="4680" w:hanging="360"/>
      </w:pPr>
      <w:rPr>
        <w:rFonts w:hint="default" w:ascii="Courier New" w:hAnsi="Courier New" w:cs="Courier New"/>
      </w:rPr>
    </w:lvl>
    <w:lvl w:ilvl="8" w:tplc="04150005" w:tentative="1">
      <w:start w:val="1"/>
      <w:numFmt w:val="bullet"/>
      <w:lvlText w:val=""/>
      <w:lvlJc w:val="left"/>
      <w:pPr>
        <w:ind w:left="5400" w:hanging="360"/>
      </w:pPr>
      <w:rPr>
        <w:rFonts w:hint="default" w:ascii="Wingdings" w:hAnsi="Wingdings"/>
      </w:rPr>
    </w:lvl>
  </w:abstractNum>
  <w:abstractNum xmlns:p2="http://schemas.microsoft.com/office/word/2012/wordml" w:abstractNumId="79" p2:restartNumberingAfterBreak="0">
    <w:nsid w:val="454C4578"/>
    <w:multiLevelType w:val="multilevel"/>
    <w:tmpl w:val="D8D267E6"/>
    <w:lvl w:ilvl="0">
      <w:start w:val="1"/>
      <w:numFmt w:val="bullet"/>
      <w:lvlText w:val="o"/>
      <w:lvlJc w:val="left"/>
      <w:pPr>
        <w:ind w:left="720" w:hanging="360"/>
      </w:pPr>
      <w:rPr>
        <w:rFonts w:hint="default" w:ascii="Courier New" w:hAnsi="Courier New" w:cs="Courier New"/>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xmlns:p2="http://schemas.microsoft.com/office/word/2012/wordml" w:abstractNumId="80" p2:restartNumberingAfterBreak="0">
    <w:nsid w:val="478E6397"/>
    <w:multiLevelType w:val="hybridMultilevel"/>
    <w:tmpl w:val="02B67828"/>
    <w:lvl w:ilvl="0" w:tplc="F48C269E">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xmlns:p2="http://schemas.microsoft.com/office/word/2012/wordml" w:abstractNumId="81" p2:restartNumberingAfterBreak="0">
    <w:nsid w:val="478F7EF4"/>
    <w:multiLevelType w:val="multilevel"/>
    <w:tmpl w:val="7BBA25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82" p2:restartNumberingAfterBreak="0">
    <w:nsid w:val="47B825B8"/>
    <w:multiLevelType w:val="hybridMultilevel"/>
    <w:tmpl w:val="A70C1926"/>
    <w:lvl w:ilvl="0" w:tplc="08090001">
      <w:start w:val="1"/>
      <w:numFmt w:val="bullet"/>
      <w:lvlText w:val=""/>
      <w:lvlJc w:val="left"/>
      <w:pPr>
        <w:ind w:left="1066" w:hanging="357"/>
      </w:pPr>
      <w:rPr>
        <w:rFonts w:hint="default" w:ascii="Symbol" w:hAnsi="Symbol"/>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83" p2:restartNumberingAfterBreak="0">
    <w:nsid w:val="49017C7C"/>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xmlns:p2="http://schemas.microsoft.com/office/word/2012/wordml" w:abstractNumId="84" p2:restartNumberingAfterBreak="0">
    <w:nsid w:val="496D234B"/>
    <w:multiLevelType w:val="multilevel"/>
    <w:tmpl w:val="BAE2FF1A"/>
    <w:lvl w:ilvl="0">
      <w:start w:val="1"/>
      <w:numFmt w:val="lowerLetter"/>
      <w:lvlText w:val="%1)"/>
      <w:lvlJc w:val="left"/>
      <w:pPr>
        <w:tabs>
          <w:tab w:val="num" w:pos="720"/>
        </w:tabs>
        <w:ind w:left="720" w:hanging="360"/>
      </w:pPr>
      <w:rPr>
        <w:i/>
        <w:i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p2="http://schemas.microsoft.com/office/word/2012/wordml" w:abstractNumId="85" p2:restartNumberingAfterBreak="0">
    <w:nsid w:val="4992206C"/>
    <w:multiLevelType w:val="hybridMultilevel"/>
    <w:tmpl w:val="229C228E"/>
    <w:lvl w:ilvl="0" w:tplc="08090005">
      <w:start w:val="1"/>
      <w:numFmt w:val="bullet"/>
      <w:lvlText w:val=""/>
      <w:lvlJc w:val="left"/>
      <w:pPr>
        <w:ind w:left="720" w:hanging="360"/>
      </w:pPr>
      <w:rPr>
        <w:rFonts w:hint="default" w:ascii="Wingdings" w:hAnsi="Wingdings"/>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86" p2:restartNumberingAfterBreak="0">
    <w:nsid w:val="4A3E6F97"/>
    <w:multiLevelType w:val="multilevel"/>
    <w:tmpl w:val="92DEC8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87" p2:restartNumberingAfterBreak="0">
    <w:nsid w:val="4ABF4407"/>
    <w:multiLevelType w:val="multilevel"/>
    <w:tmpl w:val="DF542C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88" p2:restartNumberingAfterBreak="0">
    <w:nsid w:val="4AF671A0"/>
    <w:multiLevelType w:val="multilevel"/>
    <w:tmpl w:val="DF542C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89" p2:restartNumberingAfterBreak="0">
    <w:nsid w:val="4D41078A"/>
    <w:multiLevelType w:val="hybridMultilevel"/>
    <w:tmpl w:val="B2B435C6"/>
    <w:lvl w:ilvl="0" w:tplc="08090001">
      <w:start w:val="1"/>
      <w:numFmt w:val="bullet"/>
      <w:lvlText w:val=""/>
      <w:lvlJc w:val="left"/>
      <w:pPr>
        <w:ind w:left="1275" w:hanging="360"/>
      </w:pPr>
      <w:rPr>
        <w:rFonts w:hint="default" w:ascii="Symbol" w:hAnsi="Symbol"/>
      </w:rPr>
    </w:lvl>
    <w:lvl w:ilvl="1" w:tplc="08090003" w:tentative="1">
      <w:start w:val="1"/>
      <w:numFmt w:val="bullet"/>
      <w:lvlText w:val="o"/>
      <w:lvlJc w:val="left"/>
      <w:pPr>
        <w:ind w:left="1995" w:hanging="360"/>
      </w:pPr>
      <w:rPr>
        <w:rFonts w:hint="default" w:ascii="Courier New" w:hAnsi="Courier New" w:cs="Courier New"/>
      </w:rPr>
    </w:lvl>
    <w:lvl w:ilvl="2" w:tplc="08090005" w:tentative="1">
      <w:start w:val="1"/>
      <w:numFmt w:val="bullet"/>
      <w:lvlText w:val=""/>
      <w:lvlJc w:val="left"/>
      <w:pPr>
        <w:ind w:left="2715" w:hanging="360"/>
      </w:pPr>
      <w:rPr>
        <w:rFonts w:hint="default" w:ascii="Wingdings" w:hAnsi="Wingdings"/>
      </w:rPr>
    </w:lvl>
    <w:lvl w:ilvl="3" w:tplc="08090001" w:tentative="1">
      <w:start w:val="1"/>
      <w:numFmt w:val="bullet"/>
      <w:lvlText w:val=""/>
      <w:lvlJc w:val="left"/>
      <w:pPr>
        <w:ind w:left="3435" w:hanging="360"/>
      </w:pPr>
      <w:rPr>
        <w:rFonts w:hint="default" w:ascii="Symbol" w:hAnsi="Symbol"/>
      </w:rPr>
    </w:lvl>
    <w:lvl w:ilvl="4" w:tplc="08090003" w:tentative="1">
      <w:start w:val="1"/>
      <w:numFmt w:val="bullet"/>
      <w:lvlText w:val="o"/>
      <w:lvlJc w:val="left"/>
      <w:pPr>
        <w:ind w:left="4155" w:hanging="360"/>
      </w:pPr>
      <w:rPr>
        <w:rFonts w:hint="default" w:ascii="Courier New" w:hAnsi="Courier New" w:cs="Courier New"/>
      </w:rPr>
    </w:lvl>
    <w:lvl w:ilvl="5" w:tplc="08090005" w:tentative="1">
      <w:start w:val="1"/>
      <w:numFmt w:val="bullet"/>
      <w:lvlText w:val=""/>
      <w:lvlJc w:val="left"/>
      <w:pPr>
        <w:ind w:left="4875" w:hanging="360"/>
      </w:pPr>
      <w:rPr>
        <w:rFonts w:hint="default" w:ascii="Wingdings" w:hAnsi="Wingdings"/>
      </w:rPr>
    </w:lvl>
    <w:lvl w:ilvl="6" w:tplc="08090001" w:tentative="1">
      <w:start w:val="1"/>
      <w:numFmt w:val="bullet"/>
      <w:lvlText w:val=""/>
      <w:lvlJc w:val="left"/>
      <w:pPr>
        <w:ind w:left="5595" w:hanging="360"/>
      </w:pPr>
      <w:rPr>
        <w:rFonts w:hint="default" w:ascii="Symbol" w:hAnsi="Symbol"/>
      </w:rPr>
    </w:lvl>
    <w:lvl w:ilvl="7" w:tplc="08090003" w:tentative="1">
      <w:start w:val="1"/>
      <w:numFmt w:val="bullet"/>
      <w:lvlText w:val="o"/>
      <w:lvlJc w:val="left"/>
      <w:pPr>
        <w:ind w:left="6315" w:hanging="360"/>
      </w:pPr>
      <w:rPr>
        <w:rFonts w:hint="default" w:ascii="Courier New" w:hAnsi="Courier New" w:cs="Courier New"/>
      </w:rPr>
    </w:lvl>
    <w:lvl w:ilvl="8" w:tplc="08090005" w:tentative="1">
      <w:start w:val="1"/>
      <w:numFmt w:val="bullet"/>
      <w:lvlText w:val=""/>
      <w:lvlJc w:val="left"/>
      <w:pPr>
        <w:ind w:left="7035" w:hanging="360"/>
      </w:pPr>
      <w:rPr>
        <w:rFonts w:hint="default" w:ascii="Wingdings" w:hAnsi="Wingdings"/>
      </w:rPr>
    </w:lvl>
  </w:abstractNum>
  <w:abstractNum xmlns:p2="http://schemas.microsoft.com/office/word/2012/wordml" w:abstractNumId="90" p2:restartNumberingAfterBreak="0">
    <w:nsid w:val="4DD07017"/>
    <w:multiLevelType w:val="hybridMultilevel"/>
    <w:tmpl w:val="04101D12"/>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91" p2:restartNumberingAfterBreak="0">
    <w:nsid w:val="4DE877AC"/>
    <w:multiLevelType w:val="hybridMultilevel"/>
    <w:tmpl w:val="92CE5364"/>
    <w:lvl w:ilvl="0" w:tplc="08090001">
      <w:start w:val="1"/>
      <w:numFmt w:val="bullet"/>
      <w:lvlText w:val=""/>
      <w:lvlJc w:val="left"/>
      <w:pPr>
        <w:ind w:left="1275" w:hanging="360"/>
      </w:pPr>
      <w:rPr>
        <w:rFonts w:hint="default" w:ascii="Symbol" w:hAnsi="Symbol"/>
      </w:rPr>
    </w:lvl>
    <w:lvl w:ilvl="1" w:tplc="08090003" w:tentative="1">
      <w:start w:val="1"/>
      <w:numFmt w:val="bullet"/>
      <w:lvlText w:val="o"/>
      <w:lvlJc w:val="left"/>
      <w:pPr>
        <w:ind w:left="1995" w:hanging="360"/>
      </w:pPr>
      <w:rPr>
        <w:rFonts w:hint="default" w:ascii="Courier New" w:hAnsi="Courier New" w:cs="Courier New"/>
      </w:rPr>
    </w:lvl>
    <w:lvl w:ilvl="2" w:tplc="08090005" w:tentative="1">
      <w:start w:val="1"/>
      <w:numFmt w:val="bullet"/>
      <w:lvlText w:val=""/>
      <w:lvlJc w:val="left"/>
      <w:pPr>
        <w:ind w:left="2715" w:hanging="360"/>
      </w:pPr>
      <w:rPr>
        <w:rFonts w:hint="default" w:ascii="Wingdings" w:hAnsi="Wingdings"/>
      </w:rPr>
    </w:lvl>
    <w:lvl w:ilvl="3" w:tplc="08090001" w:tentative="1">
      <w:start w:val="1"/>
      <w:numFmt w:val="bullet"/>
      <w:lvlText w:val=""/>
      <w:lvlJc w:val="left"/>
      <w:pPr>
        <w:ind w:left="3435" w:hanging="360"/>
      </w:pPr>
      <w:rPr>
        <w:rFonts w:hint="default" w:ascii="Symbol" w:hAnsi="Symbol"/>
      </w:rPr>
    </w:lvl>
    <w:lvl w:ilvl="4" w:tplc="08090003" w:tentative="1">
      <w:start w:val="1"/>
      <w:numFmt w:val="bullet"/>
      <w:lvlText w:val="o"/>
      <w:lvlJc w:val="left"/>
      <w:pPr>
        <w:ind w:left="4155" w:hanging="360"/>
      </w:pPr>
      <w:rPr>
        <w:rFonts w:hint="default" w:ascii="Courier New" w:hAnsi="Courier New" w:cs="Courier New"/>
      </w:rPr>
    </w:lvl>
    <w:lvl w:ilvl="5" w:tplc="08090005" w:tentative="1">
      <w:start w:val="1"/>
      <w:numFmt w:val="bullet"/>
      <w:lvlText w:val=""/>
      <w:lvlJc w:val="left"/>
      <w:pPr>
        <w:ind w:left="4875" w:hanging="360"/>
      </w:pPr>
      <w:rPr>
        <w:rFonts w:hint="default" w:ascii="Wingdings" w:hAnsi="Wingdings"/>
      </w:rPr>
    </w:lvl>
    <w:lvl w:ilvl="6" w:tplc="08090001" w:tentative="1">
      <w:start w:val="1"/>
      <w:numFmt w:val="bullet"/>
      <w:lvlText w:val=""/>
      <w:lvlJc w:val="left"/>
      <w:pPr>
        <w:ind w:left="5595" w:hanging="360"/>
      </w:pPr>
      <w:rPr>
        <w:rFonts w:hint="default" w:ascii="Symbol" w:hAnsi="Symbol"/>
      </w:rPr>
    </w:lvl>
    <w:lvl w:ilvl="7" w:tplc="08090003" w:tentative="1">
      <w:start w:val="1"/>
      <w:numFmt w:val="bullet"/>
      <w:lvlText w:val="o"/>
      <w:lvlJc w:val="left"/>
      <w:pPr>
        <w:ind w:left="6315" w:hanging="360"/>
      </w:pPr>
      <w:rPr>
        <w:rFonts w:hint="default" w:ascii="Courier New" w:hAnsi="Courier New" w:cs="Courier New"/>
      </w:rPr>
    </w:lvl>
    <w:lvl w:ilvl="8" w:tplc="08090005" w:tentative="1">
      <w:start w:val="1"/>
      <w:numFmt w:val="bullet"/>
      <w:lvlText w:val=""/>
      <w:lvlJc w:val="left"/>
      <w:pPr>
        <w:ind w:left="7035" w:hanging="360"/>
      </w:pPr>
      <w:rPr>
        <w:rFonts w:hint="default" w:ascii="Wingdings" w:hAnsi="Wingdings"/>
      </w:rPr>
    </w:lvl>
  </w:abstractNum>
  <w:abstractNum xmlns:p2="http://schemas.microsoft.com/office/word/2012/wordml" w:abstractNumId="92" p2:restartNumberingAfterBreak="0">
    <w:nsid w:val="4F00E5B6"/>
    <w:multiLevelType w:val="hybridMultilevel"/>
    <w:tmpl w:val="0BE48EF0"/>
    <w:lvl w:ilvl="0" w:tplc="9C6C5816">
      <w:start w:val="1"/>
      <w:numFmt w:val="bullet"/>
      <w:lvlText w:val=""/>
      <w:lvlJc w:val="left"/>
      <w:pPr>
        <w:ind w:left="1066" w:hanging="357"/>
      </w:pPr>
      <w:rPr>
        <w:rFonts w:hint="default" w:ascii="Symbol" w:hAnsi="Symbol"/>
      </w:rPr>
    </w:lvl>
    <w:lvl w:ilvl="1" w:tplc="04150001">
      <w:start w:val="1"/>
      <w:numFmt w:val="bullet"/>
      <w:lvlText w:val=""/>
      <w:lvlJc w:val="left"/>
      <w:pPr>
        <w:ind w:left="720" w:hanging="360"/>
      </w:pPr>
      <w:rPr>
        <w:rFonts w:hint="default" w:ascii="Symbol" w:hAnsi="Symbol"/>
      </w:rPr>
    </w:lvl>
    <w:lvl w:ilvl="2" w:tplc="DDEC3756">
      <w:start w:val="1"/>
      <w:numFmt w:val="bullet"/>
      <w:lvlText w:val=""/>
      <w:lvlJc w:val="left"/>
      <w:pPr>
        <w:ind w:left="2160" w:hanging="360"/>
      </w:pPr>
      <w:rPr>
        <w:rFonts w:hint="default" w:ascii="Wingdings" w:hAnsi="Wingdings"/>
      </w:rPr>
    </w:lvl>
    <w:lvl w:ilvl="3" w:tplc="70B07488">
      <w:start w:val="1"/>
      <w:numFmt w:val="bullet"/>
      <w:lvlText w:val=""/>
      <w:lvlJc w:val="left"/>
      <w:pPr>
        <w:ind w:left="2880" w:hanging="360"/>
      </w:pPr>
      <w:rPr>
        <w:rFonts w:hint="default" w:ascii="Symbol" w:hAnsi="Symbol"/>
      </w:rPr>
    </w:lvl>
    <w:lvl w:ilvl="4" w:tplc="F90C0D76">
      <w:start w:val="1"/>
      <w:numFmt w:val="bullet"/>
      <w:lvlText w:val="o"/>
      <w:lvlJc w:val="left"/>
      <w:pPr>
        <w:ind w:left="3600" w:hanging="360"/>
      </w:pPr>
      <w:rPr>
        <w:rFonts w:hint="default" w:ascii="Courier New" w:hAnsi="Courier New"/>
      </w:rPr>
    </w:lvl>
    <w:lvl w:ilvl="5" w:tplc="DD22E0DA">
      <w:start w:val="1"/>
      <w:numFmt w:val="bullet"/>
      <w:lvlText w:val=""/>
      <w:lvlJc w:val="left"/>
      <w:pPr>
        <w:ind w:left="4320" w:hanging="360"/>
      </w:pPr>
      <w:rPr>
        <w:rFonts w:hint="default" w:ascii="Wingdings" w:hAnsi="Wingdings"/>
      </w:rPr>
    </w:lvl>
    <w:lvl w:ilvl="6" w:tplc="A438912E">
      <w:start w:val="1"/>
      <w:numFmt w:val="bullet"/>
      <w:lvlText w:val=""/>
      <w:lvlJc w:val="left"/>
      <w:pPr>
        <w:ind w:left="5040" w:hanging="360"/>
      </w:pPr>
      <w:rPr>
        <w:rFonts w:hint="default" w:ascii="Symbol" w:hAnsi="Symbol"/>
      </w:rPr>
    </w:lvl>
    <w:lvl w:ilvl="7" w:tplc="2E8E8DA8">
      <w:start w:val="1"/>
      <w:numFmt w:val="bullet"/>
      <w:lvlText w:val="o"/>
      <w:lvlJc w:val="left"/>
      <w:pPr>
        <w:ind w:left="5760" w:hanging="360"/>
      </w:pPr>
      <w:rPr>
        <w:rFonts w:hint="default" w:ascii="Courier New" w:hAnsi="Courier New"/>
      </w:rPr>
    </w:lvl>
    <w:lvl w:ilvl="8" w:tplc="CDF4C09E">
      <w:start w:val="1"/>
      <w:numFmt w:val="bullet"/>
      <w:lvlText w:val=""/>
      <w:lvlJc w:val="left"/>
      <w:pPr>
        <w:ind w:left="6480" w:hanging="360"/>
      </w:pPr>
      <w:rPr>
        <w:rFonts w:hint="default" w:ascii="Wingdings" w:hAnsi="Wingdings"/>
      </w:rPr>
    </w:lvl>
  </w:abstractNum>
  <w:abstractNum xmlns:p2="http://schemas.microsoft.com/office/word/2012/wordml" w:abstractNumId="93" p2:restartNumberingAfterBreak="0">
    <w:nsid w:val="4FB87F0F"/>
    <w:multiLevelType w:val="hybridMultilevel"/>
    <w:tmpl w:val="657A8BFE"/>
    <w:lvl w:ilvl="0" w:tplc="04150003">
      <w:start w:val="1"/>
      <w:numFmt w:val="bullet"/>
      <w:lvlText w:val="o"/>
      <w:lvlJc w:val="left"/>
      <w:pPr>
        <w:ind w:left="1806" w:hanging="360"/>
      </w:pPr>
      <w:rPr>
        <w:rFonts w:hint="default" w:ascii="Courier New" w:hAnsi="Courier New" w:cs="Courier New"/>
      </w:rPr>
    </w:lvl>
    <w:lvl w:ilvl="1" w:tplc="04150003" w:tentative="1">
      <w:start w:val="1"/>
      <w:numFmt w:val="bullet"/>
      <w:lvlText w:val="o"/>
      <w:lvlJc w:val="left"/>
      <w:pPr>
        <w:ind w:left="2526" w:hanging="360"/>
      </w:pPr>
      <w:rPr>
        <w:rFonts w:hint="default" w:ascii="Courier New" w:hAnsi="Courier New" w:cs="Courier New"/>
      </w:rPr>
    </w:lvl>
    <w:lvl w:ilvl="2" w:tplc="04150005" w:tentative="1">
      <w:start w:val="1"/>
      <w:numFmt w:val="bullet"/>
      <w:lvlText w:val=""/>
      <w:lvlJc w:val="left"/>
      <w:pPr>
        <w:ind w:left="3246" w:hanging="360"/>
      </w:pPr>
      <w:rPr>
        <w:rFonts w:hint="default" w:ascii="Wingdings" w:hAnsi="Wingdings"/>
      </w:rPr>
    </w:lvl>
    <w:lvl w:ilvl="3" w:tplc="04150001" w:tentative="1">
      <w:start w:val="1"/>
      <w:numFmt w:val="bullet"/>
      <w:lvlText w:val=""/>
      <w:lvlJc w:val="left"/>
      <w:pPr>
        <w:ind w:left="3966" w:hanging="360"/>
      </w:pPr>
      <w:rPr>
        <w:rFonts w:hint="default" w:ascii="Symbol" w:hAnsi="Symbol"/>
      </w:rPr>
    </w:lvl>
    <w:lvl w:ilvl="4" w:tplc="04150003" w:tentative="1">
      <w:start w:val="1"/>
      <w:numFmt w:val="bullet"/>
      <w:lvlText w:val="o"/>
      <w:lvlJc w:val="left"/>
      <w:pPr>
        <w:ind w:left="4686" w:hanging="360"/>
      </w:pPr>
      <w:rPr>
        <w:rFonts w:hint="default" w:ascii="Courier New" w:hAnsi="Courier New" w:cs="Courier New"/>
      </w:rPr>
    </w:lvl>
    <w:lvl w:ilvl="5" w:tplc="04150005" w:tentative="1">
      <w:start w:val="1"/>
      <w:numFmt w:val="bullet"/>
      <w:lvlText w:val=""/>
      <w:lvlJc w:val="left"/>
      <w:pPr>
        <w:ind w:left="5406" w:hanging="360"/>
      </w:pPr>
      <w:rPr>
        <w:rFonts w:hint="default" w:ascii="Wingdings" w:hAnsi="Wingdings"/>
      </w:rPr>
    </w:lvl>
    <w:lvl w:ilvl="6" w:tplc="04150001" w:tentative="1">
      <w:start w:val="1"/>
      <w:numFmt w:val="bullet"/>
      <w:lvlText w:val=""/>
      <w:lvlJc w:val="left"/>
      <w:pPr>
        <w:ind w:left="6126" w:hanging="360"/>
      </w:pPr>
      <w:rPr>
        <w:rFonts w:hint="default" w:ascii="Symbol" w:hAnsi="Symbol"/>
      </w:rPr>
    </w:lvl>
    <w:lvl w:ilvl="7" w:tplc="04150003" w:tentative="1">
      <w:start w:val="1"/>
      <w:numFmt w:val="bullet"/>
      <w:lvlText w:val="o"/>
      <w:lvlJc w:val="left"/>
      <w:pPr>
        <w:ind w:left="6846" w:hanging="360"/>
      </w:pPr>
      <w:rPr>
        <w:rFonts w:hint="default" w:ascii="Courier New" w:hAnsi="Courier New" w:cs="Courier New"/>
      </w:rPr>
    </w:lvl>
    <w:lvl w:ilvl="8" w:tplc="04150005" w:tentative="1">
      <w:start w:val="1"/>
      <w:numFmt w:val="bullet"/>
      <w:lvlText w:val=""/>
      <w:lvlJc w:val="left"/>
      <w:pPr>
        <w:ind w:left="7566" w:hanging="360"/>
      </w:pPr>
      <w:rPr>
        <w:rFonts w:hint="default" w:ascii="Wingdings" w:hAnsi="Wingdings"/>
      </w:rPr>
    </w:lvl>
  </w:abstractNum>
  <w:abstractNum xmlns:p2="http://schemas.microsoft.com/office/word/2012/wordml" w:abstractNumId="94" p2:restartNumberingAfterBreak="0">
    <w:nsid w:val="50C56152"/>
    <w:multiLevelType w:val="multilevel"/>
    <w:tmpl w:val="8962D762"/>
    <w:lvl w:ilvl="0">
      <w:start w:val="4"/>
      <w:numFmt w:val="decimal"/>
      <w:lvlText w:val="%1."/>
      <w:lvlJc w:val="left"/>
      <w:pPr>
        <w:ind w:left="360" w:hanging="360"/>
      </w:pPr>
      <w:rPr>
        <w:rFonts w:hint="default" w:ascii="Arial" w:hAnsi="Arial"/>
        <w:b/>
        <w:sz w:val="24"/>
        <w:szCs w:val="24"/>
      </w:rPr>
    </w:lvl>
    <w:lvl w:ilvl="1">
      <w:start w:val="1"/>
      <w:numFmt w:val="decimal"/>
      <w:lvlText w:val="%1.%2."/>
      <w:lvlJc w:val="left"/>
      <w:pPr>
        <w:ind w:left="360" w:hanging="360"/>
      </w:pPr>
      <w:rPr>
        <w:rFonts w:hint="default"/>
        <w:b/>
        <w:bCs/>
        <w:i/>
        <w:iCs/>
      </w:rPr>
    </w:lvl>
    <w:lvl w:ilvl="2">
      <w:start w:val="6"/>
      <w:numFmt w:val="decimal"/>
      <w:lvlText w:val="%1.%2.%3."/>
      <w:lvlJc w:val="left"/>
      <w:pPr>
        <w:ind w:left="720" w:hanging="720"/>
      </w:pPr>
      <w:rPr>
        <w:rFonts w:hint="default"/>
        <w:i/>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xmlns:p2="http://schemas.microsoft.com/office/word/2012/wordml" w:abstractNumId="95" p2:restartNumberingAfterBreak="0">
    <w:nsid w:val="50FB7CCE"/>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xmlns:p2="http://schemas.microsoft.com/office/word/2012/wordml" w:abstractNumId="96" p2:restartNumberingAfterBreak="0">
    <w:nsid w:val="51014912"/>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hint="default" w:ascii="Symbol" w:hAnsi="Symbo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p2="http://schemas.microsoft.com/office/word/2012/wordml" w:abstractNumId="97" p2:restartNumberingAfterBreak="0">
    <w:nsid w:val="51E223AD"/>
    <w:multiLevelType w:val="hybridMultilevel"/>
    <w:tmpl w:val="912CC8AA"/>
    <w:lvl w:ilvl="0" w:tplc="08090003">
      <w:start w:val="1"/>
      <w:numFmt w:val="bullet"/>
      <w:lvlText w:val="o"/>
      <w:lvlJc w:val="left"/>
      <w:pPr>
        <w:ind w:left="720" w:hanging="360"/>
      </w:pPr>
      <w:rPr>
        <w:rFonts w:hint="default" w:ascii="Courier New" w:hAnsi="Courier New" w:cs="Courier New"/>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xmlns:p2="http://schemas.microsoft.com/office/word/2012/wordml" w:abstractNumId="98" p2:restartNumberingAfterBreak="0">
    <w:nsid w:val="52DD3433"/>
    <w:multiLevelType w:val="multilevel"/>
    <w:tmpl w:val="DF542CA8"/>
    <w:styleLink w:val="PI"/>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99" p2:restartNumberingAfterBreak="0">
    <w:nsid w:val="53EC5033"/>
    <w:multiLevelType w:val="hybridMultilevel"/>
    <w:tmpl w:val="63D67776"/>
    <w:lvl w:ilvl="0" w:tplc="7F160002">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xmlns:p2="http://schemas.microsoft.com/office/word/2012/wordml" w:abstractNumId="100" p2:restartNumberingAfterBreak="0">
    <w:nsid w:val="55450F3F"/>
    <w:multiLevelType w:val="hybridMultilevel"/>
    <w:tmpl w:val="B5A40762"/>
    <w:lvl w:ilvl="0" w:tplc="04150001">
      <w:start w:val="1"/>
      <w:numFmt w:val="bullet"/>
      <w:lvlText w:val=""/>
      <w:lvlJc w:val="left"/>
      <w:pPr>
        <w:ind w:left="1068" w:hanging="360"/>
      </w:pPr>
      <w:rPr>
        <w:rFonts w:hint="default" w:ascii="Symbol" w:hAnsi="Symbol"/>
      </w:rPr>
    </w:lvl>
    <w:lvl w:ilvl="1" w:tplc="04150003">
      <w:start w:val="1"/>
      <w:numFmt w:val="bullet"/>
      <w:lvlText w:val="o"/>
      <w:lvlJc w:val="left"/>
      <w:pPr>
        <w:ind w:left="1788" w:hanging="360"/>
      </w:pPr>
      <w:rPr>
        <w:rFonts w:hint="default" w:ascii="Courier New" w:hAnsi="Courier New" w:cs="Courier New"/>
      </w:rPr>
    </w:lvl>
    <w:lvl w:ilvl="2" w:tplc="04150005" w:tentative="1">
      <w:start w:val="1"/>
      <w:numFmt w:val="bullet"/>
      <w:lvlText w:val=""/>
      <w:lvlJc w:val="left"/>
      <w:pPr>
        <w:ind w:left="2508" w:hanging="360"/>
      </w:pPr>
      <w:rPr>
        <w:rFonts w:hint="default" w:ascii="Wingdings" w:hAnsi="Wingdings"/>
      </w:rPr>
    </w:lvl>
    <w:lvl w:ilvl="3" w:tplc="04150001" w:tentative="1">
      <w:start w:val="1"/>
      <w:numFmt w:val="bullet"/>
      <w:lvlText w:val=""/>
      <w:lvlJc w:val="left"/>
      <w:pPr>
        <w:ind w:left="3228" w:hanging="360"/>
      </w:pPr>
      <w:rPr>
        <w:rFonts w:hint="default" w:ascii="Symbol" w:hAnsi="Symbol"/>
      </w:rPr>
    </w:lvl>
    <w:lvl w:ilvl="4" w:tplc="04150003" w:tentative="1">
      <w:start w:val="1"/>
      <w:numFmt w:val="bullet"/>
      <w:lvlText w:val="o"/>
      <w:lvlJc w:val="left"/>
      <w:pPr>
        <w:ind w:left="3948" w:hanging="360"/>
      </w:pPr>
      <w:rPr>
        <w:rFonts w:hint="default" w:ascii="Courier New" w:hAnsi="Courier New" w:cs="Courier New"/>
      </w:rPr>
    </w:lvl>
    <w:lvl w:ilvl="5" w:tplc="04150005" w:tentative="1">
      <w:start w:val="1"/>
      <w:numFmt w:val="bullet"/>
      <w:lvlText w:val=""/>
      <w:lvlJc w:val="left"/>
      <w:pPr>
        <w:ind w:left="4668" w:hanging="360"/>
      </w:pPr>
      <w:rPr>
        <w:rFonts w:hint="default" w:ascii="Wingdings" w:hAnsi="Wingdings"/>
      </w:rPr>
    </w:lvl>
    <w:lvl w:ilvl="6" w:tplc="04150001" w:tentative="1">
      <w:start w:val="1"/>
      <w:numFmt w:val="bullet"/>
      <w:lvlText w:val=""/>
      <w:lvlJc w:val="left"/>
      <w:pPr>
        <w:ind w:left="5388" w:hanging="360"/>
      </w:pPr>
      <w:rPr>
        <w:rFonts w:hint="default" w:ascii="Symbol" w:hAnsi="Symbol"/>
      </w:rPr>
    </w:lvl>
    <w:lvl w:ilvl="7" w:tplc="04150003" w:tentative="1">
      <w:start w:val="1"/>
      <w:numFmt w:val="bullet"/>
      <w:lvlText w:val="o"/>
      <w:lvlJc w:val="left"/>
      <w:pPr>
        <w:ind w:left="6108" w:hanging="360"/>
      </w:pPr>
      <w:rPr>
        <w:rFonts w:hint="default" w:ascii="Courier New" w:hAnsi="Courier New" w:cs="Courier New"/>
      </w:rPr>
    </w:lvl>
    <w:lvl w:ilvl="8" w:tplc="04150005" w:tentative="1">
      <w:start w:val="1"/>
      <w:numFmt w:val="bullet"/>
      <w:lvlText w:val=""/>
      <w:lvlJc w:val="left"/>
      <w:pPr>
        <w:ind w:left="6828" w:hanging="360"/>
      </w:pPr>
      <w:rPr>
        <w:rFonts w:hint="default" w:ascii="Wingdings" w:hAnsi="Wingdings"/>
      </w:rPr>
    </w:lvl>
  </w:abstractNum>
  <w:abstractNum xmlns:p2="http://schemas.microsoft.com/office/word/2012/wordml" w:abstractNumId="101" p2:restartNumberingAfterBreak="0">
    <w:nsid w:val="56C80B90"/>
    <w:multiLevelType w:val="hybridMultilevel"/>
    <w:tmpl w:val="BAAE3FCE"/>
    <w:lvl w:ilvl="0" w:tplc="FFFFFFFF">
      <w:start w:val="1"/>
      <w:numFmt w:val="lowerLetter"/>
      <w:lvlText w:val="%1)"/>
      <w:lvlJc w:val="left"/>
      <w:pPr>
        <w:ind w:left="357" w:hanging="357"/>
      </w:pPr>
      <w:rPr>
        <w:rFonts w:hint="default" w:ascii="Arial" w:hAnsi="Arial" w:cs="Arial"/>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xmlns:p2="http://schemas.microsoft.com/office/word/2012/wordml" w:abstractNumId="102" p2:restartNumberingAfterBreak="0">
    <w:nsid w:val="56D45BB2"/>
    <w:multiLevelType w:val="hybridMultilevel"/>
    <w:tmpl w:val="67082BA8"/>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103" p2:restartNumberingAfterBreak="0">
    <w:nsid w:val="578426B0"/>
    <w:multiLevelType w:val="hybridMultilevel"/>
    <w:tmpl w:val="BE4C092A"/>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xmlns:p2="http://schemas.microsoft.com/office/word/2012/wordml" w:abstractNumId="104" p2:restartNumberingAfterBreak="0">
    <w:nsid w:val="58154EFA"/>
    <w:multiLevelType w:val="hybridMultilevel"/>
    <w:tmpl w:val="2D3E13B8"/>
    <w:lvl w:ilvl="0" w:tplc="62A03010">
      <w:start w:val="1"/>
      <w:numFmt w:val="bullet"/>
      <w:lvlText w:val=""/>
      <w:lvlJc w:val="left"/>
      <w:pPr>
        <w:ind w:left="720" w:hanging="360"/>
      </w:pPr>
      <w:rPr>
        <w:rFonts w:hint="default" w:ascii="Symbol" w:hAnsi="Symbol"/>
      </w:rPr>
    </w:lvl>
    <w:lvl w:ilvl="1" w:tplc="04150001">
      <w:start w:val="1"/>
      <w:numFmt w:val="bullet"/>
      <w:lvlText w:val=""/>
      <w:lvlJc w:val="left"/>
      <w:pPr>
        <w:ind w:left="1440" w:hanging="360"/>
      </w:pPr>
      <w:rPr>
        <w:rFonts w:hint="default" w:ascii="Symbol" w:hAnsi="Symbol"/>
      </w:rPr>
    </w:lvl>
    <w:lvl w:ilvl="2" w:tplc="08E45E00">
      <w:start w:val="1"/>
      <w:numFmt w:val="bullet"/>
      <w:lvlText w:val=""/>
      <w:lvlJc w:val="left"/>
      <w:pPr>
        <w:ind w:left="2160" w:hanging="360"/>
      </w:pPr>
      <w:rPr>
        <w:rFonts w:hint="default" w:ascii="Wingdings" w:hAnsi="Wingdings"/>
      </w:rPr>
    </w:lvl>
    <w:lvl w:ilvl="3" w:tplc="98CEB2CA">
      <w:start w:val="1"/>
      <w:numFmt w:val="bullet"/>
      <w:lvlText w:val=""/>
      <w:lvlJc w:val="left"/>
      <w:pPr>
        <w:ind w:left="2880" w:hanging="360"/>
      </w:pPr>
      <w:rPr>
        <w:rFonts w:hint="default" w:ascii="Symbol" w:hAnsi="Symbol"/>
      </w:rPr>
    </w:lvl>
    <w:lvl w:ilvl="4" w:tplc="83BC6CCC">
      <w:start w:val="1"/>
      <w:numFmt w:val="bullet"/>
      <w:lvlText w:val="o"/>
      <w:lvlJc w:val="left"/>
      <w:pPr>
        <w:ind w:left="3600" w:hanging="360"/>
      </w:pPr>
      <w:rPr>
        <w:rFonts w:hint="default" w:ascii="Courier New" w:hAnsi="Courier New"/>
      </w:rPr>
    </w:lvl>
    <w:lvl w:ilvl="5" w:tplc="62E8BF04">
      <w:start w:val="1"/>
      <w:numFmt w:val="bullet"/>
      <w:lvlText w:val=""/>
      <w:lvlJc w:val="left"/>
      <w:pPr>
        <w:ind w:left="4320" w:hanging="360"/>
      </w:pPr>
      <w:rPr>
        <w:rFonts w:hint="default" w:ascii="Wingdings" w:hAnsi="Wingdings"/>
      </w:rPr>
    </w:lvl>
    <w:lvl w:ilvl="6" w:tplc="91A4D410">
      <w:start w:val="1"/>
      <w:numFmt w:val="bullet"/>
      <w:lvlText w:val=""/>
      <w:lvlJc w:val="left"/>
      <w:pPr>
        <w:ind w:left="5040" w:hanging="360"/>
      </w:pPr>
      <w:rPr>
        <w:rFonts w:hint="default" w:ascii="Symbol" w:hAnsi="Symbol"/>
      </w:rPr>
    </w:lvl>
    <w:lvl w:ilvl="7" w:tplc="16AE63A0">
      <w:start w:val="1"/>
      <w:numFmt w:val="bullet"/>
      <w:lvlText w:val="o"/>
      <w:lvlJc w:val="left"/>
      <w:pPr>
        <w:ind w:left="5760" w:hanging="360"/>
      </w:pPr>
      <w:rPr>
        <w:rFonts w:hint="default" w:ascii="Courier New" w:hAnsi="Courier New"/>
      </w:rPr>
    </w:lvl>
    <w:lvl w:ilvl="8" w:tplc="88A8379C">
      <w:start w:val="1"/>
      <w:numFmt w:val="bullet"/>
      <w:lvlText w:val=""/>
      <w:lvlJc w:val="left"/>
      <w:pPr>
        <w:ind w:left="6480" w:hanging="360"/>
      </w:pPr>
      <w:rPr>
        <w:rFonts w:hint="default" w:ascii="Wingdings" w:hAnsi="Wingdings"/>
      </w:rPr>
    </w:lvl>
  </w:abstractNum>
  <w:abstractNum xmlns:p2="http://schemas.microsoft.com/office/word/2012/wordml" w:abstractNumId="105" p2:restartNumberingAfterBreak="0">
    <w:nsid w:val="5A0E24E4"/>
    <w:multiLevelType w:val="hybridMultilevel"/>
    <w:tmpl w:val="7050279E"/>
    <w:lvl w:ilvl="0" w:tplc="FFFFFFFF">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xmlns:p2="http://schemas.microsoft.com/office/word/2012/wordml" w:abstractNumId="106" p2:restartNumberingAfterBreak="0">
    <w:nsid w:val="5A263C66"/>
    <w:multiLevelType w:val="hybridMultilevel"/>
    <w:tmpl w:val="AAEE10EA"/>
    <w:lvl w:ilvl="0" w:tplc="08090005">
      <w:start w:val="1"/>
      <w:numFmt w:val="bullet"/>
      <w:lvlText w:val=""/>
      <w:lvlJc w:val="left"/>
      <w:pPr>
        <w:ind w:left="720" w:hanging="360"/>
      </w:pPr>
      <w:rPr>
        <w:rFonts w:hint="default" w:ascii="Wingdings" w:hAnsi="Wingdings"/>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07" p2:restartNumberingAfterBreak="0">
    <w:nsid w:val="5A9A1A98"/>
    <w:multiLevelType w:val="hybridMultilevel"/>
    <w:tmpl w:val="DB025EEC"/>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08" p2:restartNumberingAfterBreak="0">
    <w:nsid w:val="5BA04BCC"/>
    <w:multiLevelType w:val="hybridMultilevel"/>
    <w:tmpl w:val="2C340CC0"/>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xmlns:p2="http://schemas.microsoft.com/office/word/2012/wordml" w:abstractNumId="109" p2:restartNumberingAfterBreak="0">
    <w:nsid w:val="5E92624F"/>
    <w:multiLevelType w:val="hybridMultilevel"/>
    <w:tmpl w:val="DB828C2E"/>
    <w:styleLink w:val="Styl1"/>
    <w:lvl w:ilvl="0" w:tplc="08090003">
      <w:start w:val="1"/>
      <w:numFmt w:val="bullet"/>
      <w:lvlText w:val="o"/>
      <w:lvlJc w:val="left"/>
      <w:pPr>
        <w:ind w:left="720" w:hanging="360"/>
      </w:pPr>
      <w:rPr>
        <w:rFonts w:hint="default" w:ascii="Courier New" w:hAnsi="Courier New" w:cs="Courier New"/>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xmlns:p2="http://schemas.microsoft.com/office/word/2012/wordml" w:abstractNumId="110" p2:restartNumberingAfterBreak="0">
    <w:nsid w:val="5EC46120"/>
    <w:multiLevelType w:val="hybridMultilevel"/>
    <w:tmpl w:val="D88C0474"/>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111" p2:restartNumberingAfterBreak="0">
    <w:nsid w:val="5F1F039B"/>
    <w:multiLevelType w:val="hybridMultilevel"/>
    <w:tmpl w:val="15909876"/>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112" p2:restartNumberingAfterBreak="0">
    <w:nsid w:val="61EF4A89"/>
    <w:multiLevelType w:val="hybridMultilevel"/>
    <w:tmpl w:val="BD3AF84A"/>
    <w:lvl w:ilvl="0" w:tplc="08090005">
      <w:start w:val="1"/>
      <w:numFmt w:val="bullet"/>
      <w:lvlText w:val=""/>
      <w:lvlJc w:val="left"/>
      <w:pPr>
        <w:ind w:left="720" w:hanging="360"/>
      </w:pPr>
      <w:rPr>
        <w:rFonts w:hint="default" w:ascii="Wingdings" w:hAnsi="Wingdings"/>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13" p2:restartNumberingAfterBreak="0">
    <w:nsid w:val="624B29BF"/>
    <w:multiLevelType w:val="multilevel"/>
    <w:tmpl w:val="974CC1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14" p2:restartNumberingAfterBreak="0">
    <w:nsid w:val="62EE0A2D"/>
    <w:multiLevelType w:val="hybridMultilevel"/>
    <w:tmpl w:val="3976B9FA"/>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15" p2:restartNumberingAfterBreak="0">
    <w:nsid w:val="632B2E98"/>
    <w:multiLevelType w:val="hybridMultilevel"/>
    <w:tmpl w:val="70F037A0"/>
    <w:lvl w:ilvl="0" w:tplc="04150001">
      <w:start w:val="1"/>
      <w:numFmt w:val="bullet"/>
      <w:lvlText w:val=""/>
      <w:lvlJc w:val="left"/>
      <w:pPr>
        <w:ind w:left="720" w:hanging="360"/>
      </w:pPr>
      <w:rPr>
        <w:rFonts w:hint="default" w:ascii="Symbol" w:hAnsi="Symbol"/>
      </w:rPr>
    </w:lvl>
    <w:lvl w:ilvl="1" w:tplc="04150003">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16" p2:restartNumberingAfterBreak="0">
    <w:nsid w:val="6333E085"/>
    <w:multiLevelType w:val="hybridMultilevel"/>
    <w:tmpl w:val="B97425B0"/>
    <w:lvl w:ilvl="0" w:tplc="17A207A2">
      <w:start w:val="1"/>
      <w:numFmt w:val="bullet"/>
      <w:lvlText w:val=""/>
      <w:lvlJc w:val="left"/>
      <w:pPr>
        <w:ind w:left="720" w:hanging="360"/>
      </w:pPr>
      <w:rPr>
        <w:rFonts w:hint="default" w:ascii="Symbol" w:hAnsi="Symbol"/>
      </w:rPr>
    </w:lvl>
    <w:lvl w:ilvl="1" w:tplc="56AC97FE">
      <w:start w:val="1"/>
      <w:numFmt w:val="bullet"/>
      <w:lvlText w:val="o"/>
      <w:lvlJc w:val="left"/>
      <w:pPr>
        <w:ind w:left="1440" w:hanging="360"/>
      </w:pPr>
      <w:rPr>
        <w:rFonts w:hint="default" w:ascii="Courier New" w:hAnsi="Courier New"/>
      </w:rPr>
    </w:lvl>
    <w:lvl w:ilvl="2" w:tplc="51EC1F32">
      <w:start w:val="1"/>
      <w:numFmt w:val="bullet"/>
      <w:lvlText w:val=""/>
      <w:lvlJc w:val="left"/>
      <w:pPr>
        <w:ind w:left="2160" w:hanging="360"/>
      </w:pPr>
      <w:rPr>
        <w:rFonts w:hint="default" w:ascii="Wingdings" w:hAnsi="Wingdings"/>
      </w:rPr>
    </w:lvl>
    <w:lvl w:ilvl="3" w:tplc="24E85A96">
      <w:start w:val="1"/>
      <w:numFmt w:val="bullet"/>
      <w:lvlText w:val=""/>
      <w:lvlJc w:val="left"/>
      <w:pPr>
        <w:ind w:left="2880" w:hanging="360"/>
      </w:pPr>
      <w:rPr>
        <w:rFonts w:hint="default" w:ascii="Symbol" w:hAnsi="Symbol"/>
      </w:rPr>
    </w:lvl>
    <w:lvl w:ilvl="4" w:tplc="800CCCA2">
      <w:start w:val="1"/>
      <w:numFmt w:val="bullet"/>
      <w:lvlText w:val="o"/>
      <w:lvlJc w:val="left"/>
      <w:pPr>
        <w:ind w:left="3600" w:hanging="360"/>
      </w:pPr>
      <w:rPr>
        <w:rFonts w:hint="default" w:ascii="Courier New" w:hAnsi="Courier New"/>
      </w:rPr>
    </w:lvl>
    <w:lvl w:ilvl="5" w:tplc="0792D3FE">
      <w:start w:val="1"/>
      <w:numFmt w:val="bullet"/>
      <w:lvlText w:val=""/>
      <w:lvlJc w:val="left"/>
      <w:pPr>
        <w:ind w:left="4320" w:hanging="360"/>
      </w:pPr>
      <w:rPr>
        <w:rFonts w:hint="default" w:ascii="Wingdings" w:hAnsi="Wingdings"/>
      </w:rPr>
    </w:lvl>
    <w:lvl w:ilvl="6" w:tplc="56C2B016">
      <w:start w:val="1"/>
      <w:numFmt w:val="bullet"/>
      <w:lvlText w:val=""/>
      <w:lvlJc w:val="left"/>
      <w:pPr>
        <w:ind w:left="5040" w:hanging="360"/>
      </w:pPr>
      <w:rPr>
        <w:rFonts w:hint="default" w:ascii="Symbol" w:hAnsi="Symbol"/>
      </w:rPr>
    </w:lvl>
    <w:lvl w:ilvl="7" w:tplc="A9F6B360">
      <w:start w:val="1"/>
      <w:numFmt w:val="bullet"/>
      <w:lvlText w:val="o"/>
      <w:lvlJc w:val="left"/>
      <w:pPr>
        <w:ind w:left="5760" w:hanging="360"/>
      </w:pPr>
      <w:rPr>
        <w:rFonts w:hint="default" w:ascii="Courier New" w:hAnsi="Courier New"/>
      </w:rPr>
    </w:lvl>
    <w:lvl w:ilvl="8" w:tplc="0ED8D016">
      <w:start w:val="1"/>
      <w:numFmt w:val="bullet"/>
      <w:lvlText w:val=""/>
      <w:lvlJc w:val="left"/>
      <w:pPr>
        <w:ind w:left="6480" w:hanging="360"/>
      </w:pPr>
      <w:rPr>
        <w:rFonts w:hint="default" w:ascii="Wingdings" w:hAnsi="Wingdings"/>
      </w:rPr>
    </w:lvl>
  </w:abstractNum>
  <w:abstractNum xmlns:p2="http://schemas.microsoft.com/office/word/2012/wordml" w:abstractNumId="117" p2:restartNumberingAfterBreak="0">
    <w:nsid w:val="633837AF"/>
    <w:multiLevelType w:val="hybridMultilevel"/>
    <w:tmpl w:val="EAE6109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xmlns:p2="http://schemas.microsoft.com/office/word/2012/wordml" w:abstractNumId="118" p2:restartNumberingAfterBreak="0">
    <w:nsid w:val="63870347"/>
    <w:multiLevelType w:val="hybridMultilevel"/>
    <w:tmpl w:val="38C421AC"/>
    <w:lvl w:ilvl="0" w:tplc="9C781664">
      <w:start w:val="1"/>
      <w:numFmt w:val="lowerLetter"/>
      <w:lvlText w:val="%1)"/>
      <w:lvlJc w:val="left"/>
      <w:pPr>
        <w:ind w:left="357" w:hanging="357"/>
      </w:pPr>
      <w:rPr>
        <w:rFonts w:hint="default" w:ascii="Arial" w:hAnsi="Arial" w:cs="Arial"/>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xmlns:p2="http://schemas.microsoft.com/office/word/2012/wordml" w:abstractNumId="119" p2:restartNumberingAfterBreak="0">
    <w:nsid w:val="63C665DF"/>
    <w:multiLevelType w:val="multilevel"/>
    <w:tmpl w:val="D89083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20" p2:restartNumberingAfterBreak="0">
    <w:nsid w:val="64AF635D"/>
    <w:multiLevelType w:val="hybridMultilevel"/>
    <w:tmpl w:val="26A83F3A"/>
    <w:lvl w:ilvl="0" w:tplc="04150001">
      <w:start w:val="1"/>
      <w:numFmt w:val="bullet"/>
      <w:lvlText w:val=""/>
      <w:lvlJc w:val="left"/>
      <w:pPr>
        <w:ind w:left="1429" w:hanging="360"/>
      </w:pPr>
      <w:rPr>
        <w:rFonts w:hint="default" w:ascii="Symbol" w:hAnsi="Symbol"/>
      </w:rPr>
    </w:lvl>
    <w:lvl w:ilvl="1" w:tplc="04150003">
      <w:start w:val="1"/>
      <w:numFmt w:val="bullet"/>
      <w:lvlText w:val="o"/>
      <w:lvlJc w:val="left"/>
      <w:pPr>
        <w:ind w:left="2149" w:hanging="360"/>
      </w:pPr>
      <w:rPr>
        <w:rFonts w:hint="default" w:ascii="Courier New" w:hAnsi="Courier New" w:cs="Courier New"/>
      </w:rPr>
    </w:lvl>
    <w:lvl w:ilvl="2" w:tplc="04150005" w:tentative="1">
      <w:start w:val="1"/>
      <w:numFmt w:val="bullet"/>
      <w:lvlText w:val=""/>
      <w:lvlJc w:val="left"/>
      <w:pPr>
        <w:ind w:left="2869" w:hanging="360"/>
      </w:pPr>
      <w:rPr>
        <w:rFonts w:hint="default" w:ascii="Wingdings" w:hAnsi="Wingdings"/>
      </w:rPr>
    </w:lvl>
    <w:lvl w:ilvl="3" w:tplc="04150001" w:tentative="1">
      <w:start w:val="1"/>
      <w:numFmt w:val="bullet"/>
      <w:lvlText w:val=""/>
      <w:lvlJc w:val="left"/>
      <w:pPr>
        <w:ind w:left="3589" w:hanging="360"/>
      </w:pPr>
      <w:rPr>
        <w:rFonts w:hint="default" w:ascii="Symbol" w:hAnsi="Symbol"/>
      </w:rPr>
    </w:lvl>
    <w:lvl w:ilvl="4" w:tplc="04150003" w:tentative="1">
      <w:start w:val="1"/>
      <w:numFmt w:val="bullet"/>
      <w:lvlText w:val="o"/>
      <w:lvlJc w:val="left"/>
      <w:pPr>
        <w:ind w:left="4309" w:hanging="360"/>
      </w:pPr>
      <w:rPr>
        <w:rFonts w:hint="default" w:ascii="Courier New" w:hAnsi="Courier New" w:cs="Courier New"/>
      </w:rPr>
    </w:lvl>
    <w:lvl w:ilvl="5" w:tplc="04150005" w:tentative="1">
      <w:start w:val="1"/>
      <w:numFmt w:val="bullet"/>
      <w:lvlText w:val=""/>
      <w:lvlJc w:val="left"/>
      <w:pPr>
        <w:ind w:left="5029" w:hanging="360"/>
      </w:pPr>
      <w:rPr>
        <w:rFonts w:hint="default" w:ascii="Wingdings" w:hAnsi="Wingdings"/>
      </w:rPr>
    </w:lvl>
    <w:lvl w:ilvl="6" w:tplc="04150001" w:tentative="1">
      <w:start w:val="1"/>
      <w:numFmt w:val="bullet"/>
      <w:lvlText w:val=""/>
      <w:lvlJc w:val="left"/>
      <w:pPr>
        <w:ind w:left="5749" w:hanging="360"/>
      </w:pPr>
      <w:rPr>
        <w:rFonts w:hint="default" w:ascii="Symbol" w:hAnsi="Symbol"/>
      </w:rPr>
    </w:lvl>
    <w:lvl w:ilvl="7" w:tplc="04150003" w:tentative="1">
      <w:start w:val="1"/>
      <w:numFmt w:val="bullet"/>
      <w:lvlText w:val="o"/>
      <w:lvlJc w:val="left"/>
      <w:pPr>
        <w:ind w:left="6469" w:hanging="360"/>
      </w:pPr>
      <w:rPr>
        <w:rFonts w:hint="default" w:ascii="Courier New" w:hAnsi="Courier New" w:cs="Courier New"/>
      </w:rPr>
    </w:lvl>
    <w:lvl w:ilvl="8" w:tplc="04150005" w:tentative="1">
      <w:start w:val="1"/>
      <w:numFmt w:val="bullet"/>
      <w:lvlText w:val=""/>
      <w:lvlJc w:val="left"/>
      <w:pPr>
        <w:ind w:left="7189" w:hanging="360"/>
      </w:pPr>
      <w:rPr>
        <w:rFonts w:hint="default" w:ascii="Wingdings" w:hAnsi="Wingdings"/>
      </w:rPr>
    </w:lvl>
  </w:abstractNum>
  <w:abstractNum xmlns:p2="http://schemas.microsoft.com/office/word/2012/wordml" w:abstractNumId="121" p2:restartNumberingAfterBreak="0">
    <w:nsid w:val="654C53AB"/>
    <w:multiLevelType w:val="hybridMultilevel"/>
    <w:tmpl w:val="DB828C2E"/>
    <w:lvl w:ilvl="0" w:tplc="08090003">
      <w:start w:val="1"/>
      <w:numFmt w:val="bullet"/>
      <w:lvlText w:val="o"/>
      <w:lvlJc w:val="left"/>
      <w:pPr>
        <w:ind w:left="720" w:hanging="360"/>
      </w:pPr>
      <w:rPr>
        <w:rFonts w:hint="default" w:ascii="Courier New" w:hAnsi="Courier New" w:cs="Courier New"/>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xmlns:p2="http://schemas.microsoft.com/office/word/2012/wordml" w:abstractNumId="122" p2:restartNumberingAfterBreak="0">
    <w:nsid w:val="68E5F45D"/>
    <w:multiLevelType w:val="hybridMultilevel"/>
    <w:tmpl w:val="1BDAC2E2"/>
    <w:lvl w:ilvl="0" w:tplc="04150001">
      <w:start w:val="1"/>
      <w:numFmt w:val="bullet"/>
      <w:lvlText w:val=""/>
      <w:lvlJc w:val="left"/>
      <w:pPr>
        <w:ind w:left="720" w:hanging="360"/>
      </w:pPr>
      <w:rPr>
        <w:rFonts w:hint="default" w:ascii="Symbol" w:hAnsi="Symbol"/>
      </w:rPr>
    </w:lvl>
    <w:lvl w:ilvl="1" w:tplc="5100E142">
      <w:start w:val="1"/>
      <w:numFmt w:val="lowerLetter"/>
      <w:lvlText w:val="%2."/>
      <w:lvlJc w:val="left"/>
      <w:pPr>
        <w:ind w:left="1440" w:hanging="360"/>
      </w:pPr>
    </w:lvl>
    <w:lvl w:ilvl="2" w:tplc="5F92E8AA">
      <w:start w:val="1"/>
      <w:numFmt w:val="lowerRoman"/>
      <w:lvlText w:val="%3."/>
      <w:lvlJc w:val="right"/>
      <w:pPr>
        <w:ind w:left="2160" w:hanging="180"/>
      </w:pPr>
    </w:lvl>
    <w:lvl w:ilvl="3" w:tplc="4CD867F8">
      <w:start w:val="1"/>
      <w:numFmt w:val="decimal"/>
      <w:lvlText w:val="%4."/>
      <w:lvlJc w:val="left"/>
      <w:pPr>
        <w:ind w:left="2880" w:hanging="360"/>
      </w:pPr>
    </w:lvl>
    <w:lvl w:ilvl="4" w:tplc="FA6205D6">
      <w:start w:val="1"/>
      <w:numFmt w:val="lowerLetter"/>
      <w:lvlText w:val="%5."/>
      <w:lvlJc w:val="left"/>
      <w:pPr>
        <w:ind w:left="3600" w:hanging="360"/>
      </w:pPr>
    </w:lvl>
    <w:lvl w:ilvl="5" w:tplc="6324B980">
      <w:start w:val="1"/>
      <w:numFmt w:val="lowerRoman"/>
      <w:lvlText w:val="%6."/>
      <w:lvlJc w:val="right"/>
      <w:pPr>
        <w:ind w:left="4320" w:hanging="180"/>
      </w:pPr>
    </w:lvl>
    <w:lvl w:ilvl="6" w:tplc="FA789A60">
      <w:start w:val="1"/>
      <w:numFmt w:val="decimal"/>
      <w:lvlText w:val="%7."/>
      <w:lvlJc w:val="left"/>
      <w:pPr>
        <w:ind w:left="5040" w:hanging="360"/>
      </w:pPr>
    </w:lvl>
    <w:lvl w:ilvl="7" w:tplc="C32624C6">
      <w:start w:val="1"/>
      <w:numFmt w:val="lowerLetter"/>
      <w:lvlText w:val="%8."/>
      <w:lvlJc w:val="left"/>
      <w:pPr>
        <w:ind w:left="5760" w:hanging="360"/>
      </w:pPr>
    </w:lvl>
    <w:lvl w:ilvl="8" w:tplc="02B07292">
      <w:start w:val="1"/>
      <w:numFmt w:val="lowerRoman"/>
      <w:lvlText w:val="%9."/>
      <w:lvlJc w:val="right"/>
      <w:pPr>
        <w:ind w:left="6480" w:hanging="180"/>
      </w:pPr>
    </w:lvl>
  </w:abstractNum>
  <w:abstractNum xmlns:p2="http://schemas.microsoft.com/office/word/2012/wordml" w:abstractNumId="123" p2:restartNumberingAfterBreak="0">
    <w:nsid w:val="68F70D35"/>
    <w:multiLevelType w:val="multilevel"/>
    <w:tmpl w:val="DF542C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24" p2:restartNumberingAfterBreak="0">
    <w:nsid w:val="6AB0385E"/>
    <w:multiLevelType w:val="multilevel"/>
    <w:tmpl w:val="17E61894"/>
    <w:lvl w:ilvl="0">
      <w:start w:val="4"/>
      <w:numFmt w:val="decimal"/>
      <w:lvlText w:val="%1."/>
      <w:lvlJc w:val="left"/>
      <w:pPr>
        <w:tabs>
          <w:tab w:val="num" w:pos="720"/>
        </w:tabs>
        <w:ind w:left="720" w:hanging="360"/>
      </w:pPr>
    </w:lvl>
    <w:lvl w:ilvl="1">
      <w:start w:val="1"/>
      <w:numFmt w:val="bullet"/>
      <w:lvlText w:val=""/>
      <w:lvlJc w:val="left"/>
      <w:pPr>
        <w:ind w:left="1068" w:hanging="360"/>
      </w:pPr>
      <w:rPr>
        <w:rFonts w:hint="default" w:ascii="Symbol" w:hAnsi="Symbo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xmlns:p2="http://schemas.microsoft.com/office/word/2012/wordml" w:abstractNumId="125" p2:restartNumberingAfterBreak="0">
    <w:nsid w:val="6BD46204"/>
    <w:multiLevelType w:val="multilevel"/>
    <w:tmpl w:val="EC6A32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26" p2:restartNumberingAfterBreak="0">
    <w:nsid w:val="6DE40B1C"/>
    <w:multiLevelType w:val="hybridMultilevel"/>
    <w:tmpl w:val="A894E32C"/>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127" p2:restartNumberingAfterBreak="0">
    <w:nsid w:val="6E0F12D0"/>
    <w:multiLevelType w:val="hybridMultilevel"/>
    <w:tmpl w:val="C0E82616"/>
    <w:lvl w:ilvl="0" w:tplc="08090003">
      <w:start w:val="1"/>
      <w:numFmt w:val="bullet"/>
      <w:lvlText w:val="o"/>
      <w:lvlJc w:val="left"/>
      <w:pPr>
        <w:ind w:left="720" w:hanging="360"/>
      </w:pPr>
      <w:rPr>
        <w:rFonts w:hint="default" w:ascii="Courier New" w:hAnsi="Courier New" w:cs="Courier New"/>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28" p2:restartNumberingAfterBreak="0">
    <w:nsid w:val="6F6F3BFC"/>
    <w:multiLevelType w:val="hybridMultilevel"/>
    <w:tmpl w:val="DE18D28A"/>
    <w:lvl w:ilvl="0" w:tplc="08090001">
      <w:start w:val="1"/>
      <w:numFmt w:val="bullet"/>
      <w:lvlText w:val=""/>
      <w:lvlJc w:val="left"/>
      <w:pPr>
        <w:ind w:left="1275" w:hanging="360"/>
      </w:pPr>
      <w:rPr>
        <w:rFonts w:hint="default" w:ascii="Symbol" w:hAnsi="Symbol"/>
      </w:rPr>
    </w:lvl>
    <w:lvl w:ilvl="1" w:tplc="08090003" w:tentative="1">
      <w:start w:val="1"/>
      <w:numFmt w:val="bullet"/>
      <w:lvlText w:val="o"/>
      <w:lvlJc w:val="left"/>
      <w:pPr>
        <w:ind w:left="1995" w:hanging="360"/>
      </w:pPr>
      <w:rPr>
        <w:rFonts w:hint="default" w:ascii="Courier New" w:hAnsi="Courier New" w:cs="Courier New"/>
      </w:rPr>
    </w:lvl>
    <w:lvl w:ilvl="2" w:tplc="08090005" w:tentative="1">
      <w:start w:val="1"/>
      <w:numFmt w:val="bullet"/>
      <w:lvlText w:val=""/>
      <w:lvlJc w:val="left"/>
      <w:pPr>
        <w:ind w:left="2715" w:hanging="360"/>
      </w:pPr>
      <w:rPr>
        <w:rFonts w:hint="default" w:ascii="Wingdings" w:hAnsi="Wingdings"/>
      </w:rPr>
    </w:lvl>
    <w:lvl w:ilvl="3" w:tplc="08090001" w:tentative="1">
      <w:start w:val="1"/>
      <w:numFmt w:val="bullet"/>
      <w:lvlText w:val=""/>
      <w:lvlJc w:val="left"/>
      <w:pPr>
        <w:ind w:left="3435" w:hanging="360"/>
      </w:pPr>
      <w:rPr>
        <w:rFonts w:hint="default" w:ascii="Symbol" w:hAnsi="Symbol"/>
      </w:rPr>
    </w:lvl>
    <w:lvl w:ilvl="4" w:tplc="08090003" w:tentative="1">
      <w:start w:val="1"/>
      <w:numFmt w:val="bullet"/>
      <w:lvlText w:val="o"/>
      <w:lvlJc w:val="left"/>
      <w:pPr>
        <w:ind w:left="4155" w:hanging="360"/>
      </w:pPr>
      <w:rPr>
        <w:rFonts w:hint="default" w:ascii="Courier New" w:hAnsi="Courier New" w:cs="Courier New"/>
      </w:rPr>
    </w:lvl>
    <w:lvl w:ilvl="5" w:tplc="08090005" w:tentative="1">
      <w:start w:val="1"/>
      <w:numFmt w:val="bullet"/>
      <w:lvlText w:val=""/>
      <w:lvlJc w:val="left"/>
      <w:pPr>
        <w:ind w:left="4875" w:hanging="360"/>
      </w:pPr>
      <w:rPr>
        <w:rFonts w:hint="default" w:ascii="Wingdings" w:hAnsi="Wingdings"/>
      </w:rPr>
    </w:lvl>
    <w:lvl w:ilvl="6" w:tplc="08090001" w:tentative="1">
      <w:start w:val="1"/>
      <w:numFmt w:val="bullet"/>
      <w:lvlText w:val=""/>
      <w:lvlJc w:val="left"/>
      <w:pPr>
        <w:ind w:left="5595" w:hanging="360"/>
      </w:pPr>
      <w:rPr>
        <w:rFonts w:hint="default" w:ascii="Symbol" w:hAnsi="Symbol"/>
      </w:rPr>
    </w:lvl>
    <w:lvl w:ilvl="7" w:tplc="08090003" w:tentative="1">
      <w:start w:val="1"/>
      <w:numFmt w:val="bullet"/>
      <w:lvlText w:val="o"/>
      <w:lvlJc w:val="left"/>
      <w:pPr>
        <w:ind w:left="6315" w:hanging="360"/>
      </w:pPr>
      <w:rPr>
        <w:rFonts w:hint="default" w:ascii="Courier New" w:hAnsi="Courier New" w:cs="Courier New"/>
      </w:rPr>
    </w:lvl>
    <w:lvl w:ilvl="8" w:tplc="08090005" w:tentative="1">
      <w:start w:val="1"/>
      <w:numFmt w:val="bullet"/>
      <w:lvlText w:val=""/>
      <w:lvlJc w:val="left"/>
      <w:pPr>
        <w:ind w:left="7035" w:hanging="360"/>
      </w:pPr>
      <w:rPr>
        <w:rFonts w:hint="default" w:ascii="Wingdings" w:hAnsi="Wingdings"/>
      </w:rPr>
    </w:lvl>
  </w:abstractNum>
  <w:abstractNum xmlns:p2="http://schemas.microsoft.com/office/word/2012/wordml" w:abstractNumId="129" p2:restartNumberingAfterBreak="0">
    <w:nsid w:val="6FA022C6"/>
    <w:multiLevelType w:val="hybridMultilevel"/>
    <w:tmpl w:val="9F423220"/>
    <w:lvl w:ilvl="0" w:tplc="04150001">
      <w:start w:val="1"/>
      <w:numFmt w:val="bullet"/>
      <w:lvlText w:val=""/>
      <w:lvlJc w:val="left"/>
      <w:pPr>
        <w:ind w:left="1429" w:hanging="360"/>
      </w:pPr>
      <w:rPr>
        <w:rFonts w:hint="default" w:ascii="Symbol" w:hAnsi="Symbol"/>
      </w:rPr>
    </w:lvl>
    <w:lvl w:ilvl="1" w:tplc="04150003" w:tentative="1">
      <w:start w:val="1"/>
      <w:numFmt w:val="bullet"/>
      <w:lvlText w:val="o"/>
      <w:lvlJc w:val="left"/>
      <w:pPr>
        <w:ind w:left="2149" w:hanging="360"/>
      </w:pPr>
      <w:rPr>
        <w:rFonts w:hint="default" w:ascii="Courier New" w:hAnsi="Courier New" w:cs="Courier New"/>
      </w:rPr>
    </w:lvl>
    <w:lvl w:ilvl="2" w:tplc="04150005" w:tentative="1">
      <w:start w:val="1"/>
      <w:numFmt w:val="bullet"/>
      <w:lvlText w:val=""/>
      <w:lvlJc w:val="left"/>
      <w:pPr>
        <w:ind w:left="2869" w:hanging="360"/>
      </w:pPr>
      <w:rPr>
        <w:rFonts w:hint="default" w:ascii="Wingdings" w:hAnsi="Wingdings"/>
      </w:rPr>
    </w:lvl>
    <w:lvl w:ilvl="3" w:tplc="04150001" w:tentative="1">
      <w:start w:val="1"/>
      <w:numFmt w:val="bullet"/>
      <w:lvlText w:val=""/>
      <w:lvlJc w:val="left"/>
      <w:pPr>
        <w:ind w:left="3589" w:hanging="360"/>
      </w:pPr>
      <w:rPr>
        <w:rFonts w:hint="default" w:ascii="Symbol" w:hAnsi="Symbol"/>
      </w:rPr>
    </w:lvl>
    <w:lvl w:ilvl="4" w:tplc="04150003" w:tentative="1">
      <w:start w:val="1"/>
      <w:numFmt w:val="bullet"/>
      <w:lvlText w:val="o"/>
      <w:lvlJc w:val="left"/>
      <w:pPr>
        <w:ind w:left="4309" w:hanging="360"/>
      </w:pPr>
      <w:rPr>
        <w:rFonts w:hint="default" w:ascii="Courier New" w:hAnsi="Courier New" w:cs="Courier New"/>
      </w:rPr>
    </w:lvl>
    <w:lvl w:ilvl="5" w:tplc="04150005" w:tentative="1">
      <w:start w:val="1"/>
      <w:numFmt w:val="bullet"/>
      <w:lvlText w:val=""/>
      <w:lvlJc w:val="left"/>
      <w:pPr>
        <w:ind w:left="5029" w:hanging="360"/>
      </w:pPr>
      <w:rPr>
        <w:rFonts w:hint="default" w:ascii="Wingdings" w:hAnsi="Wingdings"/>
      </w:rPr>
    </w:lvl>
    <w:lvl w:ilvl="6" w:tplc="04150001" w:tentative="1">
      <w:start w:val="1"/>
      <w:numFmt w:val="bullet"/>
      <w:lvlText w:val=""/>
      <w:lvlJc w:val="left"/>
      <w:pPr>
        <w:ind w:left="5749" w:hanging="360"/>
      </w:pPr>
      <w:rPr>
        <w:rFonts w:hint="default" w:ascii="Symbol" w:hAnsi="Symbol"/>
      </w:rPr>
    </w:lvl>
    <w:lvl w:ilvl="7" w:tplc="04150003" w:tentative="1">
      <w:start w:val="1"/>
      <w:numFmt w:val="bullet"/>
      <w:lvlText w:val="o"/>
      <w:lvlJc w:val="left"/>
      <w:pPr>
        <w:ind w:left="6469" w:hanging="360"/>
      </w:pPr>
      <w:rPr>
        <w:rFonts w:hint="default" w:ascii="Courier New" w:hAnsi="Courier New" w:cs="Courier New"/>
      </w:rPr>
    </w:lvl>
    <w:lvl w:ilvl="8" w:tplc="04150005" w:tentative="1">
      <w:start w:val="1"/>
      <w:numFmt w:val="bullet"/>
      <w:lvlText w:val=""/>
      <w:lvlJc w:val="left"/>
      <w:pPr>
        <w:ind w:left="7189" w:hanging="360"/>
      </w:pPr>
      <w:rPr>
        <w:rFonts w:hint="default" w:ascii="Wingdings" w:hAnsi="Wingdings"/>
      </w:rPr>
    </w:lvl>
  </w:abstractNum>
  <w:abstractNum xmlns:p2="http://schemas.microsoft.com/office/word/2012/wordml" w:abstractNumId="130" p2:restartNumberingAfterBreak="0">
    <w:nsid w:val="6FF852FA"/>
    <w:multiLevelType w:val="hybridMultilevel"/>
    <w:tmpl w:val="D23E1052"/>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131" p2:restartNumberingAfterBreak="0">
    <w:nsid w:val="705A72F2"/>
    <w:multiLevelType w:val="hybridMultilevel"/>
    <w:tmpl w:val="E910A076"/>
    <w:lvl w:ilvl="0" w:tplc="9C6C5816">
      <w:start w:val="1"/>
      <w:numFmt w:val="bullet"/>
      <w:lvlText w:val=""/>
      <w:lvlJc w:val="left"/>
      <w:pPr>
        <w:ind w:left="1786" w:hanging="357"/>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132" p2:restartNumberingAfterBreak="0">
    <w:nsid w:val="71E65A9C"/>
    <w:multiLevelType w:val="multilevel"/>
    <w:tmpl w:val="E390BFC4"/>
    <w:lvl w:ilvl="0">
      <w:start w:val="2"/>
      <w:numFmt w:val="lowerLetter"/>
      <w:lvlText w:val="%1)"/>
      <w:lvlJc w:val="left"/>
      <w:pPr>
        <w:ind w:left="720" w:hanging="360"/>
      </w:pPr>
      <w:rPr>
        <w:rFonts w:hint="default"/>
        <w:b w:val="0"/>
        <w:bCs/>
        <w:i/>
        <w:iCs/>
        <w:sz w:val="20"/>
        <w:szCs w:val="20"/>
      </w:rPr>
    </w:lvl>
    <w:lvl w:ilvl="1">
      <w:start w:val="1"/>
      <w:numFmt w:val="bullet"/>
      <w:lvlText w:val=""/>
      <w:lvlJc w:val="left"/>
      <w:pPr>
        <w:ind w:left="1080" w:hanging="360"/>
      </w:pPr>
      <w:rPr>
        <w:rFonts w:hint="default" w:ascii="Symbol" w:hAnsi="Symbol"/>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xmlns:p2="http://schemas.microsoft.com/office/word/2012/wordml" w:abstractNumId="133" p2:restartNumberingAfterBreak="0">
    <w:nsid w:val="72626694"/>
    <w:multiLevelType w:val="hybridMultilevel"/>
    <w:tmpl w:val="10C48174"/>
    <w:lvl w:ilvl="0" w:tplc="08090001">
      <w:start w:val="1"/>
      <w:numFmt w:val="bullet"/>
      <w:lvlText w:val=""/>
      <w:lvlJc w:val="left"/>
      <w:pPr>
        <w:ind w:left="1275" w:hanging="360"/>
      </w:pPr>
      <w:rPr>
        <w:rFonts w:hint="default" w:ascii="Symbol" w:hAnsi="Symbol"/>
      </w:rPr>
    </w:lvl>
    <w:lvl w:ilvl="1" w:tplc="04150003" w:tentative="1">
      <w:start w:val="1"/>
      <w:numFmt w:val="bullet"/>
      <w:lvlText w:val="o"/>
      <w:lvlJc w:val="left"/>
      <w:pPr>
        <w:ind w:left="1995" w:hanging="360"/>
      </w:pPr>
      <w:rPr>
        <w:rFonts w:hint="default" w:ascii="Courier New" w:hAnsi="Courier New" w:cs="Courier New"/>
      </w:rPr>
    </w:lvl>
    <w:lvl w:ilvl="2" w:tplc="04150005" w:tentative="1">
      <w:start w:val="1"/>
      <w:numFmt w:val="bullet"/>
      <w:lvlText w:val=""/>
      <w:lvlJc w:val="left"/>
      <w:pPr>
        <w:ind w:left="2715" w:hanging="360"/>
      </w:pPr>
      <w:rPr>
        <w:rFonts w:hint="default" w:ascii="Wingdings" w:hAnsi="Wingdings"/>
      </w:rPr>
    </w:lvl>
    <w:lvl w:ilvl="3" w:tplc="04150001" w:tentative="1">
      <w:start w:val="1"/>
      <w:numFmt w:val="bullet"/>
      <w:lvlText w:val=""/>
      <w:lvlJc w:val="left"/>
      <w:pPr>
        <w:ind w:left="3435" w:hanging="360"/>
      </w:pPr>
      <w:rPr>
        <w:rFonts w:hint="default" w:ascii="Symbol" w:hAnsi="Symbol"/>
      </w:rPr>
    </w:lvl>
    <w:lvl w:ilvl="4" w:tplc="04150003" w:tentative="1">
      <w:start w:val="1"/>
      <w:numFmt w:val="bullet"/>
      <w:lvlText w:val="o"/>
      <w:lvlJc w:val="left"/>
      <w:pPr>
        <w:ind w:left="4155" w:hanging="360"/>
      </w:pPr>
      <w:rPr>
        <w:rFonts w:hint="default" w:ascii="Courier New" w:hAnsi="Courier New" w:cs="Courier New"/>
      </w:rPr>
    </w:lvl>
    <w:lvl w:ilvl="5" w:tplc="04150005" w:tentative="1">
      <w:start w:val="1"/>
      <w:numFmt w:val="bullet"/>
      <w:lvlText w:val=""/>
      <w:lvlJc w:val="left"/>
      <w:pPr>
        <w:ind w:left="4875" w:hanging="360"/>
      </w:pPr>
      <w:rPr>
        <w:rFonts w:hint="default" w:ascii="Wingdings" w:hAnsi="Wingdings"/>
      </w:rPr>
    </w:lvl>
    <w:lvl w:ilvl="6" w:tplc="04150001" w:tentative="1">
      <w:start w:val="1"/>
      <w:numFmt w:val="bullet"/>
      <w:lvlText w:val=""/>
      <w:lvlJc w:val="left"/>
      <w:pPr>
        <w:ind w:left="5595" w:hanging="360"/>
      </w:pPr>
      <w:rPr>
        <w:rFonts w:hint="default" w:ascii="Symbol" w:hAnsi="Symbol"/>
      </w:rPr>
    </w:lvl>
    <w:lvl w:ilvl="7" w:tplc="04150003" w:tentative="1">
      <w:start w:val="1"/>
      <w:numFmt w:val="bullet"/>
      <w:lvlText w:val="o"/>
      <w:lvlJc w:val="left"/>
      <w:pPr>
        <w:ind w:left="6315" w:hanging="360"/>
      </w:pPr>
      <w:rPr>
        <w:rFonts w:hint="default" w:ascii="Courier New" w:hAnsi="Courier New" w:cs="Courier New"/>
      </w:rPr>
    </w:lvl>
    <w:lvl w:ilvl="8" w:tplc="04150005" w:tentative="1">
      <w:start w:val="1"/>
      <w:numFmt w:val="bullet"/>
      <w:lvlText w:val=""/>
      <w:lvlJc w:val="left"/>
      <w:pPr>
        <w:ind w:left="7035" w:hanging="360"/>
      </w:pPr>
      <w:rPr>
        <w:rFonts w:hint="default" w:ascii="Wingdings" w:hAnsi="Wingdings"/>
      </w:rPr>
    </w:lvl>
  </w:abstractNum>
  <w:abstractNum xmlns:p2="http://schemas.microsoft.com/office/word/2012/wordml" w:abstractNumId="134" p2:restartNumberingAfterBreak="0">
    <w:nsid w:val="72737BFF"/>
    <w:multiLevelType w:val="hybridMultilevel"/>
    <w:tmpl w:val="43905E76"/>
    <w:lvl w:ilvl="0" w:tplc="E36C6B38">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xmlns:p2="http://schemas.microsoft.com/office/word/2012/wordml" w:abstractNumId="135" p2:restartNumberingAfterBreak="0">
    <w:nsid w:val="737E0857"/>
    <w:multiLevelType w:val="hybridMultilevel"/>
    <w:tmpl w:val="388E22D4"/>
    <w:lvl w:ilvl="0" w:tplc="04150003">
      <w:start w:val="1"/>
      <w:numFmt w:val="bullet"/>
      <w:lvlText w:val="o"/>
      <w:lvlJc w:val="left"/>
      <w:pPr>
        <w:ind w:left="1069" w:hanging="360"/>
      </w:pPr>
      <w:rPr>
        <w:rFonts w:hint="default" w:ascii="Courier New" w:hAnsi="Courier New" w:cs="Courier New"/>
      </w:rPr>
    </w:lvl>
    <w:lvl w:ilvl="1" w:tplc="04150003" w:tentative="1">
      <w:start w:val="1"/>
      <w:numFmt w:val="bullet"/>
      <w:lvlText w:val="o"/>
      <w:lvlJc w:val="left"/>
      <w:pPr>
        <w:ind w:left="1789" w:hanging="360"/>
      </w:pPr>
      <w:rPr>
        <w:rFonts w:hint="default" w:ascii="Courier New" w:hAnsi="Courier New" w:cs="Courier New"/>
      </w:rPr>
    </w:lvl>
    <w:lvl w:ilvl="2" w:tplc="04150005" w:tentative="1">
      <w:start w:val="1"/>
      <w:numFmt w:val="bullet"/>
      <w:lvlText w:val=""/>
      <w:lvlJc w:val="left"/>
      <w:pPr>
        <w:ind w:left="2509" w:hanging="360"/>
      </w:pPr>
      <w:rPr>
        <w:rFonts w:hint="default" w:ascii="Wingdings" w:hAnsi="Wingdings"/>
      </w:rPr>
    </w:lvl>
    <w:lvl w:ilvl="3" w:tplc="04150001" w:tentative="1">
      <w:start w:val="1"/>
      <w:numFmt w:val="bullet"/>
      <w:lvlText w:val=""/>
      <w:lvlJc w:val="left"/>
      <w:pPr>
        <w:ind w:left="3229" w:hanging="360"/>
      </w:pPr>
      <w:rPr>
        <w:rFonts w:hint="default" w:ascii="Symbol" w:hAnsi="Symbol"/>
      </w:rPr>
    </w:lvl>
    <w:lvl w:ilvl="4" w:tplc="04150003" w:tentative="1">
      <w:start w:val="1"/>
      <w:numFmt w:val="bullet"/>
      <w:lvlText w:val="o"/>
      <w:lvlJc w:val="left"/>
      <w:pPr>
        <w:ind w:left="3949" w:hanging="360"/>
      </w:pPr>
      <w:rPr>
        <w:rFonts w:hint="default" w:ascii="Courier New" w:hAnsi="Courier New" w:cs="Courier New"/>
      </w:rPr>
    </w:lvl>
    <w:lvl w:ilvl="5" w:tplc="04150005" w:tentative="1">
      <w:start w:val="1"/>
      <w:numFmt w:val="bullet"/>
      <w:lvlText w:val=""/>
      <w:lvlJc w:val="left"/>
      <w:pPr>
        <w:ind w:left="4669" w:hanging="360"/>
      </w:pPr>
      <w:rPr>
        <w:rFonts w:hint="default" w:ascii="Wingdings" w:hAnsi="Wingdings"/>
      </w:rPr>
    </w:lvl>
    <w:lvl w:ilvl="6" w:tplc="04150001" w:tentative="1">
      <w:start w:val="1"/>
      <w:numFmt w:val="bullet"/>
      <w:lvlText w:val=""/>
      <w:lvlJc w:val="left"/>
      <w:pPr>
        <w:ind w:left="5389" w:hanging="360"/>
      </w:pPr>
      <w:rPr>
        <w:rFonts w:hint="default" w:ascii="Symbol" w:hAnsi="Symbol"/>
      </w:rPr>
    </w:lvl>
    <w:lvl w:ilvl="7" w:tplc="04150003" w:tentative="1">
      <w:start w:val="1"/>
      <w:numFmt w:val="bullet"/>
      <w:lvlText w:val="o"/>
      <w:lvlJc w:val="left"/>
      <w:pPr>
        <w:ind w:left="6109" w:hanging="360"/>
      </w:pPr>
      <w:rPr>
        <w:rFonts w:hint="default" w:ascii="Courier New" w:hAnsi="Courier New" w:cs="Courier New"/>
      </w:rPr>
    </w:lvl>
    <w:lvl w:ilvl="8" w:tplc="04150005" w:tentative="1">
      <w:start w:val="1"/>
      <w:numFmt w:val="bullet"/>
      <w:lvlText w:val=""/>
      <w:lvlJc w:val="left"/>
      <w:pPr>
        <w:ind w:left="6829" w:hanging="360"/>
      </w:pPr>
      <w:rPr>
        <w:rFonts w:hint="default" w:ascii="Wingdings" w:hAnsi="Wingdings"/>
      </w:rPr>
    </w:lvl>
  </w:abstractNum>
  <w:abstractNum xmlns:p2="http://schemas.microsoft.com/office/word/2012/wordml" w:abstractNumId="136" p2:restartNumberingAfterBreak="0">
    <w:nsid w:val="73F83A9D"/>
    <w:multiLevelType w:val="hybridMultilevel"/>
    <w:tmpl w:val="F09E8E94"/>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137" p2:restartNumberingAfterBreak="0">
    <w:nsid w:val="74C27C62"/>
    <w:multiLevelType w:val="hybridMultilevel"/>
    <w:tmpl w:val="07D2723C"/>
    <w:lvl w:ilvl="0" w:tplc="04150003">
      <w:start w:val="1"/>
      <w:numFmt w:val="bullet"/>
      <w:lvlText w:val="o"/>
      <w:lvlJc w:val="left"/>
      <w:pPr>
        <w:ind w:left="720" w:hanging="360"/>
      </w:pPr>
      <w:rPr>
        <w:rFonts w:hint="default" w:ascii="Courier New" w:hAnsi="Courier New" w:cs="Courier New"/>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38" p2:restartNumberingAfterBreak="0">
    <w:nsid w:val="75A103A6"/>
    <w:multiLevelType w:val="hybridMultilevel"/>
    <w:tmpl w:val="A42A88BC"/>
    <w:lvl w:ilvl="0" w:tplc="04150001">
      <w:start w:val="1"/>
      <w:numFmt w:val="bullet"/>
      <w:lvlText w:val=""/>
      <w:lvlJc w:val="left"/>
      <w:pPr>
        <w:ind w:left="1068" w:hanging="360"/>
      </w:pPr>
      <w:rPr>
        <w:rFonts w:hint="default" w:ascii="Symbol" w:hAnsi="Symbol"/>
      </w:rPr>
    </w:lvl>
    <w:lvl w:ilvl="1" w:tplc="04150003" w:tentative="1">
      <w:start w:val="1"/>
      <w:numFmt w:val="bullet"/>
      <w:lvlText w:val="o"/>
      <w:lvlJc w:val="left"/>
      <w:pPr>
        <w:ind w:left="1788" w:hanging="360"/>
      </w:pPr>
      <w:rPr>
        <w:rFonts w:hint="default" w:ascii="Courier New" w:hAnsi="Courier New" w:cs="Courier New"/>
      </w:rPr>
    </w:lvl>
    <w:lvl w:ilvl="2" w:tplc="04150005" w:tentative="1">
      <w:start w:val="1"/>
      <w:numFmt w:val="bullet"/>
      <w:lvlText w:val=""/>
      <w:lvlJc w:val="left"/>
      <w:pPr>
        <w:ind w:left="2508" w:hanging="360"/>
      </w:pPr>
      <w:rPr>
        <w:rFonts w:hint="default" w:ascii="Wingdings" w:hAnsi="Wingdings"/>
      </w:rPr>
    </w:lvl>
    <w:lvl w:ilvl="3" w:tplc="04150001" w:tentative="1">
      <w:start w:val="1"/>
      <w:numFmt w:val="bullet"/>
      <w:lvlText w:val=""/>
      <w:lvlJc w:val="left"/>
      <w:pPr>
        <w:ind w:left="3228" w:hanging="360"/>
      </w:pPr>
      <w:rPr>
        <w:rFonts w:hint="default" w:ascii="Symbol" w:hAnsi="Symbol"/>
      </w:rPr>
    </w:lvl>
    <w:lvl w:ilvl="4" w:tplc="04150003" w:tentative="1">
      <w:start w:val="1"/>
      <w:numFmt w:val="bullet"/>
      <w:lvlText w:val="o"/>
      <w:lvlJc w:val="left"/>
      <w:pPr>
        <w:ind w:left="3948" w:hanging="360"/>
      </w:pPr>
      <w:rPr>
        <w:rFonts w:hint="default" w:ascii="Courier New" w:hAnsi="Courier New" w:cs="Courier New"/>
      </w:rPr>
    </w:lvl>
    <w:lvl w:ilvl="5" w:tplc="04150005" w:tentative="1">
      <w:start w:val="1"/>
      <w:numFmt w:val="bullet"/>
      <w:lvlText w:val=""/>
      <w:lvlJc w:val="left"/>
      <w:pPr>
        <w:ind w:left="4668" w:hanging="360"/>
      </w:pPr>
      <w:rPr>
        <w:rFonts w:hint="default" w:ascii="Wingdings" w:hAnsi="Wingdings"/>
      </w:rPr>
    </w:lvl>
    <w:lvl w:ilvl="6" w:tplc="04150001" w:tentative="1">
      <w:start w:val="1"/>
      <w:numFmt w:val="bullet"/>
      <w:lvlText w:val=""/>
      <w:lvlJc w:val="left"/>
      <w:pPr>
        <w:ind w:left="5388" w:hanging="360"/>
      </w:pPr>
      <w:rPr>
        <w:rFonts w:hint="default" w:ascii="Symbol" w:hAnsi="Symbol"/>
      </w:rPr>
    </w:lvl>
    <w:lvl w:ilvl="7" w:tplc="04150003" w:tentative="1">
      <w:start w:val="1"/>
      <w:numFmt w:val="bullet"/>
      <w:lvlText w:val="o"/>
      <w:lvlJc w:val="left"/>
      <w:pPr>
        <w:ind w:left="6108" w:hanging="360"/>
      </w:pPr>
      <w:rPr>
        <w:rFonts w:hint="default" w:ascii="Courier New" w:hAnsi="Courier New" w:cs="Courier New"/>
      </w:rPr>
    </w:lvl>
    <w:lvl w:ilvl="8" w:tplc="04150005" w:tentative="1">
      <w:start w:val="1"/>
      <w:numFmt w:val="bullet"/>
      <w:lvlText w:val=""/>
      <w:lvlJc w:val="left"/>
      <w:pPr>
        <w:ind w:left="6828" w:hanging="360"/>
      </w:pPr>
      <w:rPr>
        <w:rFonts w:hint="default" w:ascii="Wingdings" w:hAnsi="Wingdings"/>
      </w:rPr>
    </w:lvl>
  </w:abstractNum>
  <w:abstractNum xmlns:p2="http://schemas.microsoft.com/office/word/2012/wordml" w:abstractNumId="139" p2:restartNumberingAfterBreak="0">
    <w:nsid w:val="76602211"/>
    <w:multiLevelType w:val="hybridMultilevel"/>
    <w:tmpl w:val="578E5A0E"/>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xmlns:p2="http://schemas.microsoft.com/office/word/2012/wordml" w:abstractNumId="140" p2:restartNumberingAfterBreak="0">
    <w:nsid w:val="769C1EAE"/>
    <w:multiLevelType w:val="hybridMultilevel"/>
    <w:tmpl w:val="98CA0A20"/>
    <w:lvl w:ilvl="0" w:tplc="04150001">
      <w:start w:val="1"/>
      <w:numFmt w:val="bullet"/>
      <w:lvlText w:val=""/>
      <w:lvlJc w:val="left"/>
      <w:pPr>
        <w:ind w:left="1080" w:hanging="360"/>
      </w:pPr>
      <w:rPr>
        <w:rFonts w:hint="default" w:ascii="Symbol" w:hAnsi="Symbol"/>
      </w:rPr>
    </w:lvl>
    <w:lvl w:ilvl="1" w:tplc="04150003">
      <w:start w:val="1"/>
      <w:numFmt w:val="bullet"/>
      <w:lvlText w:val="o"/>
      <w:lvlJc w:val="left"/>
      <w:pPr>
        <w:ind w:left="1800" w:hanging="360"/>
      </w:pPr>
      <w:rPr>
        <w:rFonts w:hint="default" w:ascii="Courier New" w:hAnsi="Courier New" w:cs="Courier New"/>
      </w:rPr>
    </w:lvl>
    <w:lvl w:ilvl="2" w:tplc="04150005" w:tentative="1">
      <w:start w:val="1"/>
      <w:numFmt w:val="bullet"/>
      <w:lvlText w:val=""/>
      <w:lvlJc w:val="left"/>
      <w:pPr>
        <w:ind w:left="2520" w:hanging="360"/>
      </w:pPr>
      <w:rPr>
        <w:rFonts w:hint="default" w:ascii="Wingdings" w:hAnsi="Wingdings"/>
      </w:rPr>
    </w:lvl>
    <w:lvl w:ilvl="3" w:tplc="04150001" w:tentative="1">
      <w:start w:val="1"/>
      <w:numFmt w:val="bullet"/>
      <w:lvlText w:val=""/>
      <w:lvlJc w:val="left"/>
      <w:pPr>
        <w:ind w:left="3240" w:hanging="360"/>
      </w:pPr>
      <w:rPr>
        <w:rFonts w:hint="default" w:ascii="Symbol" w:hAnsi="Symbol"/>
      </w:rPr>
    </w:lvl>
    <w:lvl w:ilvl="4" w:tplc="04150003" w:tentative="1">
      <w:start w:val="1"/>
      <w:numFmt w:val="bullet"/>
      <w:lvlText w:val="o"/>
      <w:lvlJc w:val="left"/>
      <w:pPr>
        <w:ind w:left="3960" w:hanging="360"/>
      </w:pPr>
      <w:rPr>
        <w:rFonts w:hint="default" w:ascii="Courier New" w:hAnsi="Courier New" w:cs="Courier New"/>
      </w:rPr>
    </w:lvl>
    <w:lvl w:ilvl="5" w:tplc="04150005" w:tentative="1">
      <w:start w:val="1"/>
      <w:numFmt w:val="bullet"/>
      <w:lvlText w:val=""/>
      <w:lvlJc w:val="left"/>
      <w:pPr>
        <w:ind w:left="4680" w:hanging="360"/>
      </w:pPr>
      <w:rPr>
        <w:rFonts w:hint="default" w:ascii="Wingdings" w:hAnsi="Wingdings"/>
      </w:rPr>
    </w:lvl>
    <w:lvl w:ilvl="6" w:tplc="04150001" w:tentative="1">
      <w:start w:val="1"/>
      <w:numFmt w:val="bullet"/>
      <w:lvlText w:val=""/>
      <w:lvlJc w:val="left"/>
      <w:pPr>
        <w:ind w:left="5400" w:hanging="360"/>
      </w:pPr>
      <w:rPr>
        <w:rFonts w:hint="default" w:ascii="Symbol" w:hAnsi="Symbol"/>
      </w:rPr>
    </w:lvl>
    <w:lvl w:ilvl="7" w:tplc="04150003" w:tentative="1">
      <w:start w:val="1"/>
      <w:numFmt w:val="bullet"/>
      <w:lvlText w:val="o"/>
      <w:lvlJc w:val="left"/>
      <w:pPr>
        <w:ind w:left="6120" w:hanging="360"/>
      </w:pPr>
      <w:rPr>
        <w:rFonts w:hint="default" w:ascii="Courier New" w:hAnsi="Courier New" w:cs="Courier New"/>
      </w:rPr>
    </w:lvl>
    <w:lvl w:ilvl="8" w:tplc="04150005" w:tentative="1">
      <w:start w:val="1"/>
      <w:numFmt w:val="bullet"/>
      <w:lvlText w:val=""/>
      <w:lvlJc w:val="left"/>
      <w:pPr>
        <w:ind w:left="6840" w:hanging="360"/>
      </w:pPr>
      <w:rPr>
        <w:rFonts w:hint="default" w:ascii="Wingdings" w:hAnsi="Wingdings"/>
      </w:rPr>
    </w:lvl>
  </w:abstractNum>
  <w:abstractNum xmlns:p2="http://schemas.microsoft.com/office/word/2012/wordml" w:abstractNumId="141" p2:restartNumberingAfterBreak="0">
    <w:nsid w:val="76A26FE0"/>
    <w:multiLevelType w:val="hybridMultilevel"/>
    <w:tmpl w:val="516ACD26"/>
    <w:lvl w:ilvl="0" w:tplc="FF6C58AA">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xmlns:p2="http://schemas.microsoft.com/office/word/2012/wordml" w:abstractNumId="142" p2:restartNumberingAfterBreak="0">
    <w:nsid w:val="77FC57D7"/>
    <w:multiLevelType w:val="hybridMultilevel"/>
    <w:tmpl w:val="24461318"/>
    <w:lvl w:ilvl="0" w:tplc="04150003">
      <w:start w:val="1"/>
      <w:numFmt w:val="bullet"/>
      <w:lvlText w:val="o"/>
      <w:lvlJc w:val="left"/>
      <w:pPr>
        <w:ind w:left="1440" w:hanging="360"/>
      </w:pPr>
      <w:rPr>
        <w:rFonts w:hint="default" w:ascii="Courier New" w:hAnsi="Courier New" w:cs="Courier New"/>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43" p2:restartNumberingAfterBreak="0">
    <w:nsid w:val="780654D7"/>
    <w:multiLevelType w:val="hybridMultilevel"/>
    <w:tmpl w:val="F39C3942"/>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144" p2:restartNumberingAfterBreak="0">
    <w:nsid w:val="788F5CC1"/>
    <w:multiLevelType w:val="multilevel"/>
    <w:tmpl w:val="DF542CA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45" p2:restartNumberingAfterBreak="0">
    <w:nsid w:val="78EE0EFD"/>
    <w:multiLevelType w:val="multilevel"/>
    <w:tmpl w:val="7F10060E"/>
    <w:lvl w:ilvl="0">
      <w:start w:val="2"/>
      <w:numFmt w:val="lowerLetter"/>
      <w:lvlText w:val="%1)"/>
      <w:lvlJc w:val="left"/>
      <w:pPr>
        <w:ind w:left="720" w:hanging="360"/>
      </w:pPr>
      <w:rPr>
        <w:rFonts w:hint="default"/>
        <w:b w:val="0"/>
        <w:bCs/>
        <w:sz w:val="20"/>
        <w:szCs w:val="20"/>
      </w:rPr>
    </w:lvl>
    <w:lvl w:ilvl="1">
      <w:start w:val="1"/>
      <w:numFmt w:val="bullet"/>
      <w:lvlText w:val=""/>
      <w:lvlJc w:val="left"/>
      <w:pPr>
        <w:ind w:left="1080" w:hanging="360"/>
      </w:pPr>
      <w:rPr>
        <w:rFonts w:hint="default" w:ascii="Symbol" w:hAnsi="Symbol"/>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xmlns:p2="http://schemas.microsoft.com/office/word/2012/wordml" w:abstractNumId="146" p2:restartNumberingAfterBreak="0">
    <w:nsid w:val="7912040F"/>
    <w:multiLevelType w:val="multilevel"/>
    <w:tmpl w:val="121AC7F8"/>
    <w:lvl w:ilvl="0">
      <w:start w:val="1"/>
      <w:numFmt w:val="decimal"/>
      <w:lvlText w:val="%1."/>
      <w:lvlJc w:val="left"/>
      <w:pPr>
        <w:ind w:left="432" w:hanging="432"/>
      </w:pPr>
      <w:rPr>
        <w:rFonts w:hint="default"/>
        <w:b/>
        <w:i/>
        <w:iCs/>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xmlns:p2="http://schemas.microsoft.com/office/word/2012/wordml" w:abstractNumId="147" p2:restartNumberingAfterBreak="0">
    <w:nsid w:val="794A5600"/>
    <w:multiLevelType w:val="hybridMultilevel"/>
    <w:tmpl w:val="191CA3BC"/>
    <w:lvl w:ilvl="0" w:tplc="08090003">
      <w:start w:val="1"/>
      <w:numFmt w:val="bullet"/>
      <w:lvlText w:val="o"/>
      <w:lvlJc w:val="left"/>
      <w:pPr>
        <w:ind w:left="1066" w:hanging="357"/>
      </w:pPr>
      <w:rPr>
        <w:rFonts w:hint="default" w:ascii="Courier New" w:hAnsi="Courier New" w:cs="Courier New"/>
      </w:rPr>
    </w:lvl>
    <w:lvl w:ilvl="1" w:tplc="FFFFFFFF">
      <w:start w:val="1"/>
      <w:numFmt w:val="bullet"/>
      <w:lvlText w:val=""/>
      <w:lvlJc w:val="left"/>
      <w:pPr>
        <w:ind w:left="72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xmlns:p2="http://schemas.microsoft.com/office/word/2012/wordml" w:abstractNumId="148" p2:restartNumberingAfterBreak="0">
    <w:nsid w:val="7ADA6115"/>
    <w:multiLevelType w:val="hybridMultilevel"/>
    <w:tmpl w:val="732CEC1C"/>
    <w:lvl w:ilvl="0" w:tplc="04150001">
      <w:start w:val="1"/>
      <w:numFmt w:val="bullet"/>
      <w:lvlText w:val=""/>
      <w:lvlJc w:val="left"/>
      <w:pPr>
        <w:ind w:left="1512" w:hanging="360"/>
      </w:pPr>
      <w:rPr>
        <w:rFonts w:hint="default" w:ascii="Symbol" w:hAnsi="Symbol"/>
      </w:rPr>
    </w:lvl>
    <w:lvl w:ilvl="1" w:tplc="04150003" w:tentative="1">
      <w:start w:val="1"/>
      <w:numFmt w:val="bullet"/>
      <w:lvlText w:val="o"/>
      <w:lvlJc w:val="left"/>
      <w:pPr>
        <w:ind w:left="2232" w:hanging="360"/>
      </w:pPr>
      <w:rPr>
        <w:rFonts w:hint="default" w:ascii="Courier New" w:hAnsi="Courier New" w:cs="Courier New"/>
      </w:rPr>
    </w:lvl>
    <w:lvl w:ilvl="2" w:tplc="04150005" w:tentative="1">
      <w:start w:val="1"/>
      <w:numFmt w:val="bullet"/>
      <w:lvlText w:val=""/>
      <w:lvlJc w:val="left"/>
      <w:pPr>
        <w:ind w:left="2952" w:hanging="360"/>
      </w:pPr>
      <w:rPr>
        <w:rFonts w:hint="default" w:ascii="Wingdings" w:hAnsi="Wingdings"/>
      </w:rPr>
    </w:lvl>
    <w:lvl w:ilvl="3" w:tplc="04150001" w:tentative="1">
      <w:start w:val="1"/>
      <w:numFmt w:val="bullet"/>
      <w:lvlText w:val=""/>
      <w:lvlJc w:val="left"/>
      <w:pPr>
        <w:ind w:left="3672" w:hanging="360"/>
      </w:pPr>
      <w:rPr>
        <w:rFonts w:hint="default" w:ascii="Symbol" w:hAnsi="Symbol"/>
      </w:rPr>
    </w:lvl>
    <w:lvl w:ilvl="4" w:tplc="04150003" w:tentative="1">
      <w:start w:val="1"/>
      <w:numFmt w:val="bullet"/>
      <w:lvlText w:val="o"/>
      <w:lvlJc w:val="left"/>
      <w:pPr>
        <w:ind w:left="4392" w:hanging="360"/>
      </w:pPr>
      <w:rPr>
        <w:rFonts w:hint="default" w:ascii="Courier New" w:hAnsi="Courier New" w:cs="Courier New"/>
      </w:rPr>
    </w:lvl>
    <w:lvl w:ilvl="5" w:tplc="04150005" w:tentative="1">
      <w:start w:val="1"/>
      <w:numFmt w:val="bullet"/>
      <w:lvlText w:val=""/>
      <w:lvlJc w:val="left"/>
      <w:pPr>
        <w:ind w:left="5112" w:hanging="360"/>
      </w:pPr>
      <w:rPr>
        <w:rFonts w:hint="default" w:ascii="Wingdings" w:hAnsi="Wingdings"/>
      </w:rPr>
    </w:lvl>
    <w:lvl w:ilvl="6" w:tplc="04150001" w:tentative="1">
      <w:start w:val="1"/>
      <w:numFmt w:val="bullet"/>
      <w:lvlText w:val=""/>
      <w:lvlJc w:val="left"/>
      <w:pPr>
        <w:ind w:left="5832" w:hanging="360"/>
      </w:pPr>
      <w:rPr>
        <w:rFonts w:hint="default" w:ascii="Symbol" w:hAnsi="Symbol"/>
      </w:rPr>
    </w:lvl>
    <w:lvl w:ilvl="7" w:tplc="04150003" w:tentative="1">
      <w:start w:val="1"/>
      <w:numFmt w:val="bullet"/>
      <w:lvlText w:val="o"/>
      <w:lvlJc w:val="left"/>
      <w:pPr>
        <w:ind w:left="6552" w:hanging="360"/>
      </w:pPr>
      <w:rPr>
        <w:rFonts w:hint="default" w:ascii="Courier New" w:hAnsi="Courier New" w:cs="Courier New"/>
      </w:rPr>
    </w:lvl>
    <w:lvl w:ilvl="8" w:tplc="04150005" w:tentative="1">
      <w:start w:val="1"/>
      <w:numFmt w:val="bullet"/>
      <w:lvlText w:val=""/>
      <w:lvlJc w:val="left"/>
      <w:pPr>
        <w:ind w:left="7272" w:hanging="360"/>
      </w:pPr>
      <w:rPr>
        <w:rFonts w:hint="default" w:ascii="Wingdings" w:hAnsi="Wingdings"/>
      </w:rPr>
    </w:lvl>
  </w:abstractNum>
  <w:abstractNum xmlns:p2="http://schemas.microsoft.com/office/word/2012/wordml" w:abstractNumId="149" p2:restartNumberingAfterBreak="0">
    <w:nsid w:val="7AF54F52"/>
    <w:multiLevelType w:val="hybridMultilevel"/>
    <w:tmpl w:val="204436FA"/>
    <w:lvl w:ilvl="0" w:tplc="9292821A">
      <w:start w:val="1"/>
      <w:numFmt w:val="lowerLetter"/>
      <w:lvlText w:val="%1)"/>
      <w:lvlJc w:val="left"/>
      <w:pPr>
        <w:ind w:left="1428" w:hanging="360"/>
      </w:pPr>
      <w:rPr>
        <w:i/>
        <w:iCs/>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xmlns:p2="http://schemas.microsoft.com/office/word/2012/wordml" w:abstractNumId="150" p2:restartNumberingAfterBreak="0">
    <w:nsid w:val="7D6E26E2"/>
    <w:multiLevelType w:val="hybridMultilevel"/>
    <w:tmpl w:val="C3D2045E"/>
    <w:lvl w:ilvl="0" w:tplc="04150001">
      <w:start w:val="1"/>
      <w:numFmt w:val="bullet"/>
      <w:lvlText w:val=""/>
      <w:lvlJc w:val="left"/>
      <w:pPr>
        <w:ind w:left="720" w:hanging="360"/>
      </w:pPr>
      <w:rPr>
        <w:rFonts w:hint="default" w:ascii="Symbol" w:hAnsi="Symbol"/>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51" p2:restartNumberingAfterBreak="0">
    <w:nsid w:val="7D8D50F6"/>
    <w:multiLevelType w:val="multilevel"/>
    <w:tmpl w:val="77C2C7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52" p2:restartNumberingAfterBreak="0">
    <w:nsid w:val="7DCA7FA6"/>
    <w:multiLevelType w:val="hybridMultilevel"/>
    <w:tmpl w:val="B2E8DD24"/>
    <w:lvl w:ilvl="0" w:tplc="08090005">
      <w:start w:val="1"/>
      <w:numFmt w:val="bullet"/>
      <w:lvlText w:val=""/>
      <w:lvlJc w:val="left"/>
      <w:pPr>
        <w:ind w:left="720" w:hanging="360"/>
      </w:pPr>
      <w:rPr>
        <w:rFonts w:hint="default" w:ascii="Wingdings" w:hAnsi="Wingdings"/>
      </w:rPr>
    </w:lvl>
    <w:lvl w:ilvl="1" w:tplc="04150003" w:tentative="1">
      <w:start w:val="1"/>
      <w:numFmt w:val="bullet"/>
      <w:lvlText w:val="o"/>
      <w:lvlJc w:val="left"/>
      <w:pPr>
        <w:ind w:left="1440" w:hanging="360"/>
      </w:pPr>
      <w:rPr>
        <w:rFonts w:hint="default" w:ascii="Courier New" w:hAnsi="Courier New" w:cs="Courier New"/>
      </w:rPr>
    </w:lvl>
    <w:lvl w:ilvl="2" w:tplc="04150005" w:tentative="1">
      <w:start w:val="1"/>
      <w:numFmt w:val="bullet"/>
      <w:lvlText w:val=""/>
      <w:lvlJc w:val="left"/>
      <w:pPr>
        <w:ind w:left="2160" w:hanging="360"/>
      </w:pPr>
      <w:rPr>
        <w:rFonts w:hint="default" w:ascii="Wingdings" w:hAnsi="Wingdings"/>
      </w:rPr>
    </w:lvl>
    <w:lvl w:ilvl="3" w:tplc="04150001" w:tentative="1">
      <w:start w:val="1"/>
      <w:numFmt w:val="bullet"/>
      <w:lvlText w:val=""/>
      <w:lvlJc w:val="left"/>
      <w:pPr>
        <w:ind w:left="2880" w:hanging="360"/>
      </w:pPr>
      <w:rPr>
        <w:rFonts w:hint="default" w:ascii="Symbol" w:hAnsi="Symbol"/>
      </w:rPr>
    </w:lvl>
    <w:lvl w:ilvl="4" w:tplc="04150003" w:tentative="1">
      <w:start w:val="1"/>
      <w:numFmt w:val="bullet"/>
      <w:lvlText w:val="o"/>
      <w:lvlJc w:val="left"/>
      <w:pPr>
        <w:ind w:left="3600" w:hanging="360"/>
      </w:pPr>
      <w:rPr>
        <w:rFonts w:hint="default" w:ascii="Courier New" w:hAnsi="Courier New" w:cs="Courier New"/>
      </w:rPr>
    </w:lvl>
    <w:lvl w:ilvl="5" w:tplc="04150005" w:tentative="1">
      <w:start w:val="1"/>
      <w:numFmt w:val="bullet"/>
      <w:lvlText w:val=""/>
      <w:lvlJc w:val="left"/>
      <w:pPr>
        <w:ind w:left="4320" w:hanging="360"/>
      </w:pPr>
      <w:rPr>
        <w:rFonts w:hint="default" w:ascii="Wingdings" w:hAnsi="Wingdings"/>
      </w:rPr>
    </w:lvl>
    <w:lvl w:ilvl="6" w:tplc="04150001" w:tentative="1">
      <w:start w:val="1"/>
      <w:numFmt w:val="bullet"/>
      <w:lvlText w:val=""/>
      <w:lvlJc w:val="left"/>
      <w:pPr>
        <w:ind w:left="5040" w:hanging="360"/>
      </w:pPr>
      <w:rPr>
        <w:rFonts w:hint="default" w:ascii="Symbol" w:hAnsi="Symbol"/>
      </w:rPr>
    </w:lvl>
    <w:lvl w:ilvl="7" w:tplc="04150003" w:tentative="1">
      <w:start w:val="1"/>
      <w:numFmt w:val="bullet"/>
      <w:lvlText w:val="o"/>
      <w:lvlJc w:val="left"/>
      <w:pPr>
        <w:ind w:left="5760" w:hanging="360"/>
      </w:pPr>
      <w:rPr>
        <w:rFonts w:hint="default" w:ascii="Courier New" w:hAnsi="Courier New" w:cs="Courier New"/>
      </w:rPr>
    </w:lvl>
    <w:lvl w:ilvl="8" w:tplc="04150005" w:tentative="1">
      <w:start w:val="1"/>
      <w:numFmt w:val="bullet"/>
      <w:lvlText w:val=""/>
      <w:lvlJc w:val="left"/>
      <w:pPr>
        <w:ind w:left="6480" w:hanging="360"/>
      </w:pPr>
      <w:rPr>
        <w:rFonts w:hint="default" w:ascii="Wingdings" w:hAnsi="Wingdings"/>
      </w:rPr>
    </w:lvl>
  </w:abstractNum>
  <w:abstractNum xmlns:p2="http://schemas.microsoft.com/office/word/2012/wordml" w:abstractNumId="153" p2:restartNumberingAfterBreak="0">
    <w:nsid w:val="7DCB3958"/>
    <w:multiLevelType w:val="hybridMultilevel"/>
    <w:tmpl w:val="3B769616"/>
    <w:lvl w:ilvl="0" w:tplc="08090001">
      <w:start w:val="1"/>
      <w:numFmt w:val="bullet"/>
      <w:lvlText w:val=""/>
      <w:lvlJc w:val="left"/>
      <w:pPr>
        <w:ind w:left="1275" w:hanging="360"/>
      </w:pPr>
      <w:rPr>
        <w:rFonts w:hint="default" w:ascii="Symbol" w:hAnsi="Symbol"/>
      </w:rPr>
    </w:lvl>
    <w:lvl w:ilvl="1" w:tplc="08090003" w:tentative="1">
      <w:start w:val="1"/>
      <w:numFmt w:val="bullet"/>
      <w:lvlText w:val="o"/>
      <w:lvlJc w:val="left"/>
      <w:pPr>
        <w:ind w:left="1995" w:hanging="360"/>
      </w:pPr>
      <w:rPr>
        <w:rFonts w:hint="default" w:ascii="Courier New" w:hAnsi="Courier New" w:cs="Courier New"/>
      </w:rPr>
    </w:lvl>
    <w:lvl w:ilvl="2" w:tplc="08090005" w:tentative="1">
      <w:start w:val="1"/>
      <w:numFmt w:val="bullet"/>
      <w:lvlText w:val=""/>
      <w:lvlJc w:val="left"/>
      <w:pPr>
        <w:ind w:left="2715" w:hanging="360"/>
      </w:pPr>
      <w:rPr>
        <w:rFonts w:hint="default" w:ascii="Wingdings" w:hAnsi="Wingdings"/>
      </w:rPr>
    </w:lvl>
    <w:lvl w:ilvl="3" w:tplc="08090001" w:tentative="1">
      <w:start w:val="1"/>
      <w:numFmt w:val="bullet"/>
      <w:lvlText w:val=""/>
      <w:lvlJc w:val="left"/>
      <w:pPr>
        <w:ind w:left="3435" w:hanging="360"/>
      </w:pPr>
      <w:rPr>
        <w:rFonts w:hint="default" w:ascii="Symbol" w:hAnsi="Symbol"/>
      </w:rPr>
    </w:lvl>
    <w:lvl w:ilvl="4" w:tplc="08090003" w:tentative="1">
      <w:start w:val="1"/>
      <w:numFmt w:val="bullet"/>
      <w:lvlText w:val="o"/>
      <w:lvlJc w:val="left"/>
      <w:pPr>
        <w:ind w:left="4155" w:hanging="360"/>
      </w:pPr>
      <w:rPr>
        <w:rFonts w:hint="default" w:ascii="Courier New" w:hAnsi="Courier New" w:cs="Courier New"/>
      </w:rPr>
    </w:lvl>
    <w:lvl w:ilvl="5" w:tplc="08090005" w:tentative="1">
      <w:start w:val="1"/>
      <w:numFmt w:val="bullet"/>
      <w:lvlText w:val=""/>
      <w:lvlJc w:val="left"/>
      <w:pPr>
        <w:ind w:left="4875" w:hanging="360"/>
      </w:pPr>
      <w:rPr>
        <w:rFonts w:hint="default" w:ascii="Wingdings" w:hAnsi="Wingdings"/>
      </w:rPr>
    </w:lvl>
    <w:lvl w:ilvl="6" w:tplc="08090001" w:tentative="1">
      <w:start w:val="1"/>
      <w:numFmt w:val="bullet"/>
      <w:lvlText w:val=""/>
      <w:lvlJc w:val="left"/>
      <w:pPr>
        <w:ind w:left="5595" w:hanging="360"/>
      </w:pPr>
      <w:rPr>
        <w:rFonts w:hint="default" w:ascii="Symbol" w:hAnsi="Symbol"/>
      </w:rPr>
    </w:lvl>
    <w:lvl w:ilvl="7" w:tplc="08090003" w:tentative="1">
      <w:start w:val="1"/>
      <w:numFmt w:val="bullet"/>
      <w:lvlText w:val="o"/>
      <w:lvlJc w:val="left"/>
      <w:pPr>
        <w:ind w:left="6315" w:hanging="360"/>
      </w:pPr>
      <w:rPr>
        <w:rFonts w:hint="default" w:ascii="Courier New" w:hAnsi="Courier New" w:cs="Courier New"/>
      </w:rPr>
    </w:lvl>
    <w:lvl w:ilvl="8" w:tplc="08090005" w:tentative="1">
      <w:start w:val="1"/>
      <w:numFmt w:val="bullet"/>
      <w:lvlText w:val=""/>
      <w:lvlJc w:val="left"/>
      <w:pPr>
        <w:ind w:left="7035" w:hanging="360"/>
      </w:pPr>
      <w:rPr>
        <w:rFonts w:hint="default" w:ascii="Wingdings" w:hAnsi="Wingdings"/>
      </w:rPr>
    </w:lvl>
  </w:abstractNum>
  <w:abstractNum xmlns:p2="http://schemas.microsoft.com/office/word/2012/wordml" w:abstractNumId="154" p2:restartNumberingAfterBreak="0">
    <w:nsid w:val="7DE5006E"/>
    <w:multiLevelType w:val="multilevel"/>
    <w:tmpl w:val="35AECA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55" p2:restartNumberingAfterBreak="0">
    <w:nsid w:val="7E1F3DC7"/>
    <w:multiLevelType w:val="multilevel"/>
    <w:tmpl w:val="9B662B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xmlns:p2="http://schemas.microsoft.com/office/word/2012/wordml" w:abstractNumId="156" p2:restartNumberingAfterBreak="0">
    <w:nsid w:val="7E54B4F3"/>
    <w:multiLevelType w:val="hybridMultilevel"/>
    <w:tmpl w:val="3614EAC0"/>
    <w:lvl w:ilvl="0" w:tplc="04150001">
      <w:start w:val="1"/>
      <w:numFmt w:val="bullet"/>
      <w:lvlText w:val=""/>
      <w:lvlJc w:val="left"/>
      <w:pPr>
        <w:ind w:left="720" w:hanging="360"/>
      </w:pPr>
      <w:rPr>
        <w:rFonts w:hint="default" w:ascii="Symbol" w:hAnsi="Symbol"/>
      </w:rPr>
    </w:lvl>
    <w:lvl w:ilvl="1" w:tplc="C0FE4690">
      <w:start w:val="1"/>
      <w:numFmt w:val="lowerLetter"/>
      <w:lvlText w:val="%2."/>
      <w:lvlJc w:val="left"/>
      <w:pPr>
        <w:ind w:left="1440" w:hanging="360"/>
      </w:pPr>
    </w:lvl>
    <w:lvl w:ilvl="2" w:tplc="86726920">
      <w:start w:val="1"/>
      <w:numFmt w:val="lowerRoman"/>
      <w:lvlText w:val="%3."/>
      <w:lvlJc w:val="right"/>
      <w:pPr>
        <w:ind w:left="2160" w:hanging="180"/>
      </w:pPr>
    </w:lvl>
    <w:lvl w:ilvl="3" w:tplc="8F2033A6">
      <w:start w:val="1"/>
      <w:numFmt w:val="decimal"/>
      <w:lvlText w:val="%4."/>
      <w:lvlJc w:val="left"/>
      <w:pPr>
        <w:ind w:left="2880" w:hanging="360"/>
      </w:pPr>
    </w:lvl>
    <w:lvl w:ilvl="4" w:tplc="E7F67C9E">
      <w:start w:val="1"/>
      <w:numFmt w:val="lowerLetter"/>
      <w:lvlText w:val="%5."/>
      <w:lvlJc w:val="left"/>
      <w:pPr>
        <w:ind w:left="3600" w:hanging="360"/>
      </w:pPr>
    </w:lvl>
    <w:lvl w:ilvl="5" w:tplc="1DAA6352">
      <w:start w:val="1"/>
      <w:numFmt w:val="lowerRoman"/>
      <w:lvlText w:val="%6."/>
      <w:lvlJc w:val="right"/>
      <w:pPr>
        <w:ind w:left="4320" w:hanging="180"/>
      </w:pPr>
    </w:lvl>
    <w:lvl w:ilvl="6" w:tplc="D6E00F1C">
      <w:start w:val="1"/>
      <w:numFmt w:val="decimal"/>
      <w:lvlText w:val="%7."/>
      <w:lvlJc w:val="left"/>
      <w:pPr>
        <w:ind w:left="5040" w:hanging="360"/>
      </w:pPr>
    </w:lvl>
    <w:lvl w:ilvl="7" w:tplc="E9B68538">
      <w:start w:val="1"/>
      <w:numFmt w:val="lowerLetter"/>
      <w:lvlText w:val="%8."/>
      <w:lvlJc w:val="left"/>
      <w:pPr>
        <w:ind w:left="5760" w:hanging="360"/>
      </w:pPr>
    </w:lvl>
    <w:lvl w:ilvl="8" w:tplc="22FC66C0">
      <w:start w:val="1"/>
      <w:numFmt w:val="lowerRoman"/>
      <w:lvlText w:val="%9."/>
      <w:lvlJc w:val="right"/>
      <w:pPr>
        <w:ind w:left="6480" w:hanging="180"/>
      </w:pPr>
    </w:lvl>
  </w:abstractNum>
  <w:abstractNum xmlns:p2="http://schemas.microsoft.com/office/word/2012/wordml" w:abstractNumId="157" p2:restartNumberingAfterBreak="0">
    <w:nsid w:val="7EFF484E"/>
    <w:multiLevelType w:val="hybridMultilevel"/>
    <w:tmpl w:val="1D849BB4"/>
    <w:lvl w:ilvl="0" w:tplc="0809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xmlns:p2="http://schemas.microsoft.com/office/word/2016/wordml/cid" w:numId="1" p2:durableId="709763474">
    <w:abstractNumId w:val="11"/>
  </w:num>
  <w:num xmlns:p2="http://schemas.microsoft.com/office/word/2016/wordml/cid" w:numId="2" p2:durableId="2104719156">
    <w:abstractNumId w:val="4"/>
  </w:num>
  <w:num xmlns:p2="http://schemas.microsoft.com/office/word/2016/wordml/cid" w:numId="3" p2:durableId="364522438">
    <w:abstractNumId w:val="9"/>
  </w:num>
  <w:num xmlns:p2="http://schemas.microsoft.com/office/word/2016/wordml/cid" w:numId="4" p2:durableId="997462187">
    <w:abstractNumId w:val="122"/>
  </w:num>
  <w:num xmlns:p2="http://schemas.microsoft.com/office/word/2016/wordml/cid" w:numId="5" p2:durableId="560989309">
    <w:abstractNumId w:val="156"/>
  </w:num>
  <w:num xmlns:p2="http://schemas.microsoft.com/office/word/2016/wordml/cid" w:numId="6" p2:durableId="780422408">
    <w:abstractNumId w:val="104"/>
  </w:num>
  <w:num xmlns:p2="http://schemas.microsoft.com/office/word/2016/wordml/cid" w:numId="7" p2:durableId="1842966723">
    <w:abstractNumId w:val="13"/>
  </w:num>
  <w:num xmlns:p2="http://schemas.microsoft.com/office/word/2016/wordml/cid" w:numId="8" p2:durableId="1679454866">
    <w:abstractNumId w:val="31"/>
  </w:num>
  <w:num xmlns:p2="http://schemas.microsoft.com/office/word/2016/wordml/cid" w:numId="9" p2:durableId="1214197060">
    <w:abstractNumId w:val="92"/>
  </w:num>
  <w:num xmlns:p2="http://schemas.microsoft.com/office/word/2016/wordml/cid" w:numId="10" p2:durableId="262343499">
    <w:abstractNumId w:val="150"/>
  </w:num>
  <w:num xmlns:p2="http://schemas.microsoft.com/office/word/2016/wordml/cid" w:numId="11" p2:durableId="611015376">
    <w:abstractNumId w:val="58"/>
  </w:num>
  <w:num xmlns:p2="http://schemas.microsoft.com/office/word/2016/wordml/cid" w:numId="12" p2:durableId="1903560204">
    <w:abstractNumId w:val="64"/>
  </w:num>
  <w:num xmlns:p2="http://schemas.microsoft.com/office/word/2016/wordml/cid" w:numId="13" p2:durableId="869031423">
    <w:abstractNumId w:val="94"/>
  </w:num>
  <w:num xmlns:p2="http://schemas.microsoft.com/office/word/2016/wordml/cid" w:numId="14" p2:durableId="1753507034">
    <w:abstractNumId w:val="100"/>
  </w:num>
  <w:num xmlns:p2="http://schemas.microsoft.com/office/word/2016/wordml/cid" w:numId="15" p2:durableId="1766001495">
    <w:abstractNumId w:val="71"/>
  </w:num>
  <w:num xmlns:p2="http://schemas.microsoft.com/office/word/2016/wordml/cid" w:numId="16" p2:durableId="237904995">
    <w:abstractNumId w:val="23"/>
  </w:num>
  <w:num xmlns:p2="http://schemas.microsoft.com/office/word/2016/wordml/cid" w:numId="17" p2:durableId="1926643358">
    <w:abstractNumId w:val="137"/>
  </w:num>
  <w:num xmlns:p2="http://schemas.microsoft.com/office/word/2016/wordml/cid" w:numId="18" p2:durableId="1484929829">
    <w:abstractNumId w:val="51"/>
  </w:num>
  <w:num xmlns:p2="http://schemas.microsoft.com/office/word/2016/wordml/cid" w:numId="19" p2:durableId="212616632">
    <w:abstractNumId w:val="135"/>
  </w:num>
  <w:num xmlns:p2="http://schemas.microsoft.com/office/word/2016/wordml/cid" w:numId="20" p2:durableId="868105772">
    <w:abstractNumId w:val="134"/>
  </w:num>
  <w:num xmlns:p2="http://schemas.microsoft.com/office/word/2016/wordml/cid" w:numId="21" p2:durableId="1176379340">
    <w:abstractNumId w:val="59"/>
  </w:num>
  <w:num xmlns:p2="http://schemas.microsoft.com/office/word/2016/wordml/cid" w:numId="22" p2:durableId="451482991">
    <w:abstractNumId w:val="1"/>
  </w:num>
  <w:num xmlns:p2="http://schemas.microsoft.com/office/word/2016/wordml/cid" w:numId="23" p2:durableId="1825967516">
    <w:abstractNumId w:val="56"/>
  </w:num>
  <w:num xmlns:p2="http://schemas.microsoft.com/office/word/2016/wordml/cid" w:numId="24" p2:durableId="1783841704">
    <w:abstractNumId w:val="125"/>
  </w:num>
  <w:num xmlns:p2="http://schemas.microsoft.com/office/word/2016/wordml/cid" w:numId="25" p2:durableId="1456871926">
    <w:abstractNumId w:val="18"/>
  </w:num>
  <w:num xmlns:p2="http://schemas.microsoft.com/office/word/2016/wordml/cid" w:numId="26" p2:durableId="1974825541">
    <w:abstractNumId w:val="145"/>
  </w:num>
  <w:num xmlns:p2="http://schemas.microsoft.com/office/word/2016/wordml/cid" w:numId="27" p2:durableId="1974825541">
    <w:abstractNumId w:val="145"/>
  </w:num>
  <w:num xmlns:p2="http://schemas.microsoft.com/office/word/2016/wordml/cid" w:numId="28" p2:durableId="1974825541">
    <w:abstractNumId w:val="145"/>
  </w:num>
  <w:num xmlns:p2="http://schemas.microsoft.com/office/word/2016/wordml/cid" w:numId="29" p2:durableId="1974825541">
    <w:abstractNumId w:val="145"/>
  </w:num>
  <w:num xmlns:p2="http://schemas.microsoft.com/office/word/2016/wordml/cid" w:numId="30" p2:durableId="1974825541">
    <w:abstractNumId w:val="145"/>
  </w:num>
  <w:num xmlns:p2="http://schemas.microsoft.com/office/word/2016/wordml/cid" w:numId="31" p2:durableId="1974825541">
    <w:abstractNumId w:val="145"/>
  </w:num>
  <w:num xmlns:p2="http://schemas.microsoft.com/office/word/2016/wordml/cid" w:numId="32" p2:durableId="1804613017">
    <w:abstractNumId w:val="113"/>
  </w:num>
  <w:num xmlns:p2="http://schemas.microsoft.com/office/word/2016/wordml/cid" w:numId="33" p2:durableId="1781756303">
    <w:abstractNumId w:val="81"/>
  </w:num>
  <w:num xmlns:p2="http://schemas.microsoft.com/office/word/2016/wordml/cid" w:numId="34" p2:durableId="1225721702">
    <w:abstractNumId w:val="22"/>
  </w:num>
  <w:num xmlns:p2="http://schemas.microsoft.com/office/word/2016/wordml/cid" w:numId="35" p2:durableId="91905092">
    <w:abstractNumId w:val="155"/>
  </w:num>
  <w:num xmlns:p2="http://schemas.microsoft.com/office/word/2016/wordml/cid" w:numId="36" p2:durableId="1847743149">
    <w:abstractNumId w:val="151"/>
  </w:num>
  <w:num xmlns:p2="http://schemas.microsoft.com/office/word/2016/wordml/cid" w:numId="37" p2:durableId="63188515">
    <w:abstractNumId w:val="86"/>
  </w:num>
  <w:num xmlns:p2="http://schemas.microsoft.com/office/word/2016/wordml/cid" w:numId="38" p2:durableId="912591699">
    <w:abstractNumId w:val="154"/>
  </w:num>
  <w:num xmlns:p2="http://schemas.microsoft.com/office/word/2016/wordml/cid" w:numId="39" p2:durableId="560167751">
    <w:abstractNumId w:val="53"/>
  </w:num>
  <w:num xmlns:p2="http://schemas.microsoft.com/office/word/2016/wordml/cid" w:numId="40" p2:durableId="650333921">
    <w:abstractNumId w:val="42"/>
  </w:num>
  <w:num xmlns:p2="http://schemas.microsoft.com/office/word/2016/wordml/cid" w:numId="41" p2:durableId="1399474009">
    <w:abstractNumId w:val="55"/>
  </w:num>
  <w:num xmlns:p2="http://schemas.microsoft.com/office/word/2016/wordml/cid" w:numId="42" p2:durableId="1107851894">
    <w:abstractNumId w:val="21"/>
    <w:lvlOverride w:ilvl="0">
      <w:lvl w:ilvl="0">
        <w:numFmt w:val="bullet"/>
        <w:lvlText w:val="o"/>
        <w:lvlJc w:val="left"/>
        <w:pPr>
          <w:tabs>
            <w:tab w:val="num" w:pos="720"/>
          </w:tabs>
          <w:ind w:left="720" w:hanging="360"/>
        </w:pPr>
        <w:rPr>
          <w:rFonts w:hint="default" w:ascii="Courier New" w:hAnsi="Courier New"/>
          <w:sz w:val="20"/>
        </w:rPr>
      </w:lvl>
    </w:lvlOverride>
  </w:num>
  <w:num xmlns:p2="http://schemas.microsoft.com/office/word/2016/wordml/cid" w:numId="43" p2:durableId="1107851894">
    <w:abstractNumId w:val="21"/>
    <w:lvlOverride w:ilvl="0">
      <w:lvl w:ilvl="0">
        <w:numFmt w:val="bullet"/>
        <w:lvlText w:val="o"/>
        <w:lvlJc w:val="left"/>
        <w:pPr>
          <w:tabs>
            <w:tab w:val="num" w:pos="720"/>
          </w:tabs>
          <w:ind w:left="720" w:hanging="360"/>
        </w:pPr>
        <w:rPr>
          <w:rFonts w:hint="default" w:ascii="Courier New" w:hAnsi="Courier New"/>
          <w:sz w:val="20"/>
        </w:rPr>
      </w:lvl>
    </w:lvlOverride>
  </w:num>
  <w:num xmlns:p2="http://schemas.microsoft.com/office/word/2016/wordml/cid" w:numId="44" p2:durableId="1107851894">
    <w:abstractNumId w:val="21"/>
    <w:lvlOverride w:ilvl="0">
      <w:lvl w:ilvl="0">
        <w:numFmt w:val="bullet"/>
        <w:lvlText w:val="o"/>
        <w:lvlJc w:val="left"/>
        <w:pPr>
          <w:tabs>
            <w:tab w:val="num" w:pos="720"/>
          </w:tabs>
          <w:ind w:left="720" w:hanging="360"/>
        </w:pPr>
        <w:rPr>
          <w:rFonts w:hint="default" w:ascii="Courier New" w:hAnsi="Courier New"/>
          <w:sz w:val="20"/>
        </w:rPr>
      </w:lvl>
    </w:lvlOverride>
  </w:num>
  <w:num xmlns:p2="http://schemas.microsoft.com/office/word/2016/wordml/cid" w:numId="45" p2:durableId="198711271">
    <w:abstractNumId w:val="119"/>
  </w:num>
  <w:num xmlns:p2="http://schemas.microsoft.com/office/word/2016/wordml/cid" w:numId="46" p2:durableId="1670064596">
    <w:abstractNumId w:val="84"/>
  </w:num>
  <w:num xmlns:p2="http://schemas.microsoft.com/office/word/2016/wordml/cid" w:numId="47" p2:durableId="1995522270">
    <w:abstractNumId w:val="96"/>
  </w:num>
  <w:num xmlns:p2="http://schemas.microsoft.com/office/word/2016/wordml/cid" w:numId="48" p2:durableId="2102069020">
    <w:abstractNumId w:val="99"/>
  </w:num>
  <w:num xmlns:p2="http://schemas.microsoft.com/office/word/2016/wordml/cid" w:numId="49" p2:durableId="1955672269">
    <w:abstractNumId w:val="44"/>
  </w:num>
  <w:num xmlns:p2="http://schemas.microsoft.com/office/word/2016/wordml/cid" w:numId="50" p2:durableId="1794519834">
    <w:abstractNumId w:val="39"/>
  </w:num>
  <w:num xmlns:p2="http://schemas.microsoft.com/office/word/2016/wordml/cid" w:numId="51" p2:durableId="433020203">
    <w:abstractNumId w:val="138"/>
  </w:num>
  <w:num xmlns:p2="http://schemas.microsoft.com/office/word/2016/wordml/cid" w:numId="52" p2:durableId="2029527871">
    <w:abstractNumId w:val="132"/>
  </w:num>
  <w:num xmlns:p2="http://schemas.microsoft.com/office/word/2016/wordml/cid" w:numId="53" p2:durableId="1968967969">
    <w:abstractNumId w:val="80"/>
  </w:num>
  <w:num xmlns:p2="http://schemas.microsoft.com/office/word/2016/wordml/cid" w:numId="54" p2:durableId="513150397">
    <w:abstractNumId w:val="63"/>
  </w:num>
  <w:num xmlns:p2="http://schemas.microsoft.com/office/word/2016/wordml/cid" w:numId="55" p2:durableId="22481683">
    <w:abstractNumId w:val="149"/>
  </w:num>
  <w:num xmlns:p2="http://schemas.microsoft.com/office/word/2016/wordml/cid" w:numId="56" p2:durableId="1728987641">
    <w:abstractNumId w:val="46"/>
  </w:num>
  <w:num xmlns:p2="http://schemas.microsoft.com/office/word/2016/wordml/cid" w:numId="57" p2:durableId="1076588434">
    <w:abstractNumId w:val="124"/>
  </w:num>
  <w:num xmlns:p2="http://schemas.microsoft.com/office/word/2016/wordml/cid" w:numId="58" p2:durableId="1334650340">
    <w:abstractNumId w:val="50"/>
  </w:num>
  <w:num xmlns:p2="http://schemas.microsoft.com/office/word/2016/wordml/cid" w:numId="59" p2:durableId="1276668248">
    <w:abstractNumId w:val="29"/>
  </w:num>
  <w:num xmlns:p2="http://schemas.microsoft.com/office/word/2016/wordml/cid" w:numId="60" p2:durableId="1499424596">
    <w:abstractNumId w:val="83"/>
  </w:num>
  <w:num xmlns:p2="http://schemas.microsoft.com/office/word/2016/wordml/cid" w:numId="61" p2:durableId="938289945">
    <w:abstractNumId w:val="25"/>
  </w:num>
  <w:num xmlns:p2="http://schemas.microsoft.com/office/word/2016/wordml/cid" w:numId="62" p2:durableId="291323671">
    <w:abstractNumId w:val="14"/>
  </w:num>
  <w:num xmlns:p2="http://schemas.microsoft.com/office/word/2016/wordml/cid" w:numId="63" p2:durableId="1243560210">
    <w:abstractNumId w:val="2"/>
  </w:num>
  <w:num xmlns:p2="http://schemas.microsoft.com/office/word/2016/wordml/cid" w:numId="64" p2:durableId="2143762567">
    <w:abstractNumId w:val="93"/>
  </w:num>
  <w:num xmlns:p2="http://schemas.microsoft.com/office/word/2016/wordml/cid" w:numId="65" p2:durableId="272523044">
    <w:abstractNumId w:val="54"/>
  </w:num>
  <w:num xmlns:p2="http://schemas.microsoft.com/office/word/2016/wordml/cid" w:numId="66" p2:durableId="898636254">
    <w:abstractNumId w:val="33"/>
  </w:num>
  <w:num xmlns:p2="http://schemas.microsoft.com/office/word/2016/wordml/cid" w:numId="67" p2:durableId="180363954">
    <w:abstractNumId w:val="69"/>
  </w:num>
  <w:num xmlns:p2="http://schemas.microsoft.com/office/word/2016/wordml/cid" w:numId="68" p2:durableId="34233049">
    <w:abstractNumId w:val="148"/>
  </w:num>
  <w:num xmlns:p2="http://schemas.microsoft.com/office/word/2016/wordml/cid" w:numId="69" p2:durableId="1994329208">
    <w:abstractNumId w:val="10"/>
  </w:num>
  <w:num xmlns:p2="http://schemas.microsoft.com/office/word/2016/wordml/cid" w:numId="70" p2:durableId="471293805">
    <w:abstractNumId w:val="57"/>
  </w:num>
  <w:num xmlns:p2="http://schemas.microsoft.com/office/word/2016/wordml/cid" w:numId="71" p2:durableId="290983555">
    <w:abstractNumId w:val="129"/>
  </w:num>
  <w:num xmlns:p2="http://schemas.microsoft.com/office/word/2016/wordml/cid" w:numId="72" p2:durableId="365760941">
    <w:abstractNumId w:val="90"/>
  </w:num>
  <w:num xmlns:p2="http://schemas.microsoft.com/office/word/2016/wordml/cid" w:numId="73" p2:durableId="678048873">
    <w:abstractNumId w:val="114"/>
  </w:num>
  <w:num xmlns:p2="http://schemas.microsoft.com/office/word/2016/wordml/cid" w:numId="74" p2:durableId="381439466">
    <w:abstractNumId w:val="75"/>
  </w:num>
  <w:num xmlns:p2="http://schemas.microsoft.com/office/word/2016/wordml/cid" w:numId="75" p2:durableId="167330532">
    <w:abstractNumId w:val="107"/>
  </w:num>
  <w:num xmlns:p2="http://schemas.microsoft.com/office/word/2016/wordml/cid" w:numId="76" p2:durableId="1457142820">
    <w:abstractNumId w:val="142"/>
  </w:num>
  <w:num xmlns:p2="http://schemas.microsoft.com/office/word/2016/wordml/cid" w:numId="77" p2:durableId="75129213">
    <w:abstractNumId w:val="78"/>
  </w:num>
  <w:num xmlns:p2="http://schemas.microsoft.com/office/word/2016/wordml/cid" w:numId="78" p2:durableId="1828011094">
    <w:abstractNumId w:val="16"/>
  </w:num>
  <w:num xmlns:p2="http://schemas.microsoft.com/office/word/2016/wordml/cid" w:numId="79" p2:durableId="333147308">
    <w:abstractNumId w:val="115"/>
  </w:num>
  <w:num xmlns:p2="http://schemas.microsoft.com/office/word/2016/wordml/cid" w:numId="80" p2:durableId="261454262">
    <w:abstractNumId w:val="30"/>
  </w:num>
  <w:num xmlns:p2="http://schemas.microsoft.com/office/word/2016/wordml/cid" w:numId="81" p2:durableId="974801168">
    <w:abstractNumId w:val="66"/>
  </w:num>
  <w:num xmlns:p2="http://schemas.microsoft.com/office/word/2016/wordml/cid" w:numId="82" p2:durableId="1244149103">
    <w:abstractNumId w:val="41"/>
  </w:num>
  <w:num xmlns:p2="http://schemas.microsoft.com/office/word/2016/wordml/cid" w:numId="83" p2:durableId="1024015168">
    <w:abstractNumId w:val="47"/>
  </w:num>
  <w:num xmlns:p2="http://schemas.microsoft.com/office/word/2016/wordml/cid" w:numId="84" p2:durableId="1750617225">
    <w:abstractNumId w:val="140"/>
  </w:num>
  <w:num xmlns:p2="http://schemas.microsoft.com/office/word/2016/wordml/cid" w:numId="85" p2:durableId="1837380039">
    <w:abstractNumId w:val="120"/>
  </w:num>
  <w:num xmlns:p2="http://schemas.microsoft.com/office/word/2016/wordml/cid" w:numId="86" p2:durableId="2066947240">
    <w:abstractNumId w:val="15"/>
  </w:num>
  <w:num xmlns:p2="http://schemas.microsoft.com/office/word/2016/wordml/cid" w:numId="87" p2:durableId="450782318">
    <w:abstractNumId w:val="32"/>
  </w:num>
  <w:num xmlns:p2="http://schemas.microsoft.com/office/word/2016/wordml/cid" w:numId="88" p2:durableId="617879419">
    <w:abstractNumId w:val="3"/>
  </w:num>
  <w:num xmlns:p2="http://schemas.microsoft.com/office/word/2016/wordml/cid" w:numId="89" p2:durableId="1893227553">
    <w:abstractNumId w:val="6"/>
  </w:num>
  <w:num xmlns:p2="http://schemas.microsoft.com/office/word/2016/wordml/cid" w:numId="90" p2:durableId="526989205">
    <w:abstractNumId w:val="153"/>
  </w:num>
  <w:num xmlns:p2="http://schemas.microsoft.com/office/word/2016/wordml/cid" w:numId="91" p2:durableId="173686436">
    <w:abstractNumId w:val="89"/>
  </w:num>
  <w:num xmlns:p2="http://schemas.microsoft.com/office/word/2016/wordml/cid" w:numId="92" p2:durableId="1426876745">
    <w:abstractNumId w:val="128"/>
  </w:num>
  <w:num xmlns:p2="http://schemas.microsoft.com/office/word/2016/wordml/cid" w:numId="93" p2:durableId="1843617528">
    <w:abstractNumId w:val="20"/>
  </w:num>
  <w:num xmlns:p2="http://schemas.microsoft.com/office/word/2016/wordml/cid" w:numId="94" p2:durableId="412242102">
    <w:abstractNumId w:val="68"/>
  </w:num>
  <w:num xmlns:p2="http://schemas.microsoft.com/office/word/2016/wordml/cid" w:numId="95" p2:durableId="218131392">
    <w:abstractNumId w:val="91"/>
  </w:num>
  <w:num xmlns:p2="http://schemas.microsoft.com/office/word/2016/wordml/cid" w:numId="96" p2:durableId="2087071568">
    <w:abstractNumId w:val="103"/>
  </w:num>
  <w:num xmlns:p2="http://schemas.microsoft.com/office/word/2016/wordml/cid" w:numId="97" p2:durableId="1305113896">
    <w:abstractNumId w:val="126"/>
  </w:num>
  <w:num xmlns:p2="http://schemas.microsoft.com/office/word/2016/wordml/cid" w:numId="98" p2:durableId="1221481108">
    <w:abstractNumId w:val="139"/>
  </w:num>
  <w:num xmlns:p2="http://schemas.microsoft.com/office/word/2016/wordml/cid" w:numId="99" p2:durableId="939800807">
    <w:abstractNumId w:val="19"/>
  </w:num>
  <w:num xmlns:p2="http://schemas.microsoft.com/office/word/2016/wordml/cid" w:numId="100" p2:durableId="1145007047">
    <w:abstractNumId w:val="35"/>
  </w:num>
  <w:num xmlns:p2="http://schemas.microsoft.com/office/word/2016/wordml/cid" w:numId="101" p2:durableId="179047351">
    <w:abstractNumId w:val="111"/>
  </w:num>
  <w:num xmlns:p2="http://schemas.microsoft.com/office/word/2016/wordml/cid" w:numId="102" p2:durableId="198779963">
    <w:abstractNumId w:val="36"/>
  </w:num>
  <w:num xmlns:p2="http://schemas.microsoft.com/office/word/2016/wordml/cid" w:numId="103" p2:durableId="699282807">
    <w:abstractNumId w:val="72"/>
  </w:num>
  <w:num xmlns:p2="http://schemas.microsoft.com/office/word/2016/wordml/cid" w:numId="104" p2:durableId="1619098858">
    <w:abstractNumId w:val="131"/>
  </w:num>
  <w:num xmlns:p2="http://schemas.microsoft.com/office/word/2016/wordml/cid" w:numId="105" p2:durableId="1684283690">
    <w:abstractNumId w:val="34"/>
  </w:num>
  <w:num xmlns:p2="http://schemas.microsoft.com/office/word/2016/wordml/cid" w:numId="106" p2:durableId="2146921406">
    <w:abstractNumId w:val="117"/>
  </w:num>
  <w:num xmlns:p2="http://schemas.microsoft.com/office/word/2016/wordml/cid" w:numId="107" p2:durableId="715130382">
    <w:abstractNumId w:val="143"/>
  </w:num>
  <w:num xmlns:p2="http://schemas.microsoft.com/office/word/2016/wordml/cid" w:numId="108" p2:durableId="1887520783">
    <w:abstractNumId w:val="65"/>
  </w:num>
  <w:num xmlns:p2="http://schemas.microsoft.com/office/word/2016/wordml/cid" w:numId="109" p2:durableId="666783178">
    <w:abstractNumId w:val="38"/>
  </w:num>
  <w:num xmlns:p2="http://schemas.microsoft.com/office/word/2016/wordml/cid" w:numId="110" p2:durableId="196964984">
    <w:abstractNumId w:val="40"/>
  </w:num>
  <w:num xmlns:p2="http://schemas.microsoft.com/office/word/2016/wordml/cid" w:numId="111" p2:durableId="1128010087">
    <w:abstractNumId w:val="73"/>
  </w:num>
  <w:num xmlns:p2="http://schemas.microsoft.com/office/word/2016/wordml/cid" w:numId="112" p2:durableId="1291788610">
    <w:abstractNumId w:val="108"/>
  </w:num>
  <w:num xmlns:p2="http://schemas.microsoft.com/office/word/2016/wordml/cid" w:numId="113" p2:durableId="549465031">
    <w:abstractNumId w:val="12"/>
  </w:num>
  <w:num xmlns:p2="http://schemas.microsoft.com/office/word/2016/wordml/cid" w:numId="114" p2:durableId="832797937">
    <w:abstractNumId w:val="105"/>
  </w:num>
  <w:num xmlns:p2="http://schemas.microsoft.com/office/word/2016/wordml/cid" w:numId="115" p2:durableId="970786135">
    <w:abstractNumId w:val="144"/>
  </w:num>
  <w:num xmlns:p2="http://schemas.microsoft.com/office/word/2016/wordml/cid" w:numId="116" p2:durableId="109470023">
    <w:abstractNumId w:val="123"/>
  </w:num>
  <w:num xmlns:p2="http://schemas.microsoft.com/office/word/2016/wordml/cid" w:numId="117" p2:durableId="802574555">
    <w:abstractNumId w:val="8"/>
  </w:num>
  <w:num xmlns:p2="http://schemas.microsoft.com/office/word/2016/wordml/cid" w:numId="118" p2:durableId="810252497">
    <w:abstractNumId w:val="52"/>
  </w:num>
  <w:num xmlns:p2="http://schemas.microsoft.com/office/word/2016/wordml/cid" w:numId="119" p2:durableId="750084473">
    <w:abstractNumId w:val="17"/>
  </w:num>
  <w:num xmlns:p2="http://schemas.microsoft.com/office/word/2016/wordml/cid" w:numId="120" p2:durableId="925923805">
    <w:abstractNumId w:val="67"/>
  </w:num>
  <w:num xmlns:p2="http://schemas.microsoft.com/office/word/2016/wordml/cid" w:numId="121" p2:durableId="2021152902">
    <w:abstractNumId w:val="87"/>
  </w:num>
  <w:num xmlns:p2="http://schemas.microsoft.com/office/word/2016/wordml/cid" w:numId="122" p2:durableId="1737703690">
    <w:abstractNumId w:val="98"/>
  </w:num>
  <w:num xmlns:p2="http://schemas.microsoft.com/office/word/2016/wordml/cid" w:numId="123" p2:durableId="1657803418">
    <w:abstractNumId w:val="88"/>
  </w:num>
  <w:num xmlns:p2="http://schemas.microsoft.com/office/word/2016/wordml/cid" w:numId="124" p2:durableId="747924947">
    <w:abstractNumId w:val="27"/>
  </w:num>
  <w:num xmlns:p2="http://schemas.microsoft.com/office/word/2016/wordml/cid" w:numId="125" p2:durableId="2112234997">
    <w:abstractNumId w:val="95"/>
  </w:num>
  <w:num xmlns:p2="http://schemas.microsoft.com/office/word/2016/wordml/cid" w:numId="126" p2:durableId="1827041906">
    <w:abstractNumId w:val="116"/>
  </w:num>
  <w:num xmlns:p2="http://schemas.microsoft.com/office/word/2016/wordml/cid" w:numId="127" p2:durableId="2000648925">
    <w:abstractNumId w:val="76"/>
  </w:num>
  <w:num xmlns:p2="http://schemas.microsoft.com/office/word/2016/wordml/cid" w:numId="128" p2:durableId="607468036">
    <w:abstractNumId w:val="112"/>
  </w:num>
  <w:num xmlns:p2="http://schemas.microsoft.com/office/word/2016/wordml/cid" w:numId="129" p2:durableId="373696419">
    <w:abstractNumId w:val="106"/>
  </w:num>
  <w:num xmlns:p2="http://schemas.microsoft.com/office/word/2016/wordml/cid" w:numId="130" p2:durableId="225339018">
    <w:abstractNumId w:val="26"/>
  </w:num>
  <w:num xmlns:p2="http://schemas.microsoft.com/office/word/2016/wordml/cid" w:numId="131" p2:durableId="1015575231">
    <w:abstractNumId w:val="85"/>
  </w:num>
  <w:num xmlns:p2="http://schemas.microsoft.com/office/word/2016/wordml/cid" w:numId="132" p2:durableId="653919975">
    <w:abstractNumId w:val="0"/>
  </w:num>
  <w:num xmlns:p2="http://schemas.microsoft.com/office/word/2016/wordml/cid" w:numId="133" p2:durableId="2122609663">
    <w:abstractNumId w:val="74"/>
  </w:num>
  <w:num xmlns:p2="http://schemas.microsoft.com/office/word/2016/wordml/cid" w:numId="134" p2:durableId="1177040188">
    <w:abstractNumId w:val="152"/>
  </w:num>
  <w:num xmlns:p2="http://schemas.microsoft.com/office/word/2016/wordml/cid" w:numId="135" p2:durableId="126553122">
    <w:abstractNumId w:val="24"/>
  </w:num>
  <w:num xmlns:p2="http://schemas.microsoft.com/office/word/2016/wordml/cid" w:numId="136" p2:durableId="1577978731">
    <w:abstractNumId w:val="97"/>
  </w:num>
  <w:num xmlns:p2="http://schemas.microsoft.com/office/word/2016/wordml/cid" w:numId="137" p2:durableId="388572143">
    <w:abstractNumId w:val="45"/>
  </w:num>
  <w:num xmlns:p2="http://schemas.microsoft.com/office/word/2016/wordml/cid" w:numId="138" p2:durableId="847788489">
    <w:abstractNumId w:val="28"/>
  </w:num>
  <w:num xmlns:p2="http://schemas.microsoft.com/office/word/2016/wordml/cid" w:numId="139" p2:durableId="950629172">
    <w:abstractNumId w:val="127"/>
  </w:num>
  <w:num xmlns:p2="http://schemas.microsoft.com/office/word/2016/wordml/cid" w:numId="140" p2:durableId="675427137">
    <w:abstractNumId w:val="133"/>
  </w:num>
  <w:num xmlns:p2="http://schemas.microsoft.com/office/word/2016/wordml/cid" w:numId="141" p2:durableId="1031808048">
    <w:abstractNumId w:val="79"/>
  </w:num>
  <w:num xmlns:p2="http://schemas.microsoft.com/office/word/2016/wordml/cid" w:numId="142" p2:durableId="1445424860">
    <w:abstractNumId w:val="77"/>
  </w:num>
  <w:num xmlns:p2="http://schemas.microsoft.com/office/word/2016/wordml/cid" w:numId="143" p2:durableId="153302829">
    <w:abstractNumId w:val="5"/>
  </w:num>
  <w:num xmlns:p2="http://schemas.microsoft.com/office/word/2016/wordml/cid" w:numId="144" p2:durableId="1941260613">
    <w:abstractNumId w:val="118"/>
  </w:num>
  <w:num xmlns:p2="http://schemas.microsoft.com/office/word/2016/wordml/cid" w:numId="145" p2:durableId="1175457459">
    <w:abstractNumId w:val="101"/>
  </w:num>
  <w:num xmlns:p2="http://schemas.microsoft.com/office/word/2016/wordml/cid" w:numId="146" p2:durableId="256181777">
    <w:abstractNumId w:val="121"/>
  </w:num>
  <w:num xmlns:p2="http://schemas.microsoft.com/office/word/2016/wordml/cid" w:numId="147" p2:durableId="2102482885">
    <w:abstractNumId w:val="70"/>
  </w:num>
  <w:num xmlns:p2="http://schemas.microsoft.com/office/word/2016/wordml/cid" w:numId="148" p2:durableId="367874518">
    <w:abstractNumId w:val="109"/>
  </w:num>
  <w:num xmlns:p2="http://schemas.microsoft.com/office/word/2016/wordml/cid" w:numId="149" p2:durableId="1025013751">
    <w:abstractNumId w:val="7"/>
  </w:num>
  <w:num xmlns:p2="http://schemas.microsoft.com/office/word/2016/wordml/cid" w:numId="150" p2:durableId="2100173912">
    <w:abstractNumId w:val="147"/>
  </w:num>
  <w:num xmlns:p2="http://schemas.microsoft.com/office/word/2016/wordml/cid" w:numId="151" p2:durableId="1748964653">
    <w:abstractNumId w:val="136"/>
  </w:num>
  <w:num xmlns:p2="http://schemas.microsoft.com/office/word/2016/wordml/cid" w:numId="152" p2:durableId="1889566262">
    <w:abstractNumId w:val="49"/>
  </w:num>
  <w:num xmlns:p2="http://schemas.microsoft.com/office/word/2016/wordml/cid" w:numId="153" p2:durableId="1601596499">
    <w:abstractNumId w:val="110"/>
  </w:num>
  <w:num xmlns:p2="http://schemas.microsoft.com/office/word/2016/wordml/cid" w:numId="154" p2:durableId="76678610">
    <w:abstractNumId w:val="130"/>
  </w:num>
  <w:num xmlns:p2="http://schemas.microsoft.com/office/word/2016/wordml/cid" w:numId="155" p2:durableId="1006516064">
    <w:abstractNumId w:val="82"/>
  </w:num>
  <w:num xmlns:p2="http://schemas.microsoft.com/office/word/2016/wordml/cid" w:numId="156" p2:durableId="299649810">
    <w:abstractNumId w:val="60"/>
  </w:num>
  <w:num xmlns:p2="http://schemas.microsoft.com/office/word/2016/wordml/cid" w:numId="157" p2:durableId="291667747">
    <w:abstractNumId w:val="102"/>
  </w:num>
  <w:num xmlns:p2="http://schemas.microsoft.com/office/word/2016/wordml/cid" w:numId="158" p2:durableId="753823537">
    <w:abstractNumId w:val="37"/>
  </w:num>
  <w:num xmlns:p2="http://schemas.microsoft.com/office/word/2016/wordml/cid" w:numId="159" p2:durableId="1274823711">
    <w:abstractNumId w:val="43"/>
  </w:num>
  <w:num xmlns:p2="http://schemas.microsoft.com/office/word/2016/wordml/cid" w:numId="160" p2:durableId="692193177">
    <w:abstractNumId w:val="146"/>
  </w:num>
  <w:num xmlns:p2="http://schemas.microsoft.com/office/word/2016/wordml/cid" w:numId="161" p2:durableId="688023827">
    <w:abstractNumId w:val="62"/>
  </w:num>
  <w:num xmlns:p2="http://schemas.microsoft.com/office/word/2016/wordml/cid" w:numId="162" p2:durableId="1267035614">
    <w:abstractNumId w:val="48"/>
  </w:num>
  <w:num xmlns:p2="http://schemas.microsoft.com/office/word/2016/wordml/cid" w:numId="163" p2:durableId="708460830">
    <w:abstractNumId w:val="157"/>
  </w:num>
  <w:num xmlns:p2="http://schemas.microsoft.com/office/word/2016/wordml/cid" w:numId="164" p2:durableId="1275476929">
    <w:abstractNumId w:val="61"/>
  </w:num>
  <w:num xmlns:p2="http://schemas.microsoft.com/office/word/2016/wordml/cid" w:numId="165" p2:durableId="555625021">
    <w:abstractNumId w:val="141"/>
  </w:num>
  <w:numIdMacAtCleanup w:val="1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rosław Kuchta">
    <w15:presenceInfo w15:providerId="Windows Live" w15:userId="8f571b7848c072ca"/>
  </w15:person>
  <w15:person w15:author="Daniel Pater">
    <w15:presenceInfo w15:providerId="Windows Live" w15:userId="452f83b80ba0e8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trackRevisions/>
  <w:defaultTabStop w:val="709"/>
  <w:hyphenationZone w:val="425"/>
  <w:characterSpacingControl w:val="doNotCompress"/>
  <w:hdrShapeDefaults>
    <o:shapedefaults v:ext="edit" spidmax="2050"/>
  </w:hdrShapeDefaults>
  <w:footnotePr>
    <w:numFmt w:val="chicago"/>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63A8"/>
    <w:rsid w:val="00000185"/>
    <w:rsid w:val="00001FB0"/>
    <w:rsid w:val="000034C2"/>
    <w:rsid w:val="000066BA"/>
    <w:rsid w:val="00006C16"/>
    <w:rsid w:val="0000788A"/>
    <w:rsid w:val="00007BD6"/>
    <w:rsid w:val="000100BD"/>
    <w:rsid w:val="0001119D"/>
    <w:rsid w:val="0001128A"/>
    <w:rsid w:val="000112CA"/>
    <w:rsid w:val="000114DD"/>
    <w:rsid w:val="00011795"/>
    <w:rsid w:val="000126D0"/>
    <w:rsid w:val="00012C45"/>
    <w:rsid w:val="00012FDE"/>
    <w:rsid w:val="00017267"/>
    <w:rsid w:val="00017AE9"/>
    <w:rsid w:val="00020350"/>
    <w:rsid w:val="000216B9"/>
    <w:rsid w:val="00022279"/>
    <w:rsid w:val="00023539"/>
    <w:rsid w:val="0002400F"/>
    <w:rsid w:val="00025B28"/>
    <w:rsid w:val="00026D7E"/>
    <w:rsid w:val="00027D75"/>
    <w:rsid w:val="0003039E"/>
    <w:rsid w:val="00030F77"/>
    <w:rsid w:val="000311FE"/>
    <w:rsid w:val="00032398"/>
    <w:rsid w:val="0003266A"/>
    <w:rsid w:val="00032A67"/>
    <w:rsid w:val="00032DF2"/>
    <w:rsid w:val="000330CC"/>
    <w:rsid w:val="0003378D"/>
    <w:rsid w:val="00034351"/>
    <w:rsid w:val="00035511"/>
    <w:rsid w:val="000364DC"/>
    <w:rsid w:val="000365C6"/>
    <w:rsid w:val="00037697"/>
    <w:rsid w:val="00040E7C"/>
    <w:rsid w:val="0004111D"/>
    <w:rsid w:val="0004291A"/>
    <w:rsid w:val="00042AC4"/>
    <w:rsid w:val="0004363E"/>
    <w:rsid w:val="00043FCA"/>
    <w:rsid w:val="00045645"/>
    <w:rsid w:val="0004640A"/>
    <w:rsid w:val="00046B10"/>
    <w:rsid w:val="0005009C"/>
    <w:rsid w:val="00051CED"/>
    <w:rsid w:val="000543E7"/>
    <w:rsid w:val="00055122"/>
    <w:rsid w:val="00056005"/>
    <w:rsid w:val="00056EE2"/>
    <w:rsid w:val="00057CBA"/>
    <w:rsid w:val="00057DC7"/>
    <w:rsid w:val="00060231"/>
    <w:rsid w:val="00060509"/>
    <w:rsid w:val="00060CBB"/>
    <w:rsid w:val="00061440"/>
    <w:rsid w:val="00061A98"/>
    <w:rsid w:val="00061B11"/>
    <w:rsid w:val="000623EC"/>
    <w:rsid w:val="0006254E"/>
    <w:rsid w:val="00062940"/>
    <w:rsid w:val="00062E3E"/>
    <w:rsid w:val="00063C32"/>
    <w:rsid w:val="00064B06"/>
    <w:rsid w:val="000664F4"/>
    <w:rsid w:val="0006655A"/>
    <w:rsid w:val="00066E6F"/>
    <w:rsid w:val="00067956"/>
    <w:rsid w:val="000713AC"/>
    <w:rsid w:val="00072861"/>
    <w:rsid w:val="000760BD"/>
    <w:rsid w:val="00076123"/>
    <w:rsid w:val="00077C67"/>
    <w:rsid w:val="000809BA"/>
    <w:rsid w:val="000809CA"/>
    <w:rsid w:val="00080B18"/>
    <w:rsid w:val="00081B89"/>
    <w:rsid w:val="00081DCB"/>
    <w:rsid w:val="00081EE9"/>
    <w:rsid w:val="0008260B"/>
    <w:rsid w:val="00082FE9"/>
    <w:rsid w:val="000831B1"/>
    <w:rsid w:val="00083573"/>
    <w:rsid w:val="00083A38"/>
    <w:rsid w:val="00083B54"/>
    <w:rsid w:val="00084ACE"/>
    <w:rsid w:val="00085CA6"/>
    <w:rsid w:val="0008672E"/>
    <w:rsid w:val="00086DCA"/>
    <w:rsid w:val="00087201"/>
    <w:rsid w:val="000905F0"/>
    <w:rsid w:val="00091296"/>
    <w:rsid w:val="000914CE"/>
    <w:rsid w:val="0009160D"/>
    <w:rsid w:val="00091CA9"/>
    <w:rsid w:val="00091E4F"/>
    <w:rsid w:val="0009245F"/>
    <w:rsid w:val="0009256E"/>
    <w:rsid w:val="00092E9F"/>
    <w:rsid w:val="000932B9"/>
    <w:rsid w:val="00095A00"/>
    <w:rsid w:val="00095BC5"/>
    <w:rsid w:val="0009774E"/>
    <w:rsid w:val="000A0286"/>
    <w:rsid w:val="000A0F20"/>
    <w:rsid w:val="000A1DA4"/>
    <w:rsid w:val="000A217E"/>
    <w:rsid w:val="000A224D"/>
    <w:rsid w:val="000A2589"/>
    <w:rsid w:val="000A2AB1"/>
    <w:rsid w:val="000A2E28"/>
    <w:rsid w:val="000A3129"/>
    <w:rsid w:val="000A4BAC"/>
    <w:rsid w:val="000A51E5"/>
    <w:rsid w:val="000A6AB8"/>
    <w:rsid w:val="000A6C47"/>
    <w:rsid w:val="000A6D38"/>
    <w:rsid w:val="000A7119"/>
    <w:rsid w:val="000A7E95"/>
    <w:rsid w:val="000B09A5"/>
    <w:rsid w:val="000B13C3"/>
    <w:rsid w:val="000B1629"/>
    <w:rsid w:val="000B18AB"/>
    <w:rsid w:val="000B1B5F"/>
    <w:rsid w:val="000B2E11"/>
    <w:rsid w:val="000B4932"/>
    <w:rsid w:val="000B4C48"/>
    <w:rsid w:val="000B4EA9"/>
    <w:rsid w:val="000B5585"/>
    <w:rsid w:val="000B5D9F"/>
    <w:rsid w:val="000B641F"/>
    <w:rsid w:val="000B6B3A"/>
    <w:rsid w:val="000B6E5B"/>
    <w:rsid w:val="000B79A7"/>
    <w:rsid w:val="000B7F50"/>
    <w:rsid w:val="000C006B"/>
    <w:rsid w:val="000C21D6"/>
    <w:rsid w:val="000C3294"/>
    <w:rsid w:val="000C4900"/>
    <w:rsid w:val="000C4AE5"/>
    <w:rsid w:val="000C67D7"/>
    <w:rsid w:val="000C6C50"/>
    <w:rsid w:val="000D0477"/>
    <w:rsid w:val="000D0E93"/>
    <w:rsid w:val="000D272E"/>
    <w:rsid w:val="000D3DD1"/>
    <w:rsid w:val="000D3E6E"/>
    <w:rsid w:val="000D4BCF"/>
    <w:rsid w:val="000D540F"/>
    <w:rsid w:val="000D6589"/>
    <w:rsid w:val="000E010A"/>
    <w:rsid w:val="000E0E6E"/>
    <w:rsid w:val="000E1A1A"/>
    <w:rsid w:val="000E30D2"/>
    <w:rsid w:val="000E4AF6"/>
    <w:rsid w:val="000E5307"/>
    <w:rsid w:val="000E5AF6"/>
    <w:rsid w:val="000E687B"/>
    <w:rsid w:val="000E72FB"/>
    <w:rsid w:val="000E7B2C"/>
    <w:rsid w:val="000F0C1A"/>
    <w:rsid w:val="000F0C4D"/>
    <w:rsid w:val="000F0D65"/>
    <w:rsid w:val="000F0FF0"/>
    <w:rsid w:val="000F11B1"/>
    <w:rsid w:val="000F1955"/>
    <w:rsid w:val="000F2346"/>
    <w:rsid w:val="000F2AE0"/>
    <w:rsid w:val="000F2E74"/>
    <w:rsid w:val="000F395C"/>
    <w:rsid w:val="000F3F9B"/>
    <w:rsid w:val="000F489E"/>
    <w:rsid w:val="000F5162"/>
    <w:rsid w:val="000F588B"/>
    <w:rsid w:val="000F5CB5"/>
    <w:rsid w:val="000F5F1A"/>
    <w:rsid w:val="000F73DC"/>
    <w:rsid w:val="000F7765"/>
    <w:rsid w:val="0010169C"/>
    <w:rsid w:val="0010277B"/>
    <w:rsid w:val="00103A5E"/>
    <w:rsid w:val="00103A80"/>
    <w:rsid w:val="00105A26"/>
    <w:rsid w:val="001064C9"/>
    <w:rsid w:val="00107AE7"/>
    <w:rsid w:val="00107C5D"/>
    <w:rsid w:val="00107E15"/>
    <w:rsid w:val="00111645"/>
    <w:rsid w:val="00112DCB"/>
    <w:rsid w:val="00113D0B"/>
    <w:rsid w:val="00113DD4"/>
    <w:rsid w:val="00113F62"/>
    <w:rsid w:val="00115217"/>
    <w:rsid w:val="00115FFC"/>
    <w:rsid w:val="001165C5"/>
    <w:rsid w:val="00116AD8"/>
    <w:rsid w:val="0011DCE2"/>
    <w:rsid w:val="0012031E"/>
    <w:rsid w:val="00120451"/>
    <w:rsid w:val="00121E66"/>
    <w:rsid w:val="001223BF"/>
    <w:rsid w:val="00122DF5"/>
    <w:rsid w:val="001230DE"/>
    <w:rsid w:val="00123C09"/>
    <w:rsid w:val="00123CFA"/>
    <w:rsid w:val="00123E64"/>
    <w:rsid w:val="001244E1"/>
    <w:rsid w:val="00125468"/>
    <w:rsid w:val="00125718"/>
    <w:rsid w:val="0012632A"/>
    <w:rsid w:val="001263B0"/>
    <w:rsid w:val="001264DB"/>
    <w:rsid w:val="00130A88"/>
    <w:rsid w:val="00131586"/>
    <w:rsid w:val="00131D1E"/>
    <w:rsid w:val="001331F2"/>
    <w:rsid w:val="0013448D"/>
    <w:rsid w:val="00134863"/>
    <w:rsid w:val="00135888"/>
    <w:rsid w:val="00135A75"/>
    <w:rsid w:val="0013687E"/>
    <w:rsid w:val="00136AE6"/>
    <w:rsid w:val="00136D7A"/>
    <w:rsid w:val="0014066E"/>
    <w:rsid w:val="00141122"/>
    <w:rsid w:val="00141539"/>
    <w:rsid w:val="00141D46"/>
    <w:rsid w:val="001420C9"/>
    <w:rsid w:val="00142E05"/>
    <w:rsid w:val="00143972"/>
    <w:rsid w:val="0015050F"/>
    <w:rsid w:val="00151A00"/>
    <w:rsid w:val="00152206"/>
    <w:rsid w:val="00152424"/>
    <w:rsid w:val="0015265A"/>
    <w:rsid w:val="00153449"/>
    <w:rsid w:val="00153ACA"/>
    <w:rsid w:val="00154388"/>
    <w:rsid w:val="00155660"/>
    <w:rsid w:val="00156224"/>
    <w:rsid w:val="0015724A"/>
    <w:rsid w:val="00157902"/>
    <w:rsid w:val="00161928"/>
    <w:rsid w:val="0016215B"/>
    <w:rsid w:val="00163151"/>
    <w:rsid w:val="00163AC6"/>
    <w:rsid w:val="00163F34"/>
    <w:rsid w:val="0016480E"/>
    <w:rsid w:val="00164C30"/>
    <w:rsid w:val="00164E7E"/>
    <w:rsid w:val="00167993"/>
    <w:rsid w:val="00167CBA"/>
    <w:rsid w:val="00170389"/>
    <w:rsid w:val="001710D9"/>
    <w:rsid w:val="001712A0"/>
    <w:rsid w:val="00171B99"/>
    <w:rsid w:val="0017245D"/>
    <w:rsid w:val="00172870"/>
    <w:rsid w:val="00172A59"/>
    <w:rsid w:val="00172B9C"/>
    <w:rsid w:val="0017335C"/>
    <w:rsid w:val="0017383B"/>
    <w:rsid w:val="00173C6E"/>
    <w:rsid w:val="0017470C"/>
    <w:rsid w:val="00175F0B"/>
    <w:rsid w:val="00175F9D"/>
    <w:rsid w:val="001769EC"/>
    <w:rsid w:val="00176E29"/>
    <w:rsid w:val="001774AD"/>
    <w:rsid w:val="00177862"/>
    <w:rsid w:val="001802CC"/>
    <w:rsid w:val="00180E29"/>
    <w:rsid w:val="0018177A"/>
    <w:rsid w:val="001819C9"/>
    <w:rsid w:val="00182415"/>
    <w:rsid w:val="00182437"/>
    <w:rsid w:val="001826C9"/>
    <w:rsid w:val="0018689A"/>
    <w:rsid w:val="00186D95"/>
    <w:rsid w:val="00186F21"/>
    <w:rsid w:val="0018759C"/>
    <w:rsid w:val="001900C9"/>
    <w:rsid w:val="00190AD9"/>
    <w:rsid w:val="001912DE"/>
    <w:rsid w:val="0019204C"/>
    <w:rsid w:val="00192166"/>
    <w:rsid w:val="00192522"/>
    <w:rsid w:val="0019288A"/>
    <w:rsid w:val="00192FD3"/>
    <w:rsid w:val="00193A16"/>
    <w:rsid w:val="00193AB1"/>
    <w:rsid w:val="00193F2E"/>
    <w:rsid w:val="00193FF3"/>
    <w:rsid w:val="00194A85"/>
    <w:rsid w:val="00194B75"/>
    <w:rsid w:val="001958CE"/>
    <w:rsid w:val="001958E1"/>
    <w:rsid w:val="0019627C"/>
    <w:rsid w:val="00196A3B"/>
    <w:rsid w:val="00196CE0"/>
    <w:rsid w:val="001975C9"/>
    <w:rsid w:val="001A1B35"/>
    <w:rsid w:val="001A2E36"/>
    <w:rsid w:val="001A36AD"/>
    <w:rsid w:val="001A41FD"/>
    <w:rsid w:val="001A503D"/>
    <w:rsid w:val="001A50E8"/>
    <w:rsid w:val="001A62E8"/>
    <w:rsid w:val="001A6407"/>
    <w:rsid w:val="001A710B"/>
    <w:rsid w:val="001A785B"/>
    <w:rsid w:val="001A7B14"/>
    <w:rsid w:val="001A7B98"/>
    <w:rsid w:val="001B284D"/>
    <w:rsid w:val="001B298A"/>
    <w:rsid w:val="001B3936"/>
    <w:rsid w:val="001B4B6B"/>
    <w:rsid w:val="001C0E0E"/>
    <w:rsid w:val="001C2E31"/>
    <w:rsid w:val="001C32B6"/>
    <w:rsid w:val="001C3DD9"/>
    <w:rsid w:val="001C702B"/>
    <w:rsid w:val="001C750A"/>
    <w:rsid w:val="001D026E"/>
    <w:rsid w:val="001D06D9"/>
    <w:rsid w:val="001D21BE"/>
    <w:rsid w:val="001D2F06"/>
    <w:rsid w:val="001D3340"/>
    <w:rsid w:val="001D4091"/>
    <w:rsid w:val="001D5132"/>
    <w:rsid w:val="001D70AC"/>
    <w:rsid w:val="001E15B3"/>
    <w:rsid w:val="001E24E5"/>
    <w:rsid w:val="001E284D"/>
    <w:rsid w:val="001E3319"/>
    <w:rsid w:val="001E43F6"/>
    <w:rsid w:val="001E4442"/>
    <w:rsid w:val="001E534F"/>
    <w:rsid w:val="001E6313"/>
    <w:rsid w:val="001E649D"/>
    <w:rsid w:val="001E6FB8"/>
    <w:rsid w:val="001E7B3E"/>
    <w:rsid w:val="001F12B8"/>
    <w:rsid w:val="001F188E"/>
    <w:rsid w:val="001F1F88"/>
    <w:rsid w:val="001F3A38"/>
    <w:rsid w:val="001F522B"/>
    <w:rsid w:val="001F61DC"/>
    <w:rsid w:val="001F6480"/>
    <w:rsid w:val="001F6616"/>
    <w:rsid w:val="001F6818"/>
    <w:rsid w:val="001F68A2"/>
    <w:rsid w:val="001F6AC4"/>
    <w:rsid w:val="002000D2"/>
    <w:rsid w:val="002009A8"/>
    <w:rsid w:val="00201AEC"/>
    <w:rsid w:val="00202BB2"/>
    <w:rsid w:val="00202D65"/>
    <w:rsid w:val="00203057"/>
    <w:rsid w:val="002030EB"/>
    <w:rsid w:val="00204CE3"/>
    <w:rsid w:val="002051B7"/>
    <w:rsid w:val="00205DD5"/>
    <w:rsid w:val="002061EC"/>
    <w:rsid w:val="00206B83"/>
    <w:rsid w:val="002076ED"/>
    <w:rsid w:val="002077B8"/>
    <w:rsid w:val="00207A63"/>
    <w:rsid w:val="0021093E"/>
    <w:rsid w:val="00211687"/>
    <w:rsid w:val="00211D6E"/>
    <w:rsid w:val="002120EF"/>
    <w:rsid w:val="0021227B"/>
    <w:rsid w:val="00212CC1"/>
    <w:rsid w:val="002133C6"/>
    <w:rsid w:val="002135E8"/>
    <w:rsid w:val="00213E68"/>
    <w:rsid w:val="00213F6C"/>
    <w:rsid w:val="0021577B"/>
    <w:rsid w:val="00215B2E"/>
    <w:rsid w:val="0021601A"/>
    <w:rsid w:val="00216C1B"/>
    <w:rsid w:val="00216D49"/>
    <w:rsid w:val="002205E1"/>
    <w:rsid w:val="002205F2"/>
    <w:rsid w:val="002207AD"/>
    <w:rsid w:val="00220C6E"/>
    <w:rsid w:val="0022269F"/>
    <w:rsid w:val="002258C2"/>
    <w:rsid w:val="00225AE3"/>
    <w:rsid w:val="00225CE4"/>
    <w:rsid w:val="0022661D"/>
    <w:rsid w:val="002279BC"/>
    <w:rsid w:val="00227E04"/>
    <w:rsid w:val="00230189"/>
    <w:rsid w:val="00231CE5"/>
    <w:rsid w:val="0023377D"/>
    <w:rsid w:val="00234D38"/>
    <w:rsid w:val="002357B7"/>
    <w:rsid w:val="00236D2D"/>
    <w:rsid w:val="0023763F"/>
    <w:rsid w:val="00237ACC"/>
    <w:rsid w:val="002403CE"/>
    <w:rsid w:val="002407E0"/>
    <w:rsid w:val="002409EA"/>
    <w:rsid w:val="00240D35"/>
    <w:rsid w:val="0024127C"/>
    <w:rsid w:val="00242D53"/>
    <w:rsid w:val="002431FB"/>
    <w:rsid w:val="00243DB1"/>
    <w:rsid w:val="00244BBA"/>
    <w:rsid w:val="00247A70"/>
    <w:rsid w:val="00250318"/>
    <w:rsid w:val="0025234C"/>
    <w:rsid w:val="002532A1"/>
    <w:rsid w:val="00253612"/>
    <w:rsid w:val="002543C2"/>
    <w:rsid w:val="00255172"/>
    <w:rsid w:val="00255928"/>
    <w:rsid w:val="00256233"/>
    <w:rsid w:val="002565AD"/>
    <w:rsid w:val="002574C7"/>
    <w:rsid w:val="00260A80"/>
    <w:rsid w:val="00260D70"/>
    <w:rsid w:val="0026114B"/>
    <w:rsid w:val="00262195"/>
    <w:rsid w:val="002629DA"/>
    <w:rsid w:val="00262AE4"/>
    <w:rsid w:val="00263964"/>
    <w:rsid w:val="00263D64"/>
    <w:rsid w:val="00263E66"/>
    <w:rsid w:val="002659C1"/>
    <w:rsid w:val="002668A0"/>
    <w:rsid w:val="002709D7"/>
    <w:rsid w:val="002715F1"/>
    <w:rsid w:val="00271A8B"/>
    <w:rsid w:val="00271D72"/>
    <w:rsid w:val="00272042"/>
    <w:rsid w:val="00272C39"/>
    <w:rsid w:val="00272C9E"/>
    <w:rsid w:val="0027352F"/>
    <w:rsid w:val="0027375F"/>
    <w:rsid w:val="002749DF"/>
    <w:rsid w:val="00275101"/>
    <w:rsid w:val="0027658F"/>
    <w:rsid w:val="00277ACF"/>
    <w:rsid w:val="00281181"/>
    <w:rsid w:val="0028122C"/>
    <w:rsid w:val="00282184"/>
    <w:rsid w:val="00283205"/>
    <w:rsid w:val="00283601"/>
    <w:rsid w:val="00283C78"/>
    <w:rsid w:val="00283D3D"/>
    <w:rsid w:val="00283DF2"/>
    <w:rsid w:val="00284A4A"/>
    <w:rsid w:val="002851CB"/>
    <w:rsid w:val="002863F9"/>
    <w:rsid w:val="0028758A"/>
    <w:rsid w:val="00290FD5"/>
    <w:rsid w:val="00292C57"/>
    <w:rsid w:val="002930D7"/>
    <w:rsid w:val="00293656"/>
    <w:rsid w:val="002937D2"/>
    <w:rsid w:val="00293D7D"/>
    <w:rsid w:val="0029430C"/>
    <w:rsid w:val="00294F29"/>
    <w:rsid w:val="00295AF9"/>
    <w:rsid w:val="002966A7"/>
    <w:rsid w:val="00296883"/>
    <w:rsid w:val="00297A4B"/>
    <w:rsid w:val="00297F3A"/>
    <w:rsid w:val="002A2005"/>
    <w:rsid w:val="002A355E"/>
    <w:rsid w:val="002A3C03"/>
    <w:rsid w:val="002A493B"/>
    <w:rsid w:val="002A659D"/>
    <w:rsid w:val="002A73C2"/>
    <w:rsid w:val="002A76E9"/>
    <w:rsid w:val="002A790F"/>
    <w:rsid w:val="002B0127"/>
    <w:rsid w:val="002B1104"/>
    <w:rsid w:val="002B2303"/>
    <w:rsid w:val="002B2F90"/>
    <w:rsid w:val="002B3015"/>
    <w:rsid w:val="002B37B4"/>
    <w:rsid w:val="002B4012"/>
    <w:rsid w:val="002B418E"/>
    <w:rsid w:val="002B4617"/>
    <w:rsid w:val="002B4860"/>
    <w:rsid w:val="002C06E3"/>
    <w:rsid w:val="002C0C47"/>
    <w:rsid w:val="002C0D6D"/>
    <w:rsid w:val="002C1571"/>
    <w:rsid w:val="002C1C6B"/>
    <w:rsid w:val="002C3913"/>
    <w:rsid w:val="002C3FD0"/>
    <w:rsid w:val="002C4FF7"/>
    <w:rsid w:val="002C5476"/>
    <w:rsid w:val="002C6E61"/>
    <w:rsid w:val="002D0243"/>
    <w:rsid w:val="002D0F34"/>
    <w:rsid w:val="002D1B4B"/>
    <w:rsid w:val="002D2FCD"/>
    <w:rsid w:val="002D4736"/>
    <w:rsid w:val="002D511E"/>
    <w:rsid w:val="002D53A2"/>
    <w:rsid w:val="002D7856"/>
    <w:rsid w:val="002D78D7"/>
    <w:rsid w:val="002E0B60"/>
    <w:rsid w:val="002E11DB"/>
    <w:rsid w:val="002E31D8"/>
    <w:rsid w:val="002E3A92"/>
    <w:rsid w:val="002E4392"/>
    <w:rsid w:val="002E7BEC"/>
    <w:rsid w:val="002E7C3B"/>
    <w:rsid w:val="002E7CFD"/>
    <w:rsid w:val="002F01E1"/>
    <w:rsid w:val="002F03D4"/>
    <w:rsid w:val="002F05CF"/>
    <w:rsid w:val="002F14B5"/>
    <w:rsid w:val="002F1D97"/>
    <w:rsid w:val="002F27CB"/>
    <w:rsid w:val="002F3D6B"/>
    <w:rsid w:val="002F50BA"/>
    <w:rsid w:val="002F6467"/>
    <w:rsid w:val="002F7F23"/>
    <w:rsid w:val="00300036"/>
    <w:rsid w:val="0030008F"/>
    <w:rsid w:val="00300E23"/>
    <w:rsid w:val="00301881"/>
    <w:rsid w:val="003026ED"/>
    <w:rsid w:val="003033B4"/>
    <w:rsid w:val="0030372C"/>
    <w:rsid w:val="0030459C"/>
    <w:rsid w:val="003048AB"/>
    <w:rsid w:val="00305278"/>
    <w:rsid w:val="00306121"/>
    <w:rsid w:val="00306983"/>
    <w:rsid w:val="003071E0"/>
    <w:rsid w:val="00311D53"/>
    <w:rsid w:val="00312346"/>
    <w:rsid w:val="00312AC3"/>
    <w:rsid w:val="00312C0E"/>
    <w:rsid w:val="00312C7D"/>
    <w:rsid w:val="00313A19"/>
    <w:rsid w:val="00313F55"/>
    <w:rsid w:val="003153A8"/>
    <w:rsid w:val="00317D1A"/>
    <w:rsid w:val="00317EBD"/>
    <w:rsid w:val="003205EE"/>
    <w:rsid w:val="00322921"/>
    <w:rsid w:val="00323E9B"/>
    <w:rsid w:val="003254E9"/>
    <w:rsid w:val="00327CBB"/>
    <w:rsid w:val="00331C07"/>
    <w:rsid w:val="00331D51"/>
    <w:rsid w:val="0033274A"/>
    <w:rsid w:val="0033394A"/>
    <w:rsid w:val="003345AC"/>
    <w:rsid w:val="00336914"/>
    <w:rsid w:val="003375B0"/>
    <w:rsid w:val="00341080"/>
    <w:rsid w:val="00342146"/>
    <w:rsid w:val="00342405"/>
    <w:rsid w:val="00342BDA"/>
    <w:rsid w:val="0034382B"/>
    <w:rsid w:val="00343D4E"/>
    <w:rsid w:val="0034478E"/>
    <w:rsid w:val="003450DA"/>
    <w:rsid w:val="00345D30"/>
    <w:rsid w:val="00347425"/>
    <w:rsid w:val="00347FFD"/>
    <w:rsid w:val="0035031D"/>
    <w:rsid w:val="0035059F"/>
    <w:rsid w:val="00350A09"/>
    <w:rsid w:val="00351796"/>
    <w:rsid w:val="00351BFE"/>
    <w:rsid w:val="003539A5"/>
    <w:rsid w:val="00353B25"/>
    <w:rsid w:val="00354E0A"/>
    <w:rsid w:val="003553B6"/>
    <w:rsid w:val="00356C18"/>
    <w:rsid w:val="0035715E"/>
    <w:rsid w:val="003571EA"/>
    <w:rsid w:val="00357BBD"/>
    <w:rsid w:val="00357DA7"/>
    <w:rsid w:val="00361318"/>
    <w:rsid w:val="00361A7F"/>
    <w:rsid w:val="003624CF"/>
    <w:rsid w:val="0036269E"/>
    <w:rsid w:val="00362799"/>
    <w:rsid w:val="003627F9"/>
    <w:rsid w:val="003634B3"/>
    <w:rsid w:val="00364FA6"/>
    <w:rsid w:val="00365B85"/>
    <w:rsid w:val="0037024D"/>
    <w:rsid w:val="00370BD1"/>
    <w:rsid w:val="00372C56"/>
    <w:rsid w:val="00373A0F"/>
    <w:rsid w:val="00373E77"/>
    <w:rsid w:val="0037440B"/>
    <w:rsid w:val="00374F0B"/>
    <w:rsid w:val="00375CC6"/>
    <w:rsid w:val="0037644C"/>
    <w:rsid w:val="003766A3"/>
    <w:rsid w:val="003768A4"/>
    <w:rsid w:val="00376BEF"/>
    <w:rsid w:val="003776E2"/>
    <w:rsid w:val="003809AD"/>
    <w:rsid w:val="00385263"/>
    <w:rsid w:val="003852DB"/>
    <w:rsid w:val="00390188"/>
    <w:rsid w:val="003903E6"/>
    <w:rsid w:val="00390ACA"/>
    <w:rsid w:val="00390E35"/>
    <w:rsid w:val="00390F74"/>
    <w:rsid w:val="00392DD3"/>
    <w:rsid w:val="00393356"/>
    <w:rsid w:val="00394197"/>
    <w:rsid w:val="00396061"/>
    <w:rsid w:val="00397501"/>
    <w:rsid w:val="003A0298"/>
    <w:rsid w:val="003A0973"/>
    <w:rsid w:val="003A203B"/>
    <w:rsid w:val="003A273C"/>
    <w:rsid w:val="003A2F08"/>
    <w:rsid w:val="003A4E74"/>
    <w:rsid w:val="003A4F8A"/>
    <w:rsid w:val="003A5087"/>
    <w:rsid w:val="003A76FA"/>
    <w:rsid w:val="003B06D9"/>
    <w:rsid w:val="003B1721"/>
    <w:rsid w:val="003B2DF1"/>
    <w:rsid w:val="003B369E"/>
    <w:rsid w:val="003B3CD3"/>
    <w:rsid w:val="003B6400"/>
    <w:rsid w:val="003B6571"/>
    <w:rsid w:val="003B6877"/>
    <w:rsid w:val="003B6A2F"/>
    <w:rsid w:val="003B6A5C"/>
    <w:rsid w:val="003C0520"/>
    <w:rsid w:val="003C06A0"/>
    <w:rsid w:val="003C18FF"/>
    <w:rsid w:val="003C3FB6"/>
    <w:rsid w:val="003C5717"/>
    <w:rsid w:val="003C61A4"/>
    <w:rsid w:val="003C6D58"/>
    <w:rsid w:val="003D06E5"/>
    <w:rsid w:val="003D2DE2"/>
    <w:rsid w:val="003D3940"/>
    <w:rsid w:val="003D3D75"/>
    <w:rsid w:val="003D464C"/>
    <w:rsid w:val="003D4669"/>
    <w:rsid w:val="003D51E7"/>
    <w:rsid w:val="003D5229"/>
    <w:rsid w:val="003D58E8"/>
    <w:rsid w:val="003E02C2"/>
    <w:rsid w:val="003E1746"/>
    <w:rsid w:val="003E2A7D"/>
    <w:rsid w:val="003E4E15"/>
    <w:rsid w:val="003E55B9"/>
    <w:rsid w:val="003E5C62"/>
    <w:rsid w:val="003E5EC4"/>
    <w:rsid w:val="003E6991"/>
    <w:rsid w:val="003E6A3F"/>
    <w:rsid w:val="003E6F37"/>
    <w:rsid w:val="003E7ACC"/>
    <w:rsid w:val="003F0D56"/>
    <w:rsid w:val="003F0D66"/>
    <w:rsid w:val="003F0DC0"/>
    <w:rsid w:val="003F4707"/>
    <w:rsid w:val="003F4DD9"/>
    <w:rsid w:val="003F5517"/>
    <w:rsid w:val="003F5634"/>
    <w:rsid w:val="003F67AC"/>
    <w:rsid w:val="00400CBB"/>
    <w:rsid w:val="0040131C"/>
    <w:rsid w:val="0040228F"/>
    <w:rsid w:val="0040264B"/>
    <w:rsid w:val="004031F8"/>
    <w:rsid w:val="004034DC"/>
    <w:rsid w:val="0041067C"/>
    <w:rsid w:val="004108FF"/>
    <w:rsid w:val="004109A5"/>
    <w:rsid w:val="004116FD"/>
    <w:rsid w:val="00412D24"/>
    <w:rsid w:val="0041303F"/>
    <w:rsid w:val="00416308"/>
    <w:rsid w:val="004163FB"/>
    <w:rsid w:val="00416598"/>
    <w:rsid w:val="004167C3"/>
    <w:rsid w:val="00416E77"/>
    <w:rsid w:val="00417243"/>
    <w:rsid w:val="00417858"/>
    <w:rsid w:val="00417EA8"/>
    <w:rsid w:val="0042020D"/>
    <w:rsid w:val="004202B2"/>
    <w:rsid w:val="00420457"/>
    <w:rsid w:val="00421032"/>
    <w:rsid w:val="00421365"/>
    <w:rsid w:val="00421CA0"/>
    <w:rsid w:val="004223CC"/>
    <w:rsid w:val="0042516A"/>
    <w:rsid w:val="0042552E"/>
    <w:rsid w:val="00426182"/>
    <w:rsid w:val="00427263"/>
    <w:rsid w:val="00427418"/>
    <w:rsid w:val="00430E20"/>
    <w:rsid w:val="004317B0"/>
    <w:rsid w:val="00431940"/>
    <w:rsid w:val="00431B01"/>
    <w:rsid w:val="00432C47"/>
    <w:rsid w:val="00433582"/>
    <w:rsid w:val="00433C23"/>
    <w:rsid w:val="00434FEA"/>
    <w:rsid w:val="00436A5A"/>
    <w:rsid w:val="0044144B"/>
    <w:rsid w:val="00441813"/>
    <w:rsid w:val="004427E9"/>
    <w:rsid w:val="00442C25"/>
    <w:rsid w:val="00442E84"/>
    <w:rsid w:val="00443A91"/>
    <w:rsid w:val="00443D11"/>
    <w:rsid w:val="00445285"/>
    <w:rsid w:val="00445E2F"/>
    <w:rsid w:val="004477F3"/>
    <w:rsid w:val="00447BDF"/>
    <w:rsid w:val="00450CE0"/>
    <w:rsid w:val="00451A8C"/>
    <w:rsid w:val="00451FD1"/>
    <w:rsid w:val="00452B63"/>
    <w:rsid w:val="00452C27"/>
    <w:rsid w:val="00453188"/>
    <w:rsid w:val="00453A0C"/>
    <w:rsid w:val="004542A3"/>
    <w:rsid w:val="0045432B"/>
    <w:rsid w:val="00455C1E"/>
    <w:rsid w:val="004561F9"/>
    <w:rsid w:val="00456BEB"/>
    <w:rsid w:val="004579D3"/>
    <w:rsid w:val="00457AC6"/>
    <w:rsid w:val="004604DC"/>
    <w:rsid w:val="00460D0E"/>
    <w:rsid w:val="00461329"/>
    <w:rsid w:val="004638F5"/>
    <w:rsid w:val="004645A7"/>
    <w:rsid w:val="004652C8"/>
    <w:rsid w:val="0046544C"/>
    <w:rsid w:val="004663A8"/>
    <w:rsid w:val="00466440"/>
    <w:rsid w:val="004669D5"/>
    <w:rsid w:val="00466EE3"/>
    <w:rsid w:val="00470A2C"/>
    <w:rsid w:val="004712C4"/>
    <w:rsid w:val="004714C3"/>
    <w:rsid w:val="004726E3"/>
    <w:rsid w:val="00472940"/>
    <w:rsid w:val="00472EA8"/>
    <w:rsid w:val="00472FCE"/>
    <w:rsid w:val="00476112"/>
    <w:rsid w:val="0047698B"/>
    <w:rsid w:val="0048087C"/>
    <w:rsid w:val="00481198"/>
    <w:rsid w:val="00481A2E"/>
    <w:rsid w:val="00481A68"/>
    <w:rsid w:val="00481AC8"/>
    <w:rsid w:val="00482EBD"/>
    <w:rsid w:val="00483158"/>
    <w:rsid w:val="004845CE"/>
    <w:rsid w:val="00485CAA"/>
    <w:rsid w:val="00486099"/>
    <w:rsid w:val="00487785"/>
    <w:rsid w:val="00490F24"/>
    <w:rsid w:val="0049130C"/>
    <w:rsid w:val="004916CB"/>
    <w:rsid w:val="00491961"/>
    <w:rsid w:val="00491C72"/>
    <w:rsid w:val="00491F90"/>
    <w:rsid w:val="00492557"/>
    <w:rsid w:val="00493529"/>
    <w:rsid w:val="00493578"/>
    <w:rsid w:val="00493C36"/>
    <w:rsid w:val="004942C0"/>
    <w:rsid w:val="00494D70"/>
    <w:rsid w:val="00495B88"/>
    <w:rsid w:val="0049615E"/>
    <w:rsid w:val="00496D55"/>
    <w:rsid w:val="004A0B72"/>
    <w:rsid w:val="004A0F6F"/>
    <w:rsid w:val="004A1F73"/>
    <w:rsid w:val="004A2AAA"/>
    <w:rsid w:val="004A2E0E"/>
    <w:rsid w:val="004A3836"/>
    <w:rsid w:val="004A3D0A"/>
    <w:rsid w:val="004A4807"/>
    <w:rsid w:val="004A53CB"/>
    <w:rsid w:val="004A70AB"/>
    <w:rsid w:val="004A7B97"/>
    <w:rsid w:val="004A7DF2"/>
    <w:rsid w:val="004B01C5"/>
    <w:rsid w:val="004B02BF"/>
    <w:rsid w:val="004B18CD"/>
    <w:rsid w:val="004B1F3B"/>
    <w:rsid w:val="004B1F4D"/>
    <w:rsid w:val="004B2396"/>
    <w:rsid w:val="004B2920"/>
    <w:rsid w:val="004B4E6F"/>
    <w:rsid w:val="004B5E91"/>
    <w:rsid w:val="004B7293"/>
    <w:rsid w:val="004C11AA"/>
    <w:rsid w:val="004C2D97"/>
    <w:rsid w:val="004C3333"/>
    <w:rsid w:val="004C380C"/>
    <w:rsid w:val="004C4340"/>
    <w:rsid w:val="004C4610"/>
    <w:rsid w:val="004C4FB7"/>
    <w:rsid w:val="004C536C"/>
    <w:rsid w:val="004C53D1"/>
    <w:rsid w:val="004C5461"/>
    <w:rsid w:val="004C672A"/>
    <w:rsid w:val="004C7427"/>
    <w:rsid w:val="004C7B88"/>
    <w:rsid w:val="004D0382"/>
    <w:rsid w:val="004D0669"/>
    <w:rsid w:val="004D18E9"/>
    <w:rsid w:val="004D1C49"/>
    <w:rsid w:val="004D1C6E"/>
    <w:rsid w:val="004D1CF3"/>
    <w:rsid w:val="004D2AD6"/>
    <w:rsid w:val="004D2BDA"/>
    <w:rsid w:val="004D316A"/>
    <w:rsid w:val="004D487D"/>
    <w:rsid w:val="004D4B04"/>
    <w:rsid w:val="004D4C0D"/>
    <w:rsid w:val="004D51AA"/>
    <w:rsid w:val="004D5B2A"/>
    <w:rsid w:val="004D66EF"/>
    <w:rsid w:val="004D6C13"/>
    <w:rsid w:val="004D7E28"/>
    <w:rsid w:val="004E04AC"/>
    <w:rsid w:val="004E054B"/>
    <w:rsid w:val="004E156F"/>
    <w:rsid w:val="004E1A4A"/>
    <w:rsid w:val="004E22F3"/>
    <w:rsid w:val="004E30A2"/>
    <w:rsid w:val="004E460D"/>
    <w:rsid w:val="004E56A8"/>
    <w:rsid w:val="004E587B"/>
    <w:rsid w:val="004E6436"/>
    <w:rsid w:val="004E67B6"/>
    <w:rsid w:val="004E697E"/>
    <w:rsid w:val="004E712A"/>
    <w:rsid w:val="004E7426"/>
    <w:rsid w:val="004E796F"/>
    <w:rsid w:val="004F1040"/>
    <w:rsid w:val="004F1DA2"/>
    <w:rsid w:val="004F1FB6"/>
    <w:rsid w:val="004F25CE"/>
    <w:rsid w:val="004F3113"/>
    <w:rsid w:val="004F364C"/>
    <w:rsid w:val="004F4CB6"/>
    <w:rsid w:val="004F4D88"/>
    <w:rsid w:val="004F514B"/>
    <w:rsid w:val="004F54AA"/>
    <w:rsid w:val="004F5C71"/>
    <w:rsid w:val="00500060"/>
    <w:rsid w:val="0050112D"/>
    <w:rsid w:val="0050113A"/>
    <w:rsid w:val="00501331"/>
    <w:rsid w:val="00501FE2"/>
    <w:rsid w:val="00503627"/>
    <w:rsid w:val="005039D9"/>
    <w:rsid w:val="005043AB"/>
    <w:rsid w:val="00505093"/>
    <w:rsid w:val="005056A4"/>
    <w:rsid w:val="005056E4"/>
    <w:rsid w:val="00505CAD"/>
    <w:rsid w:val="00507388"/>
    <w:rsid w:val="005076F3"/>
    <w:rsid w:val="00510035"/>
    <w:rsid w:val="00511964"/>
    <w:rsid w:val="00511B1D"/>
    <w:rsid w:val="005130EC"/>
    <w:rsid w:val="0051311A"/>
    <w:rsid w:val="005132DE"/>
    <w:rsid w:val="005137E1"/>
    <w:rsid w:val="005146D9"/>
    <w:rsid w:val="0051483D"/>
    <w:rsid w:val="00515E4A"/>
    <w:rsid w:val="005162CE"/>
    <w:rsid w:val="00516CAC"/>
    <w:rsid w:val="00520CDB"/>
    <w:rsid w:val="00520F0A"/>
    <w:rsid w:val="00522871"/>
    <w:rsid w:val="00522F38"/>
    <w:rsid w:val="0052354A"/>
    <w:rsid w:val="005247AC"/>
    <w:rsid w:val="00524DE9"/>
    <w:rsid w:val="00524E45"/>
    <w:rsid w:val="00525A5C"/>
    <w:rsid w:val="00526E41"/>
    <w:rsid w:val="0052700D"/>
    <w:rsid w:val="00527D6C"/>
    <w:rsid w:val="00532328"/>
    <w:rsid w:val="00533AC5"/>
    <w:rsid w:val="00534F08"/>
    <w:rsid w:val="00535657"/>
    <w:rsid w:val="005373A2"/>
    <w:rsid w:val="00542328"/>
    <w:rsid w:val="00543FFE"/>
    <w:rsid w:val="005443BB"/>
    <w:rsid w:val="00546786"/>
    <w:rsid w:val="005476D2"/>
    <w:rsid w:val="0055058C"/>
    <w:rsid w:val="005529B8"/>
    <w:rsid w:val="00552DA8"/>
    <w:rsid w:val="00553164"/>
    <w:rsid w:val="00553285"/>
    <w:rsid w:val="00553365"/>
    <w:rsid w:val="00555FF9"/>
    <w:rsid w:val="00556697"/>
    <w:rsid w:val="00557303"/>
    <w:rsid w:val="0055735D"/>
    <w:rsid w:val="005573CD"/>
    <w:rsid w:val="00560D4E"/>
    <w:rsid w:val="0056127A"/>
    <w:rsid w:val="00564C19"/>
    <w:rsid w:val="00566FEF"/>
    <w:rsid w:val="00567155"/>
    <w:rsid w:val="00567735"/>
    <w:rsid w:val="00567EA3"/>
    <w:rsid w:val="0057022C"/>
    <w:rsid w:val="00571A1B"/>
    <w:rsid w:val="00571F85"/>
    <w:rsid w:val="005725EE"/>
    <w:rsid w:val="00573C29"/>
    <w:rsid w:val="00575339"/>
    <w:rsid w:val="005762F0"/>
    <w:rsid w:val="00576E1C"/>
    <w:rsid w:val="00576F3C"/>
    <w:rsid w:val="0057775F"/>
    <w:rsid w:val="00577B26"/>
    <w:rsid w:val="00580B06"/>
    <w:rsid w:val="00580BA1"/>
    <w:rsid w:val="00580D92"/>
    <w:rsid w:val="00581459"/>
    <w:rsid w:val="005824AC"/>
    <w:rsid w:val="00582FD1"/>
    <w:rsid w:val="005838C8"/>
    <w:rsid w:val="0058451D"/>
    <w:rsid w:val="0058584C"/>
    <w:rsid w:val="00586369"/>
    <w:rsid w:val="00586DA8"/>
    <w:rsid w:val="00587393"/>
    <w:rsid w:val="00587832"/>
    <w:rsid w:val="00587CE5"/>
    <w:rsid w:val="00590EBD"/>
    <w:rsid w:val="0059169A"/>
    <w:rsid w:val="00593191"/>
    <w:rsid w:val="005932D2"/>
    <w:rsid w:val="0059337C"/>
    <w:rsid w:val="005936A0"/>
    <w:rsid w:val="005937A8"/>
    <w:rsid w:val="0059385A"/>
    <w:rsid w:val="00593968"/>
    <w:rsid w:val="00594256"/>
    <w:rsid w:val="00594340"/>
    <w:rsid w:val="005946C8"/>
    <w:rsid w:val="0059474D"/>
    <w:rsid w:val="00594EC4"/>
    <w:rsid w:val="00596086"/>
    <w:rsid w:val="0059642D"/>
    <w:rsid w:val="00597A24"/>
    <w:rsid w:val="00597CAD"/>
    <w:rsid w:val="005A072C"/>
    <w:rsid w:val="005A0BEB"/>
    <w:rsid w:val="005A12BD"/>
    <w:rsid w:val="005A17C8"/>
    <w:rsid w:val="005A1DAB"/>
    <w:rsid w:val="005A1E3C"/>
    <w:rsid w:val="005A3A63"/>
    <w:rsid w:val="005A424F"/>
    <w:rsid w:val="005A4C4D"/>
    <w:rsid w:val="005A5320"/>
    <w:rsid w:val="005A61E9"/>
    <w:rsid w:val="005A6E03"/>
    <w:rsid w:val="005A7AE7"/>
    <w:rsid w:val="005B3086"/>
    <w:rsid w:val="005B37D2"/>
    <w:rsid w:val="005B3960"/>
    <w:rsid w:val="005B45E3"/>
    <w:rsid w:val="005B496A"/>
    <w:rsid w:val="005B4C71"/>
    <w:rsid w:val="005B4F82"/>
    <w:rsid w:val="005B50BD"/>
    <w:rsid w:val="005B53D4"/>
    <w:rsid w:val="005B563A"/>
    <w:rsid w:val="005B5B38"/>
    <w:rsid w:val="005C05EE"/>
    <w:rsid w:val="005C2754"/>
    <w:rsid w:val="005C2860"/>
    <w:rsid w:val="005C382F"/>
    <w:rsid w:val="005C4629"/>
    <w:rsid w:val="005C50E5"/>
    <w:rsid w:val="005C55D4"/>
    <w:rsid w:val="005C562E"/>
    <w:rsid w:val="005C6B1C"/>
    <w:rsid w:val="005C7A43"/>
    <w:rsid w:val="005C7C04"/>
    <w:rsid w:val="005C7FC7"/>
    <w:rsid w:val="005D018F"/>
    <w:rsid w:val="005D0D5E"/>
    <w:rsid w:val="005D1418"/>
    <w:rsid w:val="005D219B"/>
    <w:rsid w:val="005D3BAF"/>
    <w:rsid w:val="005D41AF"/>
    <w:rsid w:val="005D4787"/>
    <w:rsid w:val="005D48A1"/>
    <w:rsid w:val="005D5327"/>
    <w:rsid w:val="005D534D"/>
    <w:rsid w:val="005D541A"/>
    <w:rsid w:val="005D5966"/>
    <w:rsid w:val="005D78B7"/>
    <w:rsid w:val="005E0527"/>
    <w:rsid w:val="005E0C01"/>
    <w:rsid w:val="005E29AF"/>
    <w:rsid w:val="005E2A06"/>
    <w:rsid w:val="005E2E7C"/>
    <w:rsid w:val="005E4DDE"/>
    <w:rsid w:val="005E5958"/>
    <w:rsid w:val="005E5C42"/>
    <w:rsid w:val="005E70D3"/>
    <w:rsid w:val="005E7BC1"/>
    <w:rsid w:val="005F0181"/>
    <w:rsid w:val="005F056E"/>
    <w:rsid w:val="005F0599"/>
    <w:rsid w:val="005F1A17"/>
    <w:rsid w:val="005F2752"/>
    <w:rsid w:val="005F2B3D"/>
    <w:rsid w:val="005F2BD4"/>
    <w:rsid w:val="005F49ED"/>
    <w:rsid w:val="005F707F"/>
    <w:rsid w:val="005F716D"/>
    <w:rsid w:val="0060094A"/>
    <w:rsid w:val="006012B1"/>
    <w:rsid w:val="00601E1E"/>
    <w:rsid w:val="00602042"/>
    <w:rsid w:val="00602D9E"/>
    <w:rsid w:val="00602FB6"/>
    <w:rsid w:val="006044A5"/>
    <w:rsid w:val="00604879"/>
    <w:rsid w:val="00605174"/>
    <w:rsid w:val="00605B37"/>
    <w:rsid w:val="0060637C"/>
    <w:rsid w:val="006063B7"/>
    <w:rsid w:val="00606503"/>
    <w:rsid w:val="00612C53"/>
    <w:rsid w:val="00613139"/>
    <w:rsid w:val="006140E4"/>
    <w:rsid w:val="00614653"/>
    <w:rsid w:val="00614B89"/>
    <w:rsid w:val="00615EC8"/>
    <w:rsid w:val="00616813"/>
    <w:rsid w:val="0061690F"/>
    <w:rsid w:val="006171E1"/>
    <w:rsid w:val="00620863"/>
    <w:rsid w:val="00620E9A"/>
    <w:rsid w:val="00621084"/>
    <w:rsid w:val="006218B9"/>
    <w:rsid w:val="00621C79"/>
    <w:rsid w:val="0062361B"/>
    <w:rsid w:val="0062390F"/>
    <w:rsid w:val="00624D96"/>
    <w:rsid w:val="00624EA5"/>
    <w:rsid w:val="0062688C"/>
    <w:rsid w:val="006271E1"/>
    <w:rsid w:val="006274DD"/>
    <w:rsid w:val="00627A8F"/>
    <w:rsid w:val="00630FA7"/>
    <w:rsid w:val="00632553"/>
    <w:rsid w:val="0063287F"/>
    <w:rsid w:val="006334D4"/>
    <w:rsid w:val="00633F95"/>
    <w:rsid w:val="0063425A"/>
    <w:rsid w:val="0063444A"/>
    <w:rsid w:val="00634A3F"/>
    <w:rsid w:val="00634AE8"/>
    <w:rsid w:val="00634C44"/>
    <w:rsid w:val="0063585C"/>
    <w:rsid w:val="0063684F"/>
    <w:rsid w:val="006369B8"/>
    <w:rsid w:val="00636FDC"/>
    <w:rsid w:val="00640816"/>
    <w:rsid w:val="00641083"/>
    <w:rsid w:val="0064187F"/>
    <w:rsid w:val="00641913"/>
    <w:rsid w:val="0064311C"/>
    <w:rsid w:val="006437F0"/>
    <w:rsid w:val="00644AB0"/>
    <w:rsid w:val="006456AC"/>
    <w:rsid w:val="006458E4"/>
    <w:rsid w:val="00646B07"/>
    <w:rsid w:val="00646C05"/>
    <w:rsid w:val="00647738"/>
    <w:rsid w:val="00647BA9"/>
    <w:rsid w:val="00651F14"/>
    <w:rsid w:val="00652157"/>
    <w:rsid w:val="006524FC"/>
    <w:rsid w:val="006525F0"/>
    <w:rsid w:val="006537B4"/>
    <w:rsid w:val="006545C9"/>
    <w:rsid w:val="0065619E"/>
    <w:rsid w:val="0065659A"/>
    <w:rsid w:val="00660107"/>
    <w:rsid w:val="00660686"/>
    <w:rsid w:val="006615F7"/>
    <w:rsid w:val="00661B2B"/>
    <w:rsid w:val="00661E88"/>
    <w:rsid w:val="00663A58"/>
    <w:rsid w:val="00663DA5"/>
    <w:rsid w:val="00664B93"/>
    <w:rsid w:val="006656DF"/>
    <w:rsid w:val="00666502"/>
    <w:rsid w:val="00666B5B"/>
    <w:rsid w:val="006673FC"/>
    <w:rsid w:val="00667F6D"/>
    <w:rsid w:val="00671D97"/>
    <w:rsid w:val="00671F1E"/>
    <w:rsid w:val="00673CE3"/>
    <w:rsid w:val="006741B3"/>
    <w:rsid w:val="006745D1"/>
    <w:rsid w:val="006757F8"/>
    <w:rsid w:val="00675A61"/>
    <w:rsid w:val="00676443"/>
    <w:rsid w:val="00677E3E"/>
    <w:rsid w:val="00680FB0"/>
    <w:rsid w:val="00682497"/>
    <w:rsid w:val="00682695"/>
    <w:rsid w:val="00682912"/>
    <w:rsid w:val="00682B2C"/>
    <w:rsid w:val="00682CB0"/>
    <w:rsid w:val="00683A4D"/>
    <w:rsid w:val="00684C72"/>
    <w:rsid w:val="00686075"/>
    <w:rsid w:val="0068632E"/>
    <w:rsid w:val="0068674A"/>
    <w:rsid w:val="0069278D"/>
    <w:rsid w:val="0069286C"/>
    <w:rsid w:val="00692AF4"/>
    <w:rsid w:val="0069304B"/>
    <w:rsid w:val="00693571"/>
    <w:rsid w:val="00695BC4"/>
    <w:rsid w:val="00695CD2"/>
    <w:rsid w:val="00696943"/>
    <w:rsid w:val="006977A4"/>
    <w:rsid w:val="0069791B"/>
    <w:rsid w:val="006A0514"/>
    <w:rsid w:val="006A1053"/>
    <w:rsid w:val="006A1855"/>
    <w:rsid w:val="006A1C14"/>
    <w:rsid w:val="006A215C"/>
    <w:rsid w:val="006A32EB"/>
    <w:rsid w:val="006A436D"/>
    <w:rsid w:val="006A4700"/>
    <w:rsid w:val="006A5D19"/>
    <w:rsid w:val="006A6C97"/>
    <w:rsid w:val="006A6E58"/>
    <w:rsid w:val="006A73E1"/>
    <w:rsid w:val="006A74C0"/>
    <w:rsid w:val="006B056F"/>
    <w:rsid w:val="006B086A"/>
    <w:rsid w:val="006B10BB"/>
    <w:rsid w:val="006B1E0D"/>
    <w:rsid w:val="006B1F7A"/>
    <w:rsid w:val="006B2AB9"/>
    <w:rsid w:val="006B3121"/>
    <w:rsid w:val="006B32F3"/>
    <w:rsid w:val="006B3554"/>
    <w:rsid w:val="006B3F7C"/>
    <w:rsid w:val="006B401A"/>
    <w:rsid w:val="006B573C"/>
    <w:rsid w:val="006B6352"/>
    <w:rsid w:val="006B67F7"/>
    <w:rsid w:val="006B6E72"/>
    <w:rsid w:val="006C0947"/>
    <w:rsid w:val="006C0C4E"/>
    <w:rsid w:val="006C17AB"/>
    <w:rsid w:val="006C1E02"/>
    <w:rsid w:val="006C304D"/>
    <w:rsid w:val="006C30C0"/>
    <w:rsid w:val="006C33DA"/>
    <w:rsid w:val="006C3FBA"/>
    <w:rsid w:val="006C6E4A"/>
    <w:rsid w:val="006C70FA"/>
    <w:rsid w:val="006C7781"/>
    <w:rsid w:val="006C7F27"/>
    <w:rsid w:val="006D01C4"/>
    <w:rsid w:val="006D06C4"/>
    <w:rsid w:val="006D19EC"/>
    <w:rsid w:val="006D264B"/>
    <w:rsid w:val="006D3D5C"/>
    <w:rsid w:val="006D430A"/>
    <w:rsid w:val="006D4317"/>
    <w:rsid w:val="006D4884"/>
    <w:rsid w:val="006D4BE1"/>
    <w:rsid w:val="006D69D6"/>
    <w:rsid w:val="006D6DEB"/>
    <w:rsid w:val="006D7278"/>
    <w:rsid w:val="006D7897"/>
    <w:rsid w:val="006E1D1B"/>
    <w:rsid w:val="006E2E6C"/>
    <w:rsid w:val="006E3741"/>
    <w:rsid w:val="006E3937"/>
    <w:rsid w:val="006E4621"/>
    <w:rsid w:val="006E4962"/>
    <w:rsid w:val="006E5600"/>
    <w:rsid w:val="006E5FE0"/>
    <w:rsid w:val="006E6C6E"/>
    <w:rsid w:val="006F09C3"/>
    <w:rsid w:val="006F11B8"/>
    <w:rsid w:val="006F1853"/>
    <w:rsid w:val="006F1DAB"/>
    <w:rsid w:val="006F228A"/>
    <w:rsid w:val="006F2833"/>
    <w:rsid w:val="006F2E6C"/>
    <w:rsid w:val="006F40C5"/>
    <w:rsid w:val="006F45EF"/>
    <w:rsid w:val="006F4806"/>
    <w:rsid w:val="006F523E"/>
    <w:rsid w:val="006F5F6D"/>
    <w:rsid w:val="006F628D"/>
    <w:rsid w:val="006F657F"/>
    <w:rsid w:val="006F7F92"/>
    <w:rsid w:val="00701C14"/>
    <w:rsid w:val="0070236C"/>
    <w:rsid w:val="00702714"/>
    <w:rsid w:val="0070298D"/>
    <w:rsid w:val="007035F4"/>
    <w:rsid w:val="007047C0"/>
    <w:rsid w:val="00704B7F"/>
    <w:rsid w:val="00704FDE"/>
    <w:rsid w:val="00705153"/>
    <w:rsid w:val="0070567F"/>
    <w:rsid w:val="00705CEF"/>
    <w:rsid w:val="00706F54"/>
    <w:rsid w:val="007072DF"/>
    <w:rsid w:val="00707767"/>
    <w:rsid w:val="00707FCB"/>
    <w:rsid w:val="00710233"/>
    <w:rsid w:val="00713054"/>
    <w:rsid w:val="007139C6"/>
    <w:rsid w:val="00715AF5"/>
    <w:rsid w:val="007172C1"/>
    <w:rsid w:val="00717FE2"/>
    <w:rsid w:val="007202A3"/>
    <w:rsid w:val="00720F43"/>
    <w:rsid w:val="007218E1"/>
    <w:rsid w:val="00721B31"/>
    <w:rsid w:val="007228D1"/>
    <w:rsid w:val="00723846"/>
    <w:rsid w:val="00724637"/>
    <w:rsid w:val="00724D78"/>
    <w:rsid w:val="00725079"/>
    <w:rsid w:val="0072608C"/>
    <w:rsid w:val="0072621F"/>
    <w:rsid w:val="0072729E"/>
    <w:rsid w:val="007272D3"/>
    <w:rsid w:val="007274D2"/>
    <w:rsid w:val="007274F2"/>
    <w:rsid w:val="0072789F"/>
    <w:rsid w:val="00730828"/>
    <w:rsid w:val="00730C3E"/>
    <w:rsid w:val="007319F3"/>
    <w:rsid w:val="00731AD6"/>
    <w:rsid w:val="00731E4C"/>
    <w:rsid w:val="00732456"/>
    <w:rsid w:val="00732948"/>
    <w:rsid w:val="00733285"/>
    <w:rsid w:val="007349CE"/>
    <w:rsid w:val="007360D5"/>
    <w:rsid w:val="00736108"/>
    <w:rsid w:val="007375BD"/>
    <w:rsid w:val="00741368"/>
    <w:rsid w:val="00742290"/>
    <w:rsid w:val="00742DB4"/>
    <w:rsid w:val="00743419"/>
    <w:rsid w:val="00744E3D"/>
    <w:rsid w:val="007461E3"/>
    <w:rsid w:val="00750FA1"/>
    <w:rsid w:val="007512B6"/>
    <w:rsid w:val="00751A79"/>
    <w:rsid w:val="00752469"/>
    <w:rsid w:val="00754257"/>
    <w:rsid w:val="00754F7F"/>
    <w:rsid w:val="0076116F"/>
    <w:rsid w:val="00763ACE"/>
    <w:rsid w:val="007642DD"/>
    <w:rsid w:val="00764E92"/>
    <w:rsid w:val="007657CA"/>
    <w:rsid w:val="00766A2F"/>
    <w:rsid w:val="00766D15"/>
    <w:rsid w:val="0076771E"/>
    <w:rsid w:val="00767C79"/>
    <w:rsid w:val="007712C0"/>
    <w:rsid w:val="00771552"/>
    <w:rsid w:val="00771ED8"/>
    <w:rsid w:val="00773C54"/>
    <w:rsid w:val="00774B54"/>
    <w:rsid w:val="00776432"/>
    <w:rsid w:val="00776443"/>
    <w:rsid w:val="007800C1"/>
    <w:rsid w:val="00780CDC"/>
    <w:rsid w:val="0078297B"/>
    <w:rsid w:val="0078377B"/>
    <w:rsid w:val="00784370"/>
    <w:rsid w:val="007846EE"/>
    <w:rsid w:val="00785293"/>
    <w:rsid w:val="007861CF"/>
    <w:rsid w:val="00786613"/>
    <w:rsid w:val="00792C36"/>
    <w:rsid w:val="00794F8F"/>
    <w:rsid w:val="0079544C"/>
    <w:rsid w:val="00796542"/>
    <w:rsid w:val="007972DA"/>
    <w:rsid w:val="00797E7B"/>
    <w:rsid w:val="007A00FB"/>
    <w:rsid w:val="007A0319"/>
    <w:rsid w:val="007A091F"/>
    <w:rsid w:val="007A139C"/>
    <w:rsid w:val="007A1A6F"/>
    <w:rsid w:val="007A2729"/>
    <w:rsid w:val="007A27A3"/>
    <w:rsid w:val="007A2EF4"/>
    <w:rsid w:val="007A3176"/>
    <w:rsid w:val="007A6AEA"/>
    <w:rsid w:val="007A6FA9"/>
    <w:rsid w:val="007A75DB"/>
    <w:rsid w:val="007A7823"/>
    <w:rsid w:val="007B214F"/>
    <w:rsid w:val="007B4C0A"/>
    <w:rsid w:val="007B66EB"/>
    <w:rsid w:val="007B7675"/>
    <w:rsid w:val="007B7B06"/>
    <w:rsid w:val="007C00C1"/>
    <w:rsid w:val="007C0585"/>
    <w:rsid w:val="007C09B7"/>
    <w:rsid w:val="007C1890"/>
    <w:rsid w:val="007C21FD"/>
    <w:rsid w:val="007C22E3"/>
    <w:rsid w:val="007C271F"/>
    <w:rsid w:val="007C31EC"/>
    <w:rsid w:val="007C3767"/>
    <w:rsid w:val="007C3CD2"/>
    <w:rsid w:val="007C5ABE"/>
    <w:rsid w:val="007C65BA"/>
    <w:rsid w:val="007C6751"/>
    <w:rsid w:val="007C778D"/>
    <w:rsid w:val="007C79E9"/>
    <w:rsid w:val="007C7BC3"/>
    <w:rsid w:val="007D2BF7"/>
    <w:rsid w:val="007D35BD"/>
    <w:rsid w:val="007D42E3"/>
    <w:rsid w:val="007D4E29"/>
    <w:rsid w:val="007D519F"/>
    <w:rsid w:val="007D5A3E"/>
    <w:rsid w:val="007D7CF1"/>
    <w:rsid w:val="007E007F"/>
    <w:rsid w:val="007E023D"/>
    <w:rsid w:val="007E0D1D"/>
    <w:rsid w:val="007E0EA4"/>
    <w:rsid w:val="007E135A"/>
    <w:rsid w:val="007E1433"/>
    <w:rsid w:val="007E214D"/>
    <w:rsid w:val="007E3619"/>
    <w:rsid w:val="007E3657"/>
    <w:rsid w:val="007E4497"/>
    <w:rsid w:val="007E5071"/>
    <w:rsid w:val="007E7861"/>
    <w:rsid w:val="007F02C8"/>
    <w:rsid w:val="007F0AAA"/>
    <w:rsid w:val="007F1C9F"/>
    <w:rsid w:val="007F1FF4"/>
    <w:rsid w:val="007F25B8"/>
    <w:rsid w:val="007F28A6"/>
    <w:rsid w:val="007F40A4"/>
    <w:rsid w:val="007F4715"/>
    <w:rsid w:val="007F48E9"/>
    <w:rsid w:val="007F5FC4"/>
    <w:rsid w:val="007F66E8"/>
    <w:rsid w:val="007F7781"/>
    <w:rsid w:val="007F7C90"/>
    <w:rsid w:val="00800117"/>
    <w:rsid w:val="00801266"/>
    <w:rsid w:val="0080223E"/>
    <w:rsid w:val="00802275"/>
    <w:rsid w:val="00802583"/>
    <w:rsid w:val="008040CD"/>
    <w:rsid w:val="0080462A"/>
    <w:rsid w:val="008048CF"/>
    <w:rsid w:val="00806A81"/>
    <w:rsid w:val="00807BB6"/>
    <w:rsid w:val="00807DED"/>
    <w:rsid w:val="0081051C"/>
    <w:rsid w:val="00813866"/>
    <w:rsid w:val="00814BF5"/>
    <w:rsid w:val="008150CE"/>
    <w:rsid w:val="008150F1"/>
    <w:rsid w:val="008151A2"/>
    <w:rsid w:val="008153DA"/>
    <w:rsid w:val="00817527"/>
    <w:rsid w:val="008178C3"/>
    <w:rsid w:val="00817917"/>
    <w:rsid w:val="00820637"/>
    <w:rsid w:val="00820D90"/>
    <w:rsid w:val="00820F18"/>
    <w:rsid w:val="00821400"/>
    <w:rsid w:val="00822731"/>
    <w:rsid w:val="008237A4"/>
    <w:rsid w:val="00823B45"/>
    <w:rsid w:val="008265C3"/>
    <w:rsid w:val="008266CD"/>
    <w:rsid w:val="00826C19"/>
    <w:rsid w:val="00826FDE"/>
    <w:rsid w:val="008274DB"/>
    <w:rsid w:val="00830BAD"/>
    <w:rsid w:val="00830DC6"/>
    <w:rsid w:val="00831AF4"/>
    <w:rsid w:val="00832032"/>
    <w:rsid w:val="0083320A"/>
    <w:rsid w:val="00835BDE"/>
    <w:rsid w:val="008363BA"/>
    <w:rsid w:val="00836A93"/>
    <w:rsid w:val="00836DAF"/>
    <w:rsid w:val="00837454"/>
    <w:rsid w:val="008375C3"/>
    <w:rsid w:val="0084145E"/>
    <w:rsid w:val="00842E22"/>
    <w:rsid w:val="00842E41"/>
    <w:rsid w:val="00842FB1"/>
    <w:rsid w:val="008454B5"/>
    <w:rsid w:val="00845B48"/>
    <w:rsid w:val="0084668D"/>
    <w:rsid w:val="00847789"/>
    <w:rsid w:val="008501D6"/>
    <w:rsid w:val="008517EF"/>
    <w:rsid w:val="008519D9"/>
    <w:rsid w:val="00851BE8"/>
    <w:rsid w:val="00852414"/>
    <w:rsid w:val="0085326D"/>
    <w:rsid w:val="0085345E"/>
    <w:rsid w:val="00853C6F"/>
    <w:rsid w:val="0085456A"/>
    <w:rsid w:val="008547E9"/>
    <w:rsid w:val="00854BAA"/>
    <w:rsid w:val="00854E39"/>
    <w:rsid w:val="00855F2C"/>
    <w:rsid w:val="00856CA8"/>
    <w:rsid w:val="0085789A"/>
    <w:rsid w:val="008601B2"/>
    <w:rsid w:val="008609BB"/>
    <w:rsid w:val="0086102B"/>
    <w:rsid w:val="00861381"/>
    <w:rsid w:val="00861987"/>
    <w:rsid w:val="00861C94"/>
    <w:rsid w:val="00861EDA"/>
    <w:rsid w:val="00862171"/>
    <w:rsid w:val="00862536"/>
    <w:rsid w:val="00862DCC"/>
    <w:rsid w:val="00863473"/>
    <w:rsid w:val="00863877"/>
    <w:rsid w:val="008641DB"/>
    <w:rsid w:val="00864823"/>
    <w:rsid w:val="00864DAA"/>
    <w:rsid w:val="008659E6"/>
    <w:rsid w:val="00870FBB"/>
    <w:rsid w:val="008717B0"/>
    <w:rsid w:val="00871DE3"/>
    <w:rsid w:val="008725A8"/>
    <w:rsid w:val="008729B8"/>
    <w:rsid w:val="00872C16"/>
    <w:rsid w:val="00873113"/>
    <w:rsid w:val="00874E68"/>
    <w:rsid w:val="00874F8E"/>
    <w:rsid w:val="0087503B"/>
    <w:rsid w:val="00875A9C"/>
    <w:rsid w:val="0087733B"/>
    <w:rsid w:val="00877741"/>
    <w:rsid w:val="008815D7"/>
    <w:rsid w:val="0088208C"/>
    <w:rsid w:val="008824D1"/>
    <w:rsid w:val="00882E42"/>
    <w:rsid w:val="00884427"/>
    <w:rsid w:val="00885737"/>
    <w:rsid w:val="00887360"/>
    <w:rsid w:val="00887745"/>
    <w:rsid w:val="008915A8"/>
    <w:rsid w:val="00891DFC"/>
    <w:rsid w:val="008925EB"/>
    <w:rsid w:val="00892D09"/>
    <w:rsid w:val="00893830"/>
    <w:rsid w:val="00893E32"/>
    <w:rsid w:val="008944CE"/>
    <w:rsid w:val="00895A47"/>
    <w:rsid w:val="00895A4C"/>
    <w:rsid w:val="00895F7E"/>
    <w:rsid w:val="008963BC"/>
    <w:rsid w:val="00896572"/>
    <w:rsid w:val="00896E4A"/>
    <w:rsid w:val="00897001"/>
    <w:rsid w:val="00897487"/>
    <w:rsid w:val="00897657"/>
    <w:rsid w:val="008A0519"/>
    <w:rsid w:val="008A09DD"/>
    <w:rsid w:val="008A0B4D"/>
    <w:rsid w:val="008A345F"/>
    <w:rsid w:val="008A46CC"/>
    <w:rsid w:val="008A514E"/>
    <w:rsid w:val="008A548E"/>
    <w:rsid w:val="008A5D59"/>
    <w:rsid w:val="008A678E"/>
    <w:rsid w:val="008A6B4E"/>
    <w:rsid w:val="008A7265"/>
    <w:rsid w:val="008A74F7"/>
    <w:rsid w:val="008B0491"/>
    <w:rsid w:val="008B0906"/>
    <w:rsid w:val="008B160E"/>
    <w:rsid w:val="008B35B0"/>
    <w:rsid w:val="008B3A66"/>
    <w:rsid w:val="008B3AC9"/>
    <w:rsid w:val="008B4AFB"/>
    <w:rsid w:val="008B5965"/>
    <w:rsid w:val="008B5A7A"/>
    <w:rsid w:val="008B5C82"/>
    <w:rsid w:val="008B60EA"/>
    <w:rsid w:val="008C0419"/>
    <w:rsid w:val="008C08E1"/>
    <w:rsid w:val="008C0DA5"/>
    <w:rsid w:val="008C1F1A"/>
    <w:rsid w:val="008C3DCE"/>
    <w:rsid w:val="008C52EC"/>
    <w:rsid w:val="008C5AB1"/>
    <w:rsid w:val="008C60CC"/>
    <w:rsid w:val="008C6866"/>
    <w:rsid w:val="008C6B90"/>
    <w:rsid w:val="008D02C5"/>
    <w:rsid w:val="008D0AA5"/>
    <w:rsid w:val="008D23FF"/>
    <w:rsid w:val="008D2DF3"/>
    <w:rsid w:val="008D36D1"/>
    <w:rsid w:val="008D36F2"/>
    <w:rsid w:val="008D4386"/>
    <w:rsid w:val="008D4907"/>
    <w:rsid w:val="008D5102"/>
    <w:rsid w:val="008D5DEE"/>
    <w:rsid w:val="008D6308"/>
    <w:rsid w:val="008D699C"/>
    <w:rsid w:val="008D6D36"/>
    <w:rsid w:val="008D73D9"/>
    <w:rsid w:val="008E05E5"/>
    <w:rsid w:val="008E0A24"/>
    <w:rsid w:val="008E1122"/>
    <w:rsid w:val="008E1594"/>
    <w:rsid w:val="008E24DC"/>
    <w:rsid w:val="008E2683"/>
    <w:rsid w:val="008E2FB5"/>
    <w:rsid w:val="008E3A31"/>
    <w:rsid w:val="008E463E"/>
    <w:rsid w:val="008E5FD7"/>
    <w:rsid w:val="008F0059"/>
    <w:rsid w:val="008F22A1"/>
    <w:rsid w:val="008F26BC"/>
    <w:rsid w:val="008F33BE"/>
    <w:rsid w:val="008F481F"/>
    <w:rsid w:val="008F5484"/>
    <w:rsid w:val="008F66C1"/>
    <w:rsid w:val="008F6A4A"/>
    <w:rsid w:val="0090050F"/>
    <w:rsid w:val="00900532"/>
    <w:rsid w:val="00900688"/>
    <w:rsid w:val="009009B5"/>
    <w:rsid w:val="009023C1"/>
    <w:rsid w:val="00903C44"/>
    <w:rsid w:val="00903E30"/>
    <w:rsid w:val="00903E33"/>
    <w:rsid w:val="00904981"/>
    <w:rsid w:val="00905615"/>
    <w:rsid w:val="00905D53"/>
    <w:rsid w:val="009060A9"/>
    <w:rsid w:val="00906494"/>
    <w:rsid w:val="00906CB1"/>
    <w:rsid w:val="009075DE"/>
    <w:rsid w:val="00910AA3"/>
    <w:rsid w:val="00910B27"/>
    <w:rsid w:val="00910FE8"/>
    <w:rsid w:val="009115B0"/>
    <w:rsid w:val="00911968"/>
    <w:rsid w:val="00911D34"/>
    <w:rsid w:val="00911E2F"/>
    <w:rsid w:val="00912885"/>
    <w:rsid w:val="00912D98"/>
    <w:rsid w:val="00912F09"/>
    <w:rsid w:val="00913BBB"/>
    <w:rsid w:val="0091506E"/>
    <w:rsid w:val="009156DF"/>
    <w:rsid w:val="00915F0B"/>
    <w:rsid w:val="0091609E"/>
    <w:rsid w:val="00916115"/>
    <w:rsid w:val="00916E1A"/>
    <w:rsid w:val="0091720D"/>
    <w:rsid w:val="009178E0"/>
    <w:rsid w:val="0091F55C"/>
    <w:rsid w:val="0092048C"/>
    <w:rsid w:val="00920CF4"/>
    <w:rsid w:val="00924073"/>
    <w:rsid w:val="009241AA"/>
    <w:rsid w:val="00924656"/>
    <w:rsid w:val="0092492C"/>
    <w:rsid w:val="00924A23"/>
    <w:rsid w:val="00924A50"/>
    <w:rsid w:val="00926C22"/>
    <w:rsid w:val="009277FB"/>
    <w:rsid w:val="00927998"/>
    <w:rsid w:val="00927D28"/>
    <w:rsid w:val="00930F19"/>
    <w:rsid w:val="009310C9"/>
    <w:rsid w:val="009314E8"/>
    <w:rsid w:val="00931CD8"/>
    <w:rsid w:val="00932349"/>
    <w:rsid w:val="009325F1"/>
    <w:rsid w:val="0093447E"/>
    <w:rsid w:val="0093489F"/>
    <w:rsid w:val="00936687"/>
    <w:rsid w:val="0093762A"/>
    <w:rsid w:val="00937920"/>
    <w:rsid w:val="00937CDA"/>
    <w:rsid w:val="0094033F"/>
    <w:rsid w:val="009403A2"/>
    <w:rsid w:val="00940D64"/>
    <w:rsid w:val="00942EB7"/>
    <w:rsid w:val="0094368B"/>
    <w:rsid w:val="00943C9B"/>
    <w:rsid w:val="00944297"/>
    <w:rsid w:val="009452CA"/>
    <w:rsid w:val="00946156"/>
    <w:rsid w:val="009468A0"/>
    <w:rsid w:val="0094781C"/>
    <w:rsid w:val="0094782E"/>
    <w:rsid w:val="0095065E"/>
    <w:rsid w:val="00950759"/>
    <w:rsid w:val="00950E27"/>
    <w:rsid w:val="00951DCF"/>
    <w:rsid w:val="009526C3"/>
    <w:rsid w:val="00952F51"/>
    <w:rsid w:val="009533A4"/>
    <w:rsid w:val="00953BC8"/>
    <w:rsid w:val="0095492D"/>
    <w:rsid w:val="00955168"/>
    <w:rsid w:val="009553DC"/>
    <w:rsid w:val="0095588D"/>
    <w:rsid w:val="009563A2"/>
    <w:rsid w:val="00957B12"/>
    <w:rsid w:val="009605A6"/>
    <w:rsid w:val="00960BEF"/>
    <w:rsid w:val="00961001"/>
    <w:rsid w:val="009620A3"/>
    <w:rsid w:val="00962CA8"/>
    <w:rsid w:val="00964D05"/>
    <w:rsid w:val="00966B36"/>
    <w:rsid w:val="00966D09"/>
    <w:rsid w:val="009674A7"/>
    <w:rsid w:val="009710A8"/>
    <w:rsid w:val="009716C0"/>
    <w:rsid w:val="00971CF1"/>
    <w:rsid w:val="00972676"/>
    <w:rsid w:val="00972B57"/>
    <w:rsid w:val="00973EBF"/>
    <w:rsid w:val="0097492E"/>
    <w:rsid w:val="00974BFF"/>
    <w:rsid w:val="00975A8D"/>
    <w:rsid w:val="0098029F"/>
    <w:rsid w:val="00980394"/>
    <w:rsid w:val="00985D57"/>
    <w:rsid w:val="00985E21"/>
    <w:rsid w:val="00987E2F"/>
    <w:rsid w:val="0099087F"/>
    <w:rsid w:val="00991AD7"/>
    <w:rsid w:val="00992955"/>
    <w:rsid w:val="00993125"/>
    <w:rsid w:val="0099322E"/>
    <w:rsid w:val="0099390C"/>
    <w:rsid w:val="00993B09"/>
    <w:rsid w:val="00994E34"/>
    <w:rsid w:val="009957B4"/>
    <w:rsid w:val="00995C8D"/>
    <w:rsid w:val="00996031"/>
    <w:rsid w:val="009962B3"/>
    <w:rsid w:val="00996A2A"/>
    <w:rsid w:val="009A0CE8"/>
    <w:rsid w:val="009A22BE"/>
    <w:rsid w:val="009A2728"/>
    <w:rsid w:val="009A2F53"/>
    <w:rsid w:val="009A3151"/>
    <w:rsid w:val="009A3AAD"/>
    <w:rsid w:val="009A3CEA"/>
    <w:rsid w:val="009A5205"/>
    <w:rsid w:val="009A5621"/>
    <w:rsid w:val="009A59D0"/>
    <w:rsid w:val="009A62BB"/>
    <w:rsid w:val="009A6FB1"/>
    <w:rsid w:val="009B0125"/>
    <w:rsid w:val="009B0AA7"/>
    <w:rsid w:val="009B1561"/>
    <w:rsid w:val="009B31C2"/>
    <w:rsid w:val="009B41D0"/>
    <w:rsid w:val="009B5B0A"/>
    <w:rsid w:val="009C0FED"/>
    <w:rsid w:val="009C1146"/>
    <w:rsid w:val="009C1373"/>
    <w:rsid w:val="009C1449"/>
    <w:rsid w:val="009C1AB3"/>
    <w:rsid w:val="009C2BED"/>
    <w:rsid w:val="009C3683"/>
    <w:rsid w:val="009C3D78"/>
    <w:rsid w:val="009C4477"/>
    <w:rsid w:val="009C5344"/>
    <w:rsid w:val="009C556D"/>
    <w:rsid w:val="009C5700"/>
    <w:rsid w:val="009C5AB9"/>
    <w:rsid w:val="009C74BB"/>
    <w:rsid w:val="009D05B1"/>
    <w:rsid w:val="009D0600"/>
    <w:rsid w:val="009D0875"/>
    <w:rsid w:val="009D08E9"/>
    <w:rsid w:val="009D1F6C"/>
    <w:rsid w:val="009D2020"/>
    <w:rsid w:val="009D2950"/>
    <w:rsid w:val="009D3750"/>
    <w:rsid w:val="009D3C7B"/>
    <w:rsid w:val="009D4AB6"/>
    <w:rsid w:val="009D6389"/>
    <w:rsid w:val="009D6694"/>
    <w:rsid w:val="009D67AB"/>
    <w:rsid w:val="009D6AD5"/>
    <w:rsid w:val="009D7D7F"/>
    <w:rsid w:val="009E059E"/>
    <w:rsid w:val="009E172B"/>
    <w:rsid w:val="009E18A2"/>
    <w:rsid w:val="009E19F8"/>
    <w:rsid w:val="009E1D6E"/>
    <w:rsid w:val="009E22D5"/>
    <w:rsid w:val="009E2856"/>
    <w:rsid w:val="009E3137"/>
    <w:rsid w:val="009E38E7"/>
    <w:rsid w:val="009E3E09"/>
    <w:rsid w:val="009E54CB"/>
    <w:rsid w:val="009E6F9D"/>
    <w:rsid w:val="009E7488"/>
    <w:rsid w:val="009F084B"/>
    <w:rsid w:val="009F167B"/>
    <w:rsid w:val="009F2685"/>
    <w:rsid w:val="009F28CD"/>
    <w:rsid w:val="009F3907"/>
    <w:rsid w:val="009F462E"/>
    <w:rsid w:val="009F47AE"/>
    <w:rsid w:val="009F5A0E"/>
    <w:rsid w:val="009F5AF7"/>
    <w:rsid w:val="009F5B6D"/>
    <w:rsid w:val="009F75E5"/>
    <w:rsid w:val="00A00232"/>
    <w:rsid w:val="00A008EA"/>
    <w:rsid w:val="00A00AA1"/>
    <w:rsid w:val="00A00C69"/>
    <w:rsid w:val="00A00E29"/>
    <w:rsid w:val="00A0132F"/>
    <w:rsid w:val="00A01555"/>
    <w:rsid w:val="00A022D0"/>
    <w:rsid w:val="00A02A32"/>
    <w:rsid w:val="00A033E7"/>
    <w:rsid w:val="00A042B5"/>
    <w:rsid w:val="00A04974"/>
    <w:rsid w:val="00A056B9"/>
    <w:rsid w:val="00A05DDD"/>
    <w:rsid w:val="00A06C60"/>
    <w:rsid w:val="00A0718F"/>
    <w:rsid w:val="00A11081"/>
    <w:rsid w:val="00A11215"/>
    <w:rsid w:val="00A11FC6"/>
    <w:rsid w:val="00A1210D"/>
    <w:rsid w:val="00A1237E"/>
    <w:rsid w:val="00A12BDF"/>
    <w:rsid w:val="00A1353B"/>
    <w:rsid w:val="00A13620"/>
    <w:rsid w:val="00A14CA8"/>
    <w:rsid w:val="00A150A1"/>
    <w:rsid w:val="00A16125"/>
    <w:rsid w:val="00A178B7"/>
    <w:rsid w:val="00A17FE1"/>
    <w:rsid w:val="00A20A3E"/>
    <w:rsid w:val="00A20C82"/>
    <w:rsid w:val="00A20F05"/>
    <w:rsid w:val="00A210BB"/>
    <w:rsid w:val="00A21B2B"/>
    <w:rsid w:val="00A21E33"/>
    <w:rsid w:val="00A2228F"/>
    <w:rsid w:val="00A22C1D"/>
    <w:rsid w:val="00A249C2"/>
    <w:rsid w:val="00A25780"/>
    <w:rsid w:val="00A25E11"/>
    <w:rsid w:val="00A26BD4"/>
    <w:rsid w:val="00A271B7"/>
    <w:rsid w:val="00A2721A"/>
    <w:rsid w:val="00A27C6D"/>
    <w:rsid w:val="00A3233B"/>
    <w:rsid w:val="00A32618"/>
    <w:rsid w:val="00A3404D"/>
    <w:rsid w:val="00A34104"/>
    <w:rsid w:val="00A34588"/>
    <w:rsid w:val="00A34CCA"/>
    <w:rsid w:val="00A35480"/>
    <w:rsid w:val="00A3590C"/>
    <w:rsid w:val="00A36CD0"/>
    <w:rsid w:val="00A36F34"/>
    <w:rsid w:val="00A375B1"/>
    <w:rsid w:val="00A37FBC"/>
    <w:rsid w:val="00A4055A"/>
    <w:rsid w:val="00A407DA"/>
    <w:rsid w:val="00A43395"/>
    <w:rsid w:val="00A4491F"/>
    <w:rsid w:val="00A45EAA"/>
    <w:rsid w:val="00A4617B"/>
    <w:rsid w:val="00A46C3C"/>
    <w:rsid w:val="00A4712F"/>
    <w:rsid w:val="00A47F19"/>
    <w:rsid w:val="00A50795"/>
    <w:rsid w:val="00A50B6F"/>
    <w:rsid w:val="00A51202"/>
    <w:rsid w:val="00A51789"/>
    <w:rsid w:val="00A51A62"/>
    <w:rsid w:val="00A525E4"/>
    <w:rsid w:val="00A53A62"/>
    <w:rsid w:val="00A53F25"/>
    <w:rsid w:val="00A542F7"/>
    <w:rsid w:val="00A54A33"/>
    <w:rsid w:val="00A552EF"/>
    <w:rsid w:val="00A555FB"/>
    <w:rsid w:val="00A563DB"/>
    <w:rsid w:val="00A56E39"/>
    <w:rsid w:val="00A61A5C"/>
    <w:rsid w:val="00A62274"/>
    <w:rsid w:val="00A624D1"/>
    <w:rsid w:val="00A63EB8"/>
    <w:rsid w:val="00A64BCF"/>
    <w:rsid w:val="00A6625D"/>
    <w:rsid w:val="00A663F9"/>
    <w:rsid w:val="00A665FA"/>
    <w:rsid w:val="00A678E4"/>
    <w:rsid w:val="00A7010E"/>
    <w:rsid w:val="00A714A9"/>
    <w:rsid w:val="00A719B0"/>
    <w:rsid w:val="00A72ABD"/>
    <w:rsid w:val="00A72F4D"/>
    <w:rsid w:val="00A733A8"/>
    <w:rsid w:val="00A73A1F"/>
    <w:rsid w:val="00A7485E"/>
    <w:rsid w:val="00A75367"/>
    <w:rsid w:val="00A75ACC"/>
    <w:rsid w:val="00A76E68"/>
    <w:rsid w:val="00A80106"/>
    <w:rsid w:val="00A80113"/>
    <w:rsid w:val="00A80C2D"/>
    <w:rsid w:val="00A818DD"/>
    <w:rsid w:val="00A81989"/>
    <w:rsid w:val="00A83372"/>
    <w:rsid w:val="00A83479"/>
    <w:rsid w:val="00A85D14"/>
    <w:rsid w:val="00A87123"/>
    <w:rsid w:val="00A87892"/>
    <w:rsid w:val="00A901A1"/>
    <w:rsid w:val="00A9030D"/>
    <w:rsid w:val="00A911B3"/>
    <w:rsid w:val="00A92160"/>
    <w:rsid w:val="00A931AC"/>
    <w:rsid w:val="00A9356F"/>
    <w:rsid w:val="00A941E8"/>
    <w:rsid w:val="00A94634"/>
    <w:rsid w:val="00A95222"/>
    <w:rsid w:val="00A966CD"/>
    <w:rsid w:val="00AA020F"/>
    <w:rsid w:val="00AA08F1"/>
    <w:rsid w:val="00AA0BDF"/>
    <w:rsid w:val="00AA104A"/>
    <w:rsid w:val="00AA16D3"/>
    <w:rsid w:val="00AA1958"/>
    <w:rsid w:val="00AA2D51"/>
    <w:rsid w:val="00AA31E6"/>
    <w:rsid w:val="00AA3622"/>
    <w:rsid w:val="00AA38D2"/>
    <w:rsid w:val="00AA439E"/>
    <w:rsid w:val="00AA485B"/>
    <w:rsid w:val="00AA5724"/>
    <w:rsid w:val="00AA59D6"/>
    <w:rsid w:val="00AA5DF8"/>
    <w:rsid w:val="00AA609D"/>
    <w:rsid w:val="00AA6694"/>
    <w:rsid w:val="00AA6937"/>
    <w:rsid w:val="00AA6A56"/>
    <w:rsid w:val="00AA702F"/>
    <w:rsid w:val="00AB065E"/>
    <w:rsid w:val="00AB0943"/>
    <w:rsid w:val="00AB0AB0"/>
    <w:rsid w:val="00AB0BE4"/>
    <w:rsid w:val="00AB101F"/>
    <w:rsid w:val="00AB103F"/>
    <w:rsid w:val="00AB19DA"/>
    <w:rsid w:val="00AB26D7"/>
    <w:rsid w:val="00AB29FE"/>
    <w:rsid w:val="00AB4EBF"/>
    <w:rsid w:val="00AB5A61"/>
    <w:rsid w:val="00AB5EA6"/>
    <w:rsid w:val="00AB60A4"/>
    <w:rsid w:val="00AB6772"/>
    <w:rsid w:val="00AB72C9"/>
    <w:rsid w:val="00AB7851"/>
    <w:rsid w:val="00AC01A1"/>
    <w:rsid w:val="00AC0A8C"/>
    <w:rsid w:val="00AC2559"/>
    <w:rsid w:val="00AC2E72"/>
    <w:rsid w:val="00AC4089"/>
    <w:rsid w:val="00AC4FB7"/>
    <w:rsid w:val="00AC59F2"/>
    <w:rsid w:val="00AC5A27"/>
    <w:rsid w:val="00AC6158"/>
    <w:rsid w:val="00AC63E3"/>
    <w:rsid w:val="00AC6937"/>
    <w:rsid w:val="00AC7207"/>
    <w:rsid w:val="00AC7608"/>
    <w:rsid w:val="00AD0596"/>
    <w:rsid w:val="00AD1189"/>
    <w:rsid w:val="00AD1DA1"/>
    <w:rsid w:val="00AD20B6"/>
    <w:rsid w:val="00AD223F"/>
    <w:rsid w:val="00AD2EDF"/>
    <w:rsid w:val="00AD3993"/>
    <w:rsid w:val="00AD4F96"/>
    <w:rsid w:val="00AD5181"/>
    <w:rsid w:val="00AD563D"/>
    <w:rsid w:val="00AD751B"/>
    <w:rsid w:val="00AE010E"/>
    <w:rsid w:val="00AE044D"/>
    <w:rsid w:val="00AE0D82"/>
    <w:rsid w:val="00AE11D2"/>
    <w:rsid w:val="00AE24B4"/>
    <w:rsid w:val="00AE2B1F"/>
    <w:rsid w:val="00AE2FBB"/>
    <w:rsid w:val="00AE309A"/>
    <w:rsid w:val="00AE316D"/>
    <w:rsid w:val="00AE4D5F"/>
    <w:rsid w:val="00AE4EC8"/>
    <w:rsid w:val="00AE4FE4"/>
    <w:rsid w:val="00AE50D5"/>
    <w:rsid w:val="00AE62E3"/>
    <w:rsid w:val="00AF05A8"/>
    <w:rsid w:val="00AF1DCA"/>
    <w:rsid w:val="00AF20D0"/>
    <w:rsid w:val="00AF2EA7"/>
    <w:rsid w:val="00AF2F21"/>
    <w:rsid w:val="00AF6242"/>
    <w:rsid w:val="00AF640B"/>
    <w:rsid w:val="00AF64BA"/>
    <w:rsid w:val="00AF6789"/>
    <w:rsid w:val="00B009A6"/>
    <w:rsid w:val="00B00DF7"/>
    <w:rsid w:val="00B0111C"/>
    <w:rsid w:val="00B0137A"/>
    <w:rsid w:val="00B021AD"/>
    <w:rsid w:val="00B03530"/>
    <w:rsid w:val="00B0508A"/>
    <w:rsid w:val="00B05807"/>
    <w:rsid w:val="00B058FD"/>
    <w:rsid w:val="00B07B3F"/>
    <w:rsid w:val="00B10320"/>
    <w:rsid w:val="00B108FC"/>
    <w:rsid w:val="00B1120C"/>
    <w:rsid w:val="00B11BEF"/>
    <w:rsid w:val="00B12447"/>
    <w:rsid w:val="00B124E3"/>
    <w:rsid w:val="00B13880"/>
    <w:rsid w:val="00B13CB2"/>
    <w:rsid w:val="00B13DD2"/>
    <w:rsid w:val="00B1508F"/>
    <w:rsid w:val="00B15FD2"/>
    <w:rsid w:val="00B17334"/>
    <w:rsid w:val="00B17FAA"/>
    <w:rsid w:val="00B21EE7"/>
    <w:rsid w:val="00B222C8"/>
    <w:rsid w:val="00B22715"/>
    <w:rsid w:val="00B22819"/>
    <w:rsid w:val="00B22EA2"/>
    <w:rsid w:val="00B24B8D"/>
    <w:rsid w:val="00B24F91"/>
    <w:rsid w:val="00B25BE1"/>
    <w:rsid w:val="00B27453"/>
    <w:rsid w:val="00B27A36"/>
    <w:rsid w:val="00B3066F"/>
    <w:rsid w:val="00B306C2"/>
    <w:rsid w:val="00B31E43"/>
    <w:rsid w:val="00B320A8"/>
    <w:rsid w:val="00B326A7"/>
    <w:rsid w:val="00B330BB"/>
    <w:rsid w:val="00B339CC"/>
    <w:rsid w:val="00B34963"/>
    <w:rsid w:val="00B359FC"/>
    <w:rsid w:val="00B3605F"/>
    <w:rsid w:val="00B375C3"/>
    <w:rsid w:val="00B37953"/>
    <w:rsid w:val="00B40013"/>
    <w:rsid w:val="00B40612"/>
    <w:rsid w:val="00B40F7B"/>
    <w:rsid w:val="00B4171A"/>
    <w:rsid w:val="00B434B6"/>
    <w:rsid w:val="00B444AB"/>
    <w:rsid w:val="00B44A43"/>
    <w:rsid w:val="00B4608A"/>
    <w:rsid w:val="00B47705"/>
    <w:rsid w:val="00B47EB1"/>
    <w:rsid w:val="00B509EB"/>
    <w:rsid w:val="00B510CF"/>
    <w:rsid w:val="00B52BF5"/>
    <w:rsid w:val="00B52D3E"/>
    <w:rsid w:val="00B53938"/>
    <w:rsid w:val="00B54893"/>
    <w:rsid w:val="00B54A45"/>
    <w:rsid w:val="00B54ACE"/>
    <w:rsid w:val="00B54EA7"/>
    <w:rsid w:val="00B5509E"/>
    <w:rsid w:val="00B556A3"/>
    <w:rsid w:val="00B56460"/>
    <w:rsid w:val="00B56DC8"/>
    <w:rsid w:val="00B6024E"/>
    <w:rsid w:val="00B60CDB"/>
    <w:rsid w:val="00B6262B"/>
    <w:rsid w:val="00B62F17"/>
    <w:rsid w:val="00B63145"/>
    <w:rsid w:val="00B632E9"/>
    <w:rsid w:val="00B65696"/>
    <w:rsid w:val="00B6609F"/>
    <w:rsid w:val="00B661D2"/>
    <w:rsid w:val="00B66CA4"/>
    <w:rsid w:val="00B6776B"/>
    <w:rsid w:val="00B712EE"/>
    <w:rsid w:val="00B713E4"/>
    <w:rsid w:val="00B7275D"/>
    <w:rsid w:val="00B7370F"/>
    <w:rsid w:val="00B73A2A"/>
    <w:rsid w:val="00B7516F"/>
    <w:rsid w:val="00B75242"/>
    <w:rsid w:val="00B75269"/>
    <w:rsid w:val="00B75398"/>
    <w:rsid w:val="00B753B6"/>
    <w:rsid w:val="00B764D4"/>
    <w:rsid w:val="00B81700"/>
    <w:rsid w:val="00B81CD4"/>
    <w:rsid w:val="00B8327E"/>
    <w:rsid w:val="00B8410D"/>
    <w:rsid w:val="00B8580C"/>
    <w:rsid w:val="00B860A7"/>
    <w:rsid w:val="00B86DA9"/>
    <w:rsid w:val="00B870A1"/>
    <w:rsid w:val="00B87C5D"/>
    <w:rsid w:val="00B87F04"/>
    <w:rsid w:val="00B9000D"/>
    <w:rsid w:val="00B90F27"/>
    <w:rsid w:val="00B912CE"/>
    <w:rsid w:val="00B91A40"/>
    <w:rsid w:val="00B92AA3"/>
    <w:rsid w:val="00B932AB"/>
    <w:rsid w:val="00B9346B"/>
    <w:rsid w:val="00B9346D"/>
    <w:rsid w:val="00B93941"/>
    <w:rsid w:val="00B9408D"/>
    <w:rsid w:val="00B9421E"/>
    <w:rsid w:val="00B947BA"/>
    <w:rsid w:val="00B94C5D"/>
    <w:rsid w:val="00B9628B"/>
    <w:rsid w:val="00B96EA1"/>
    <w:rsid w:val="00B9780D"/>
    <w:rsid w:val="00BA0AF7"/>
    <w:rsid w:val="00BA1550"/>
    <w:rsid w:val="00BA284D"/>
    <w:rsid w:val="00BA29AD"/>
    <w:rsid w:val="00BA32F7"/>
    <w:rsid w:val="00BA5C24"/>
    <w:rsid w:val="00BA622D"/>
    <w:rsid w:val="00BA708D"/>
    <w:rsid w:val="00BA733F"/>
    <w:rsid w:val="00BA7B95"/>
    <w:rsid w:val="00BB002E"/>
    <w:rsid w:val="00BB0718"/>
    <w:rsid w:val="00BB12F8"/>
    <w:rsid w:val="00BB1520"/>
    <w:rsid w:val="00BB1809"/>
    <w:rsid w:val="00BB218F"/>
    <w:rsid w:val="00BB2C07"/>
    <w:rsid w:val="00BB3098"/>
    <w:rsid w:val="00BB44B4"/>
    <w:rsid w:val="00BB5041"/>
    <w:rsid w:val="00BB5E9F"/>
    <w:rsid w:val="00BB6017"/>
    <w:rsid w:val="00BB641D"/>
    <w:rsid w:val="00BB6650"/>
    <w:rsid w:val="00BB71DC"/>
    <w:rsid w:val="00BB7AE8"/>
    <w:rsid w:val="00BC0537"/>
    <w:rsid w:val="00BC0929"/>
    <w:rsid w:val="00BC153F"/>
    <w:rsid w:val="00BC529A"/>
    <w:rsid w:val="00BC5801"/>
    <w:rsid w:val="00BC67CF"/>
    <w:rsid w:val="00BC681B"/>
    <w:rsid w:val="00BC71CA"/>
    <w:rsid w:val="00BC7EFE"/>
    <w:rsid w:val="00BD0618"/>
    <w:rsid w:val="00BD0BB8"/>
    <w:rsid w:val="00BD163C"/>
    <w:rsid w:val="00BD16AE"/>
    <w:rsid w:val="00BD2934"/>
    <w:rsid w:val="00BD3069"/>
    <w:rsid w:val="00BD38A8"/>
    <w:rsid w:val="00BD3F94"/>
    <w:rsid w:val="00BD460E"/>
    <w:rsid w:val="00BD46FF"/>
    <w:rsid w:val="00BD4BEA"/>
    <w:rsid w:val="00BD4EDB"/>
    <w:rsid w:val="00BD703A"/>
    <w:rsid w:val="00BD7D10"/>
    <w:rsid w:val="00BD7E41"/>
    <w:rsid w:val="00BE10B9"/>
    <w:rsid w:val="00BE20F5"/>
    <w:rsid w:val="00BE218C"/>
    <w:rsid w:val="00BE3365"/>
    <w:rsid w:val="00BE352A"/>
    <w:rsid w:val="00BE3F34"/>
    <w:rsid w:val="00BE3F4C"/>
    <w:rsid w:val="00BE4275"/>
    <w:rsid w:val="00BE5DEA"/>
    <w:rsid w:val="00BE5EBC"/>
    <w:rsid w:val="00BE62F1"/>
    <w:rsid w:val="00BE66ED"/>
    <w:rsid w:val="00BF081F"/>
    <w:rsid w:val="00BF1CB7"/>
    <w:rsid w:val="00BF256C"/>
    <w:rsid w:val="00BF2AD1"/>
    <w:rsid w:val="00BF2F2B"/>
    <w:rsid w:val="00BF32AB"/>
    <w:rsid w:val="00BF3705"/>
    <w:rsid w:val="00BF45BA"/>
    <w:rsid w:val="00BF563C"/>
    <w:rsid w:val="00BF5EED"/>
    <w:rsid w:val="00BF69AA"/>
    <w:rsid w:val="00BF6E79"/>
    <w:rsid w:val="00BF76BC"/>
    <w:rsid w:val="00BF7E07"/>
    <w:rsid w:val="00C01390"/>
    <w:rsid w:val="00C0285F"/>
    <w:rsid w:val="00C03D7F"/>
    <w:rsid w:val="00C050F3"/>
    <w:rsid w:val="00C05DA8"/>
    <w:rsid w:val="00C062CB"/>
    <w:rsid w:val="00C064AA"/>
    <w:rsid w:val="00C06F9C"/>
    <w:rsid w:val="00C07E60"/>
    <w:rsid w:val="00C10028"/>
    <w:rsid w:val="00C101BF"/>
    <w:rsid w:val="00C10B24"/>
    <w:rsid w:val="00C10D60"/>
    <w:rsid w:val="00C10DAF"/>
    <w:rsid w:val="00C127F4"/>
    <w:rsid w:val="00C128FB"/>
    <w:rsid w:val="00C12EE3"/>
    <w:rsid w:val="00C161EB"/>
    <w:rsid w:val="00C1638F"/>
    <w:rsid w:val="00C167E7"/>
    <w:rsid w:val="00C176A8"/>
    <w:rsid w:val="00C176DE"/>
    <w:rsid w:val="00C21AE0"/>
    <w:rsid w:val="00C22E04"/>
    <w:rsid w:val="00C23145"/>
    <w:rsid w:val="00C23802"/>
    <w:rsid w:val="00C2530E"/>
    <w:rsid w:val="00C25D7A"/>
    <w:rsid w:val="00C25E08"/>
    <w:rsid w:val="00C262C5"/>
    <w:rsid w:val="00C26C77"/>
    <w:rsid w:val="00C276F0"/>
    <w:rsid w:val="00C31BB5"/>
    <w:rsid w:val="00C3274C"/>
    <w:rsid w:val="00C338CF"/>
    <w:rsid w:val="00C338E2"/>
    <w:rsid w:val="00C3397C"/>
    <w:rsid w:val="00C34146"/>
    <w:rsid w:val="00C37BF8"/>
    <w:rsid w:val="00C4085B"/>
    <w:rsid w:val="00C40AFD"/>
    <w:rsid w:val="00C42988"/>
    <w:rsid w:val="00C4353D"/>
    <w:rsid w:val="00C439F7"/>
    <w:rsid w:val="00C43EA4"/>
    <w:rsid w:val="00C447D8"/>
    <w:rsid w:val="00C448E0"/>
    <w:rsid w:val="00C469E2"/>
    <w:rsid w:val="00C47251"/>
    <w:rsid w:val="00C4790F"/>
    <w:rsid w:val="00C47A34"/>
    <w:rsid w:val="00C5008F"/>
    <w:rsid w:val="00C52559"/>
    <w:rsid w:val="00C52A86"/>
    <w:rsid w:val="00C52BD0"/>
    <w:rsid w:val="00C52D5C"/>
    <w:rsid w:val="00C53190"/>
    <w:rsid w:val="00C535BB"/>
    <w:rsid w:val="00C53BA8"/>
    <w:rsid w:val="00C53F67"/>
    <w:rsid w:val="00C544A1"/>
    <w:rsid w:val="00C5459A"/>
    <w:rsid w:val="00C54610"/>
    <w:rsid w:val="00C54C57"/>
    <w:rsid w:val="00C5529D"/>
    <w:rsid w:val="00C55AC8"/>
    <w:rsid w:val="00C55BE5"/>
    <w:rsid w:val="00C55D6D"/>
    <w:rsid w:val="00C55E0C"/>
    <w:rsid w:val="00C5612D"/>
    <w:rsid w:val="00C56821"/>
    <w:rsid w:val="00C56BD7"/>
    <w:rsid w:val="00C56F50"/>
    <w:rsid w:val="00C60F94"/>
    <w:rsid w:val="00C62D3E"/>
    <w:rsid w:val="00C62D64"/>
    <w:rsid w:val="00C62DBC"/>
    <w:rsid w:val="00C63475"/>
    <w:rsid w:val="00C648C6"/>
    <w:rsid w:val="00C65C19"/>
    <w:rsid w:val="00C65DFF"/>
    <w:rsid w:val="00C6601D"/>
    <w:rsid w:val="00C665D9"/>
    <w:rsid w:val="00C708B4"/>
    <w:rsid w:val="00C70B76"/>
    <w:rsid w:val="00C71334"/>
    <w:rsid w:val="00C718D5"/>
    <w:rsid w:val="00C71EEE"/>
    <w:rsid w:val="00C7226E"/>
    <w:rsid w:val="00C738EC"/>
    <w:rsid w:val="00C73EE3"/>
    <w:rsid w:val="00C73FEA"/>
    <w:rsid w:val="00C75B91"/>
    <w:rsid w:val="00C75C62"/>
    <w:rsid w:val="00C75EF1"/>
    <w:rsid w:val="00C764EA"/>
    <w:rsid w:val="00C770A1"/>
    <w:rsid w:val="00C77870"/>
    <w:rsid w:val="00C77FAA"/>
    <w:rsid w:val="00C8266E"/>
    <w:rsid w:val="00C83FEB"/>
    <w:rsid w:val="00C84AF2"/>
    <w:rsid w:val="00C853AA"/>
    <w:rsid w:val="00C85422"/>
    <w:rsid w:val="00C857CB"/>
    <w:rsid w:val="00C857E0"/>
    <w:rsid w:val="00C874D8"/>
    <w:rsid w:val="00C875AF"/>
    <w:rsid w:val="00C87BAC"/>
    <w:rsid w:val="00C87D51"/>
    <w:rsid w:val="00C87E4D"/>
    <w:rsid w:val="00C90482"/>
    <w:rsid w:val="00C91DC8"/>
    <w:rsid w:val="00C9290D"/>
    <w:rsid w:val="00C9307D"/>
    <w:rsid w:val="00C932C4"/>
    <w:rsid w:val="00C94559"/>
    <w:rsid w:val="00C9494D"/>
    <w:rsid w:val="00C958AA"/>
    <w:rsid w:val="00C96611"/>
    <w:rsid w:val="00C9681B"/>
    <w:rsid w:val="00C975C8"/>
    <w:rsid w:val="00C97F8E"/>
    <w:rsid w:val="00CA106A"/>
    <w:rsid w:val="00CA15D6"/>
    <w:rsid w:val="00CA1CAE"/>
    <w:rsid w:val="00CA1E3A"/>
    <w:rsid w:val="00CA251D"/>
    <w:rsid w:val="00CA26B1"/>
    <w:rsid w:val="00CA2903"/>
    <w:rsid w:val="00CA2989"/>
    <w:rsid w:val="00CA2E0D"/>
    <w:rsid w:val="00CA3072"/>
    <w:rsid w:val="00CA47B2"/>
    <w:rsid w:val="00CA4B70"/>
    <w:rsid w:val="00CA592A"/>
    <w:rsid w:val="00CA685C"/>
    <w:rsid w:val="00CA70BB"/>
    <w:rsid w:val="00CA7259"/>
    <w:rsid w:val="00CB0030"/>
    <w:rsid w:val="00CB125C"/>
    <w:rsid w:val="00CB14B4"/>
    <w:rsid w:val="00CB214A"/>
    <w:rsid w:val="00CB2AAA"/>
    <w:rsid w:val="00CB2DF4"/>
    <w:rsid w:val="00CB3E06"/>
    <w:rsid w:val="00CB477F"/>
    <w:rsid w:val="00CB490A"/>
    <w:rsid w:val="00CB521C"/>
    <w:rsid w:val="00CC0175"/>
    <w:rsid w:val="00CC020D"/>
    <w:rsid w:val="00CC055A"/>
    <w:rsid w:val="00CC080F"/>
    <w:rsid w:val="00CC0FE6"/>
    <w:rsid w:val="00CC1452"/>
    <w:rsid w:val="00CC2AEA"/>
    <w:rsid w:val="00CC2D0D"/>
    <w:rsid w:val="00CC36A0"/>
    <w:rsid w:val="00CC39C3"/>
    <w:rsid w:val="00CC3D2C"/>
    <w:rsid w:val="00CC4AAC"/>
    <w:rsid w:val="00CC4CB2"/>
    <w:rsid w:val="00CC589F"/>
    <w:rsid w:val="00CC5AF9"/>
    <w:rsid w:val="00CC703E"/>
    <w:rsid w:val="00CC7FDA"/>
    <w:rsid w:val="00CC7FF2"/>
    <w:rsid w:val="00CD001D"/>
    <w:rsid w:val="00CD05CA"/>
    <w:rsid w:val="00CD2270"/>
    <w:rsid w:val="00CD22D4"/>
    <w:rsid w:val="00CD39E2"/>
    <w:rsid w:val="00CD4A6A"/>
    <w:rsid w:val="00CD50E2"/>
    <w:rsid w:val="00CD5AF0"/>
    <w:rsid w:val="00CD6530"/>
    <w:rsid w:val="00CD6BE9"/>
    <w:rsid w:val="00CD7C7C"/>
    <w:rsid w:val="00CE01A5"/>
    <w:rsid w:val="00CE0219"/>
    <w:rsid w:val="00CE0348"/>
    <w:rsid w:val="00CE2C11"/>
    <w:rsid w:val="00CE4307"/>
    <w:rsid w:val="00CE4559"/>
    <w:rsid w:val="00CE480B"/>
    <w:rsid w:val="00CE4E73"/>
    <w:rsid w:val="00CE4E84"/>
    <w:rsid w:val="00CF0EA5"/>
    <w:rsid w:val="00CF2351"/>
    <w:rsid w:val="00CF4276"/>
    <w:rsid w:val="00CF67AF"/>
    <w:rsid w:val="00CF799D"/>
    <w:rsid w:val="00CF7E20"/>
    <w:rsid w:val="00D005E1"/>
    <w:rsid w:val="00D0160F"/>
    <w:rsid w:val="00D035E2"/>
    <w:rsid w:val="00D04278"/>
    <w:rsid w:val="00D05063"/>
    <w:rsid w:val="00D0622E"/>
    <w:rsid w:val="00D072A4"/>
    <w:rsid w:val="00D073B9"/>
    <w:rsid w:val="00D11043"/>
    <w:rsid w:val="00D1121C"/>
    <w:rsid w:val="00D11A00"/>
    <w:rsid w:val="00D11FCE"/>
    <w:rsid w:val="00D12756"/>
    <w:rsid w:val="00D12FA2"/>
    <w:rsid w:val="00D13178"/>
    <w:rsid w:val="00D14207"/>
    <w:rsid w:val="00D14483"/>
    <w:rsid w:val="00D1473D"/>
    <w:rsid w:val="00D14DB5"/>
    <w:rsid w:val="00D15020"/>
    <w:rsid w:val="00D15036"/>
    <w:rsid w:val="00D159D5"/>
    <w:rsid w:val="00D15B92"/>
    <w:rsid w:val="00D17AFA"/>
    <w:rsid w:val="00D17E7B"/>
    <w:rsid w:val="00D17E91"/>
    <w:rsid w:val="00D2005E"/>
    <w:rsid w:val="00D20FA1"/>
    <w:rsid w:val="00D2100B"/>
    <w:rsid w:val="00D2179A"/>
    <w:rsid w:val="00D2249F"/>
    <w:rsid w:val="00D24011"/>
    <w:rsid w:val="00D25E2D"/>
    <w:rsid w:val="00D26196"/>
    <w:rsid w:val="00D265D7"/>
    <w:rsid w:val="00D2780F"/>
    <w:rsid w:val="00D30EEF"/>
    <w:rsid w:val="00D30F01"/>
    <w:rsid w:val="00D314CF"/>
    <w:rsid w:val="00D3245D"/>
    <w:rsid w:val="00D3247A"/>
    <w:rsid w:val="00D32584"/>
    <w:rsid w:val="00D329E5"/>
    <w:rsid w:val="00D32C99"/>
    <w:rsid w:val="00D32CF4"/>
    <w:rsid w:val="00D33A16"/>
    <w:rsid w:val="00D3476A"/>
    <w:rsid w:val="00D34B12"/>
    <w:rsid w:val="00D34DE3"/>
    <w:rsid w:val="00D35529"/>
    <w:rsid w:val="00D3575B"/>
    <w:rsid w:val="00D36123"/>
    <w:rsid w:val="00D36756"/>
    <w:rsid w:val="00D407DB"/>
    <w:rsid w:val="00D40A92"/>
    <w:rsid w:val="00D40E31"/>
    <w:rsid w:val="00D41519"/>
    <w:rsid w:val="00D436A2"/>
    <w:rsid w:val="00D43C2D"/>
    <w:rsid w:val="00D44039"/>
    <w:rsid w:val="00D449AE"/>
    <w:rsid w:val="00D44DEF"/>
    <w:rsid w:val="00D46292"/>
    <w:rsid w:val="00D462B7"/>
    <w:rsid w:val="00D4647B"/>
    <w:rsid w:val="00D46BD2"/>
    <w:rsid w:val="00D47270"/>
    <w:rsid w:val="00D516EE"/>
    <w:rsid w:val="00D52D11"/>
    <w:rsid w:val="00D53BA3"/>
    <w:rsid w:val="00D54493"/>
    <w:rsid w:val="00D54F83"/>
    <w:rsid w:val="00D5501F"/>
    <w:rsid w:val="00D5542B"/>
    <w:rsid w:val="00D55685"/>
    <w:rsid w:val="00D55C88"/>
    <w:rsid w:val="00D5680A"/>
    <w:rsid w:val="00D56CED"/>
    <w:rsid w:val="00D60997"/>
    <w:rsid w:val="00D60BCE"/>
    <w:rsid w:val="00D60E59"/>
    <w:rsid w:val="00D60F89"/>
    <w:rsid w:val="00D61137"/>
    <w:rsid w:val="00D61332"/>
    <w:rsid w:val="00D61395"/>
    <w:rsid w:val="00D61CBD"/>
    <w:rsid w:val="00D61D69"/>
    <w:rsid w:val="00D62E7E"/>
    <w:rsid w:val="00D62E85"/>
    <w:rsid w:val="00D6346C"/>
    <w:rsid w:val="00D6380F"/>
    <w:rsid w:val="00D63C60"/>
    <w:rsid w:val="00D63F75"/>
    <w:rsid w:val="00D647D8"/>
    <w:rsid w:val="00D65863"/>
    <w:rsid w:val="00D65E6B"/>
    <w:rsid w:val="00D66323"/>
    <w:rsid w:val="00D667F7"/>
    <w:rsid w:val="00D6701F"/>
    <w:rsid w:val="00D67D74"/>
    <w:rsid w:val="00D70078"/>
    <w:rsid w:val="00D701BF"/>
    <w:rsid w:val="00D72194"/>
    <w:rsid w:val="00D7223C"/>
    <w:rsid w:val="00D72642"/>
    <w:rsid w:val="00D72C70"/>
    <w:rsid w:val="00D7365E"/>
    <w:rsid w:val="00D73987"/>
    <w:rsid w:val="00D73E78"/>
    <w:rsid w:val="00D7422D"/>
    <w:rsid w:val="00D746FA"/>
    <w:rsid w:val="00D74E1A"/>
    <w:rsid w:val="00D75DE7"/>
    <w:rsid w:val="00D76759"/>
    <w:rsid w:val="00D76A33"/>
    <w:rsid w:val="00D76CCE"/>
    <w:rsid w:val="00D77AF5"/>
    <w:rsid w:val="00D77D53"/>
    <w:rsid w:val="00D821BA"/>
    <w:rsid w:val="00D85F23"/>
    <w:rsid w:val="00D86391"/>
    <w:rsid w:val="00D86C25"/>
    <w:rsid w:val="00D876FD"/>
    <w:rsid w:val="00D9165C"/>
    <w:rsid w:val="00D91977"/>
    <w:rsid w:val="00D91B11"/>
    <w:rsid w:val="00D91D50"/>
    <w:rsid w:val="00D921CC"/>
    <w:rsid w:val="00D92383"/>
    <w:rsid w:val="00D92524"/>
    <w:rsid w:val="00D934F0"/>
    <w:rsid w:val="00D9461E"/>
    <w:rsid w:val="00D94A09"/>
    <w:rsid w:val="00D95506"/>
    <w:rsid w:val="00D97AC7"/>
    <w:rsid w:val="00DA0874"/>
    <w:rsid w:val="00DA26B1"/>
    <w:rsid w:val="00DA2EAA"/>
    <w:rsid w:val="00DA300F"/>
    <w:rsid w:val="00DA3ED3"/>
    <w:rsid w:val="00DA3FF6"/>
    <w:rsid w:val="00DA401A"/>
    <w:rsid w:val="00DA4B23"/>
    <w:rsid w:val="00DA57D3"/>
    <w:rsid w:val="00DA6ADC"/>
    <w:rsid w:val="00DA7480"/>
    <w:rsid w:val="00DB09C1"/>
    <w:rsid w:val="00DB1D97"/>
    <w:rsid w:val="00DB1DC7"/>
    <w:rsid w:val="00DB3551"/>
    <w:rsid w:val="00DB3DBF"/>
    <w:rsid w:val="00DB41A5"/>
    <w:rsid w:val="00DB4329"/>
    <w:rsid w:val="00DB4C89"/>
    <w:rsid w:val="00DB5A8B"/>
    <w:rsid w:val="00DB5AF7"/>
    <w:rsid w:val="00DB5EB7"/>
    <w:rsid w:val="00DC10E8"/>
    <w:rsid w:val="00DC131C"/>
    <w:rsid w:val="00DC13B6"/>
    <w:rsid w:val="00DC18FF"/>
    <w:rsid w:val="00DC20BC"/>
    <w:rsid w:val="00DC2963"/>
    <w:rsid w:val="00DC2B3D"/>
    <w:rsid w:val="00DC3AB7"/>
    <w:rsid w:val="00DC3FF3"/>
    <w:rsid w:val="00DC462C"/>
    <w:rsid w:val="00DC5C14"/>
    <w:rsid w:val="00DC64F6"/>
    <w:rsid w:val="00DD0181"/>
    <w:rsid w:val="00DD09A7"/>
    <w:rsid w:val="00DD0A32"/>
    <w:rsid w:val="00DD1278"/>
    <w:rsid w:val="00DD12C3"/>
    <w:rsid w:val="00DD1D8C"/>
    <w:rsid w:val="00DD219A"/>
    <w:rsid w:val="00DD2CD2"/>
    <w:rsid w:val="00DD2D78"/>
    <w:rsid w:val="00DD2EC1"/>
    <w:rsid w:val="00DD304B"/>
    <w:rsid w:val="00DD3530"/>
    <w:rsid w:val="00DD4025"/>
    <w:rsid w:val="00DD543D"/>
    <w:rsid w:val="00DD58EC"/>
    <w:rsid w:val="00DD5911"/>
    <w:rsid w:val="00DD709D"/>
    <w:rsid w:val="00DE0EAB"/>
    <w:rsid w:val="00DE1C78"/>
    <w:rsid w:val="00DE1E9A"/>
    <w:rsid w:val="00DE2115"/>
    <w:rsid w:val="00DE2583"/>
    <w:rsid w:val="00DE2753"/>
    <w:rsid w:val="00DE2810"/>
    <w:rsid w:val="00DE2C08"/>
    <w:rsid w:val="00DE2EE5"/>
    <w:rsid w:val="00DE2F16"/>
    <w:rsid w:val="00DE3C99"/>
    <w:rsid w:val="00DE42F0"/>
    <w:rsid w:val="00DE4ABE"/>
    <w:rsid w:val="00DE5522"/>
    <w:rsid w:val="00DE601D"/>
    <w:rsid w:val="00DE6683"/>
    <w:rsid w:val="00DE727A"/>
    <w:rsid w:val="00DE7860"/>
    <w:rsid w:val="00DF029D"/>
    <w:rsid w:val="00DF0828"/>
    <w:rsid w:val="00DF1004"/>
    <w:rsid w:val="00DF14CB"/>
    <w:rsid w:val="00DF1CAC"/>
    <w:rsid w:val="00DF2923"/>
    <w:rsid w:val="00DF29F3"/>
    <w:rsid w:val="00DF4D6E"/>
    <w:rsid w:val="00DF55C4"/>
    <w:rsid w:val="00DF5C7E"/>
    <w:rsid w:val="00DF601F"/>
    <w:rsid w:val="00DF75F3"/>
    <w:rsid w:val="00E00146"/>
    <w:rsid w:val="00E007D0"/>
    <w:rsid w:val="00E009E0"/>
    <w:rsid w:val="00E01016"/>
    <w:rsid w:val="00E01275"/>
    <w:rsid w:val="00E02CD2"/>
    <w:rsid w:val="00E02D4E"/>
    <w:rsid w:val="00E03519"/>
    <w:rsid w:val="00E036CA"/>
    <w:rsid w:val="00E0401F"/>
    <w:rsid w:val="00E04197"/>
    <w:rsid w:val="00E10E68"/>
    <w:rsid w:val="00E113FA"/>
    <w:rsid w:val="00E1173F"/>
    <w:rsid w:val="00E12331"/>
    <w:rsid w:val="00E12F81"/>
    <w:rsid w:val="00E156EE"/>
    <w:rsid w:val="00E1642F"/>
    <w:rsid w:val="00E1666C"/>
    <w:rsid w:val="00E20713"/>
    <w:rsid w:val="00E227FA"/>
    <w:rsid w:val="00E23385"/>
    <w:rsid w:val="00E23AD4"/>
    <w:rsid w:val="00E2421F"/>
    <w:rsid w:val="00E26035"/>
    <w:rsid w:val="00E26734"/>
    <w:rsid w:val="00E2735A"/>
    <w:rsid w:val="00E2AE06"/>
    <w:rsid w:val="00E30080"/>
    <w:rsid w:val="00E3009F"/>
    <w:rsid w:val="00E33210"/>
    <w:rsid w:val="00E340D8"/>
    <w:rsid w:val="00E34FCA"/>
    <w:rsid w:val="00E37D84"/>
    <w:rsid w:val="00E407A5"/>
    <w:rsid w:val="00E41821"/>
    <w:rsid w:val="00E419B1"/>
    <w:rsid w:val="00E41C1F"/>
    <w:rsid w:val="00E42455"/>
    <w:rsid w:val="00E448F6"/>
    <w:rsid w:val="00E455DB"/>
    <w:rsid w:val="00E45A7C"/>
    <w:rsid w:val="00E45A82"/>
    <w:rsid w:val="00E45DAA"/>
    <w:rsid w:val="00E461BC"/>
    <w:rsid w:val="00E469A1"/>
    <w:rsid w:val="00E46FA2"/>
    <w:rsid w:val="00E4784B"/>
    <w:rsid w:val="00E5062E"/>
    <w:rsid w:val="00E508E5"/>
    <w:rsid w:val="00E50EA0"/>
    <w:rsid w:val="00E51F19"/>
    <w:rsid w:val="00E52A37"/>
    <w:rsid w:val="00E52A9C"/>
    <w:rsid w:val="00E531ED"/>
    <w:rsid w:val="00E53781"/>
    <w:rsid w:val="00E53811"/>
    <w:rsid w:val="00E54D15"/>
    <w:rsid w:val="00E54D44"/>
    <w:rsid w:val="00E54D75"/>
    <w:rsid w:val="00E54E46"/>
    <w:rsid w:val="00E5597C"/>
    <w:rsid w:val="00E562B6"/>
    <w:rsid w:val="00E564E0"/>
    <w:rsid w:val="00E56A6B"/>
    <w:rsid w:val="00E56F6F"/>
    <w:rsid w:val="00E57B0A"/>
    <w:rsid w:val="00E61CCA"/>
    <w:rsid w:val="00E61CEA"/>
    <w:rsid w:val="00E6291D"/>
    <w:rsid w:val="00E62AA7"/>
    <w:rsid w:val="00E6341B"/>
    <w:rsid w:val="00E64DE8"/>
    <w:rsid w:val="00E65257"/>
    <w:rsid w:val="00E654CC"/>
    <w:rsid w:val="00E65BCD"/>
    <w:rsid w:val="00E65FCB"/>
    <w:rsid w:val="00E67FCC"/>
    <w:rsid w:val="00E7353B"/>
    <w:rsid w:val="00E739AD"/>
    <w:rsid w:val="00E754EF"/>
    <w:rsid w:val="00E75A0C"/>
    <w:rsid w:val="00E75AA9"/>
    <w:rsid w:val="00E76341"/>
    <w:rsid w:val="00E80549"/>
    <w:rsid w:val="00E8071A"/>
    <w:rsid w:val="00E80BDF"/>
    <w:rsid w:val="00E82782"/>
    <w:rsid w:val="00E8295F"/>
    <w:rsid w:val="00E82AB2"/>
    <w:rsid w:val="00E838F3"/>
    <w:rsid w:val="00E83CD5"/>
    <w:rsid w:val="00E83CE3"/>
    <w:rsid w:val="00E8472B"/>
    <w:rsid w:val="00E84F8E"/>
    <w:rsid w:val="00E85DB0"/>
    <w:rsid w:val="00E875F1"/>
    <w:rsid w:val="00E907BC"/>
    <w:rsid w:val="00E91543"/>
    <w:rsid w:val="00E91B4D"/>
    <w:rsid w:val="00E94CE8"/>
    <w:rsid w:val="00E95692"/>
    <w:rsid w:val="00E957FA"/>
    <w:rsid w:val="00E95B3E"/>
    <w:rsid w:val="00E95BED"/>
    <w:rsid w:val="00E9679F"/>
    <w:rsid w:val="00E97969"/>
    <w:rsid w:val="00E97E79"/>
    <w:rsid w:val="00EA3CBC"/>
    <w:rsid w:val="00EA3D10"/>
    <w:rsid w:val="00EA3FCE"/>
    <w:rsid w:val="00EA464F"/>
    <w:rsid w:val="00EA4FFB"/>
    <w:rsid w:val="00EA5230"/>
    <w:rsid w:val="00EA5E41"/>
    <w:rsid w:val="00EA66F1"/>
    <w:rsid w:val="00EB1D4B"/>
    <w:rsid w:val="00EB3FD4"/>
    <w:rsid w:val="00EB5CEA"/>
    <w:rsid w:val="00EB5D5A"/>
    <w:rsid w:val="00EB6083"/>
    <w:rsid w:val="00EB7517"/>
    <w:rsid w:val="00EB7E80"/>
    <w:rsid w:val="00EB7FDF"/>
    <w:rsid w:val="00EC04CA"/>
    <w:rsid w:val="00EC0D5C"/>
    <w:rsid w:val="00EC21B2"/>
    <w:rsid w:val="00EC21FD"/>
    <w:rsid w:val="00EC269F"/>
    <w:rsid w:val="00EC2862"/>
    <w:rsid w:val="00EC3092"/>
    <w:rsid w:val="00EC3345"/>
    <w:rsid w:val="00EC3804"/>
    <w:rsid w:val="00EC4190"/>
    <w:rsid w:val="00EC4B23"/>
    <w:rsid w:val="00EC5036"/>
    <w:rsid w:val="00EC52EA"/>
    <w:rsid w:val="00EC54C9"/>
    <w:rsid w:val="00EC6D91"/>
    <w:rsid w:val="00ED042D"/>
    <w:rsid w:val="00ED13F6"/>
    <w:rsid w:val="00ED1BD4"/>
    <w:rsid w:val="00ED37FC"/>
    <w:rsid w:val="00ED56F5"/>
    <w:rsid w:val="00ED61F0"/>
    <w:rsid w:val="00ED769E"/>
    <w:rsid w:val="00ED7748"/>
    <w:rsid w:val="00EE07FB"/>
    <w:rsid w:val="00EE0BE8"/>
    <w:rsid w:val="00EE104A"/>
    <w:rsid w:val="00EE26BE"/>
    <w:rsid w:val="00EE37D1"/>
    <w:rsid w:val="00EE3EFC"/>
    <w:rsid w:val="00EE4183"/>
    <w:rsid w:val="00EE4BA3"/>
    <w:rsid w:val="00EE4F8F"/>
    <w:rsid w:val="00EE58A5"/>
    <w:rsid w:val="00EE610C"/>
    <w:rsid w:val="00EE66F9"/>
    <w:rsid w:val="00EE70DF"/>
    <w:rsid w:val="00EF09F3"/>
    <w:rsid w:val="00EF0DCD"/>
    <w:rsid w:val="00EF12D9"/>
    <w:rsid w:val="00EF1E93"/>
    <w:rsid w:val="00EF25C1"/>
    <w:rsid w:val="00EF29ED"/>
    <w:rsid w:val="00EF3646"/>
    <w:rsid w:val="00EF3AAC"/>
    <w:rsid w:val="00EF3AFA"/>
    <w:rsid w:val="00EF48AB"/>
    <w:rsid w:val="00EF50B0"/>
    <w:rsid w:val="00EF55EA"/>
    <w:rsid w:val="00EF67E8"/>
    <w:rsid w:val="00EF6ABD"/>
    <w:rsid w:val="00EF7D63"/>
    <w:rsid w:val="00F00EA4"/>
    <w:rsid w:val="00F01048"/>
    <w:rsid w:val="00F04016"/>
    <w:rsid w:val="00F0529B"/>
    <w:rsid w:val="00F058EF"/>
    <w:rsid w:val="00F062C7"/>
    <w:rsid w:val="00F06BED"/>
    <w:rsid w:val="00F104FA"/>
    <w:rsid w:val="00F1085E"/>
    <w:rsid w:val="00F11093"/>
    <w:rsid w:val="00F11380"/>
    <w:rsid w:val="00F115E3"/>
    <w:rsid w:val="00F11710"/>
    <w:rsid w:val="00F1187C"/>
    <w:rsid w:val="00F13789"/>
    <w:rsid w:val="00F13F4D"/>
    <w:rsid w:val="00F167AD"/>
    <w:rsid w:val="00F169FA"/>
    <w:rsid w:val="00F176C4"/>
    <w:rsid w:val="00F210FC"/>
    <w:rsid w:val="00F21C54"/>
    <w:rsid w:val="00F225DF"/>
    <w:rsid w:val="00F2264C"/>
    <w:rsid w:val="00F2270E"/>
    <w:rsid w:val="00F22F6A"/>
    <w:rsid w:val="00F23CE1"/>
    <w:rsid w:val="00F243D6"/>
    <w:rsid w:val="00F24523"/>
    <w:rsid w:val="00F25486"/>
    <w:rsid w:val="00F261EF"/>
    <w:rsid w:val="00F26BA8"/>
    <w:rsid w:val="00F26C45"/>
    <w:rsid w:val="00F3087E"/>
    <w:rsid w:val="00F3095F"/>
    <w:rsid w:val="00F31E5D"/>
    <w:rsid w:val="00F322CD"/>
    <w:rsid w:val="00F32415"/>
    <w:rsid w:val="00F34D02"/>
    <w:rsid w:val="00F34E3A"/>
    <w:rsid w:val="00F35010"/>
    <w:rsid w:val="00F356A0"/>
    <w:rsid w:val="00F36891"/>
    <w:rsid w:val="00F40B1E"/>
    <w:rsid w:val="00F4236E"/>
    <w:rsid w:val="00F44158"/>
    <w:rsid w:val="00F442E2"/>
    <w:rsid w:val="00F44FBE"/>
    <w:rsid w:val="00F4568F"/>
    <w:rsid w:val="00F45DA4"/>
    <w:rsid w:val="00F460A0"/>
    <w:rsid w:val="00F466F3"/>
    <w:rsid w:val="00F4671A"/>
    <w:rsid w:val="00F46E86"/>
    <w:rsid w:val="00F526F9"/>
    <w:rsid w:val="00F53768"/>
    <w:rsid w:val="00F5581D"/>
    <w:rsid w:val="00F56792"/>
    <w:rsid w:val="00F57A05"/>
    <w:rsid w:val="00F63CBB"/>
    <w:rsid w:val="00F63DCA"/>
    <w:rsid w:val="00F65D3D"/>
    <w:rsid w:val="00F6660F"/>
    <w:rsid w:val="00F66651"/>
    <w:rsid w:val="00F67029"/>
    <w:rsid w:val="00F672A1"/>
    <w:rsid w:val="00F67370"/>
    <w:rsid w:val="00F704E8"/>
    <w:rsid w:val="00F70CA8"/>
    <w:rsid w:val="00F71703"/>
    <w:rsid w:val="00F72F66"/>
    <w:rsid w:val="00F73D60"/>
    <w:rsid w:val="00F7469F"/>
    <w:rsid w:val="00F75011"/>
    <w:rsid w:val="00F75520"/>
    <w:rsid w:val="00F76510"/>
    <w:rsid w:val="00F766E1"/>
    <w:rsid w:val="00F773DF"/>
    <w:rsid w:val="00F81974"/>
    <w:rsid w:val="00F84B38"/>
    <w:rsid w:val="00F85422"/>
    <w:rsid w:val="00F86CAC"/>
    <w:rsid w:val="00F86D23"/>
    <w:rsid w:val="00F86E93"/>
    <w:rsid w:val="00F90082"/>
    <w:rsid w:val="00F900CC"/>
    <w:rsid w:val="00F904BD"/>
    <w:rsid w:val="00F91938"/>
    <w:rsid w:val="00F928B6"/>
    <w:rsid w:val="00F92928"/>
    <w:rsid w:val="00F935A6"/>
    <w:rsid w:val="00F93A0A"/>
    <w:rsid w:val="00F94C8B"/>
    <w:rsid w:val="00F95808"/>
    <w:rsid w:val="00F9662A"/>
    <w:rsid w:val="00F971D5"/>
    <w:rsid w:val="00FA0488"/>
    <w:rsid w:val="00FA051E"/>
    <w:rsid w:val="00FA2661"/>
    <w:rsid w:val="00FA2A81"/>
    <w:rsid w:val="00FA34C1"/>
    <w:rsid w:val="00FA3658"/>
    <w:rsid w:val="00FA3B19"/>
    <w:rsid w:val="00FA3D29"/>
    <w:rsid w:val="00FA4CD7"/>
    <w:rsid w:val="00FA5CE4"/>
    <w:rsid w:val="00FA65DA"/>
    <w:rsid w:val="00FA6F95"/>
    <w:rsid w:val="00FA7F8C"/>
    <w:rsid w:val="00FB0F11"/>
    <w:rsid w:val="00FB2115"/>
    <w:rsid w:val="00FB32D5"/>
    <w:rsid w:val="00FB34B1"/>
    <w:rsid w:val="00FB3A3D"/>
    <w:rsid w:val="00FB45B1"/>
    <w:rsid w:val="00FB49C6"/>
    <w:rsid w:val="00FB4B16"/>
    <w:rsid w:val="00FB59DC"/>
    <w:rsid w:val="00FB59E5"/>
    <w:rsid w:val="00FB6244"/>
    <w:rsid w:val="00FB77FD"/>
    <w:rsid w:val="00FB7A8C"/>
    <w:rsid w:val="00FC08D4"/>
    <w:rsid w:val="00FC0E1F"/>
    <w:rsid w:val="00FC35C3"/>
    <w:rsid w:val="00FC47C6"/>
    <w:rsid w:val="00FC53FE"/>
    <w:rsid w:val="00FC5BDF"/>
    <w:rsid w:val="00FC6F19"/>
    <w:rsid w:val="00FD026F"/>
    <w:rsid w:val="00FD03D9"/>
    <w:rsid w:val="00FD0640"/>
    <w:rsid w:val="00FD132D"/>
    <w:rsid w:val="00FD25FE"/>
    <w:rsid w:val="00FD2BE0"/>
    <w:rsid w:val="00FD2D3A"/>
    <w:rsid w:val="00FD2E9D"/>
    <w:rsid w:val="00FD31CD"/>
    <w:rsid w:val="00FD333D"/>
    <w:rsid w:val="00FE023E"/>
    <w:rsid w:val="00FE04F0"/>
    <w:rsid w:val="00FE1623"/>
    <w:rsid w:val="00FE231D"/>
    <w:rsid w:val="00FE2323"/>
    <w:rsid w:val="00FE33F2"/>
    <w:rsid w:val="00FE352C"/>
    <w:rsid w:val="00FE4593"/>
    <w:rsid w:val="00FE56F4"/>
    <w:rsid w:val="00FE57B9"/>
    <w:rsid w:val="00FE6285"/>
    <w:rsid w:val="00FF08A2"/>
    <w:rsid w:val="00FF09A8"/>
    <w:rsid w:val="00FF1BC1"/>
    <w:rsid w:val="00FF1DDA"/>
    <w:rsid w:val="00FF1E9F"/>
    <w:rsid w:val="00FF2247"/>
    <w:rsid w:val="00FF297E"/>
    <w:rsid w:val="00FF2A54"/>
    <w:rsid w:val="00FF3D42"/>
    <w:rsid w:val="00FF3DAD"/>
    <w:rsid w:val="00FF46CD"/>
    <w:rsid w:val="00FF4AFC"/>
    <w:rsid w:val="00FF5515"/>
    <w:rsid w:val="00FF565E"/>
    <w:rsid w:val="00FF6360"/>
    <w:rsid w:val="00FF6492"/>
    <w:rsid w:val="00FF6528"/>
    <w:rsid w:val="00FF69B6"/>
    <w:rsid w:val="00FF7065"/>
    <w:rsid w:val="00FF7A68"/>
    <w:rsid w:val="00FF7E60"/>
    <w:rsid w:val="0117F421"/>
    <w:rsid w:val="01342D81"/>
    <w:rsid w:val="01388A63"/>
    <w:rsid w:val="01A8E7E6"/>
    <w:rsid w:val="022F750F"/>
    <w:rsid w:val="026E29B2"/>
    <w:rsid w:val="028E1FC6"/>
    <w:rsid w:val="0294D011"/>
    <w:rsid w:val="033AD5DA"/>
    <w:rsid w:val="034A5495"/>
    <w:rsid w:val="03770456"/>
    <w:rsid w:val="03A78775"/>
    <w:rsid w:val="03CED7FB"/>
    <w:rsid w:val="03EB77AD"/>
    <w:rsid w:val="03F911A7"/>
    <w:rsid w:val="0487FECA"/>
    <w:rsid w:val="051B8B8B"/>
    <w:rsid w:val="053617CB"/>
    <w:rsid w:val="057CA9CC"/>
    <w:rsid w:val="05911CBA"/>
    <w:rsid w:val="05D397C3"/>
    <w:rsid w:val="05EB6544"/>
    <w:rsid w:val="061727DB"/>
    <w:rsid w:val="0618E6A5"/>
    <w:rsid w:val="068D09A1"/>
    <w:rsid w:val="06A9697C"/>
    <w:rsid w:val="07972888"/>
    <w:rsid w:val="07A132E3"/>
    <w:rsid w:val="0800F376"/>
    <w:rsid w:val="0828DA02"/>
    <w:rsid w:val="082BB663"/>
    <w:rsid w:val="08339CE4"/>
    <w:rsid w:val="084DAAEF"/>
    <w:rsid w:val="08748F87"/>
    <w:rsid w:val="0892D443"/>
    <w:rsid w:val="08B44A8E"/>
    <w:rsid w:val="08BEE8D0"/>
    <w:rsid w:val="08C6F5CE"/>
    <w:rsid w:val="08D0E770"/>
    <w:rsid w:val="092AF38C"/>
    <w:rsid w:val="0932C2C1"/>
    <w:rsid w:val="09E28D5F"/>
    <w:rsid w:val="09F7378B"/>
    <w:rsid w:val="09FF87C7"/>
    <w:rsid w:val="0A34C14B"/>
    <w:rsid w:val="0A5AB931"/>
    <w:rsid w:val="0A5B7CFA"/>
    <w:rsid w:val="0A8B26B5"/>
    <w:rsid w:val="0A9693AA"/>
    <w:rsid w:val="0ACB11E5"/>
    <w:rsid w:val="0B027728"/>
    <w:rsid w:val="0B28C5C4"/>
    <w:rsid w:val="0B35DB22"/>
    <w:rsid w:val="0B55651A"/>
    <w:rsid w:val="0B66652F"/>
    <w:rsid w:val="0B792C96"/>
    <w:rsid w:val="0B8E2270"/>
    <w:rsid w:val="0BAC3049"/>
    <w:rsid w:val="0C0D0299"/>
    <w:rsid w:val="0C1075B8"/>
    <w:rsid w:val="0C19BBBC"/>
    <w:rsid w:val="0C27FA4B"/>
    <w:rsid w:val="0C35FF26"/>
    <w:rsid w:val="0C7555C6"/>
    <w:rsid w:val="0CA4FC0F"/>
    <w:rsid w:val="0CB81146"/>
    <w:rsid w:val="0CF41F86"/>
    <w:rsid w:val="0D23CA19"/>
    <w:rsid w:val="0D36EA70"/>
    <w:rsid w:val="0D4E69BB"/>
    <w:rsid w:val="0D5603AD"/>
    <w:rsid w:val="0D81D903"/>
    <w:rsid w:val="0D8BE996"/>
    <w:rsid w:val="0DFF78A5"/>
    <w:rsid w:val="0E42DBFD"/>
    <w:rsid w:val="0E621659"/>
    <w:rsid w:val="0E8ABE60"/>
    <w:rsid w:val="0F256F2B"/>
    <w:rsid w:val="0F2E2A54"/>
    <w:rsid w:val="0F3DAC7F"/>
    <w:rsid w:val="0FB66E70"/>
    <w:rsid w:val="0FD97FF9"/>
    <w:rsid w:val="0FF36F57"/>
    <w:rsid w:val="102ED200"/>
    <w:rsid w:val="105DC7C0"/>
    <w:rsid w:val="106D8AF7"/>
    <w:rsid w:val="107AEE9E"/>
    <w:rsid w:val="10982B70"/>
    <w:rsid w:val="109D644C"/>
    <w:rsid w:val="10B897A5"/>
    <w:rsid w:val="11450426"/>
    <w:rsid w:val="119B1FC1"/>
    <w:rsid w:val="11D2929F"/>
    <w:rsid w:val="11D7A9CE"/>
    <w:rsid w:val="11FE8DF1"/>
    <w:rsid w:val="1210A007"/>
    <w:rsid w:val="12400E9A"/>
    <w:rsid w:val="1252DAA7"/>
    <w:rsid w:val="12657B9F"/>
    <w:rsid w:val="127F2DEF"/>
    <w:rsid w:val="128DC9EF"/>
    <w:rsid w:val="13A815C9"/>
    <w:rsid w:val="13AE68A6"/>
    <w:rsid w:val="13DAC1BA"/>
    <w:rsid w:val="14014C00"/>
    <w:rsid w:val="14019B77"/>
    <w:rsid w:val="143350C4"/>
    <w:rsid w:val="1446C43C"/>
    <w:rsid w:val="14858340"/>
    <w:rsid w:val="1495F62F"/>
    <w:rsid w:val="14E40C6D"/>
    <w:rsid w:val="14E48AF2"/>
    <w:rsid w:val="14FA9B9F"/>
    <w:rsid w:val="150A91F7"/>
    <w:rsid w:val="15351589"/>
    <w:rsid w:val="154840C9"/>
    <w:rsid w:val="15AF6096"/>
    <w:rsid w:val="15C519D5"/>
    <w:rsid w:val="1647104A"/>
    <w:rsid w:val="169D1507"/>
    <w:rsid w:val="16AD132F"/>
    <w:rsid w:val="16C9C5B6"/>
    <w:rsid w:val="16E795D4"/>
    <w:rsid w:val="16F5081D"/>
    <w:rsid w:val="174F99E9"/>
    <w:rsid w:val="176F0FA7"/>
    <w:rsid w:val="17781A55"/>
    <w:rsid w:val="1784165D"/>
    <w:rsid w:val="179E2E50"/>
    <w:rsid w:val="182247F4"/>
    <w:rsid w:val="18645A17"/>
    <w:rsid w:val="1879787A"/>
    <w:rsid w:val="18EEF8C0"/>
    <w:rsid w:val="18FE0237"/>
    <w:rsid w:val="1986E95E"/>
    <w:rsid w:val="1A1548DB"/>
    <w:rsid w:val="1A216517"/>
    <w:rsid w:val="1A2499DB"/>
    <w:rsid w:val="1A2DC1A4"/>
    <w:rsid w:val="1A81E86E"/>
    <w:rsid w:val="1AB605C0"/>
    <w:rsid w:val="1AEF86C1"/>
    <w:rsid w:val="1AF92117"/>
    <w:rsid w:val="1B258FBA"/>
    <w:rsid w:val="1B554C3D"/>
    <w:rsid w:val="1B75308F"/>
    <w:rsid w:val="1B7A5DEA"/>
    <w:rsid w:val="1B887E9C"/>
    <w:rsid w:val="1C6AD9B2"/>
    <w:rsid w:val="1C7A9657"/>
    <w:rsid w:val="1C7B8B6F"/>
    <w:rsid w:val="1D1C54B3"/>
    <w:rsid w:val="1D44B2B6"/>
    <w:rsid w:val="1D65F1FE"/>
    <w:rsid w:val="1D6FA871"/>
    <w:rsid w:val="1D7B8875"/>
    <w:rsid w:val="1E0D6FD4"/>
    <w:rsid w:val="1E148879"/>
    <w:rsid w:val="1E1DE9F6"/>
    <w:rsid w:val="1E289B07"/>
    <w:rsid w:val="1E53D5C3"/>
    <w:rsid w:val="1E53EAD6"/>
    <w:rsid w:val="1EB62CD6"/>
    <w:rsid w:val="1F82BFCD"/>
    <w:rsid w:val="1FB2B5BF"/>
    <w:rsid w:val="1FC34AD5"/>
    <w:rsid w:val="1FC69F10"/>
    <w:rsid w:val="201F5F26"/>
    <w:rsid w:val="2020497A"/>
    <w:rsid w:val="203971D7"/>
    <w:rsid w:val="209E49EF"/>
    <w:rsid w:val="214EFC92"/>
    <w:rsid w:val="217D46F8"/>
    <w:rsid w:val="21AA9826"/>
    <w:rsid w:val="22159193"/>
    <w:rsid w:val="222B3ECF"/>
    <w:rsid w:val="224A205E"/>
    <w:rsid w:val="22607CB1"/>
    <w:rsid w:val="22923816"/>
    <w:rsid w:val="22C83810"/>
    <w:rsid w:val="22E7F99C"/>
    <w:rsid w:val="231A5195"/>
    <w:rsid w:val="23605E22"/>
    <w:rsid w:val="23E4112E"/>
    <w:rsid w:val="24189327"/>
    <w:rsid w:val="241F4871"/>
    <w:rsid w:val="2421DD44"/>
    <w:rsid w:val="2440D6DF"/>
    <w:rsid w:val="244E9225"/>
    <w:rsid w:val="2450BC4B"/>
    <w:rsid w:val="245A88C3"/>
    <w:rsid w:val="245B62B6"/>
    <w:rsid w:val="24A4ED30"/>
    <w:rsid w:val="24B585F7"/>
    <w:rsid w:val="24C54CEE"/>
    <w:rsid w:val="2512CBFE"/>
    <w:rsid w:val="251A9C94"/>
    <w:rsid w:val="252C61ED"/>
    <w:rsid w:val="25958542"/>
    <w:rsid w:val="25A69380"/>
    <w:rsid w:val="25B46388"/>
    <w:rsid w:val="25D3519E"/>
    <w:rsid w:val="26088F7E"/>
    <w:rsid w:val="2697FEE4"/>
    <w:rsid w:val="26FA34F4"/>
    <w:rsid w:val="270CFDD6"/>
    <w:rsid w:val="273CA70B"/>
    <w:rsid w:val="27A227AD"/>
    <w:rsid w:val="27BEAED1"/>
    <w:rsid w:val="27E61E3C"/>
    <w:rsid w:val="281ABE91"/>
    <w:rsid w:val="285D0F1C"/>
    <w:rsid w:val="285F075A"/>
    <w:rsid w:val="288F9137"/>
    <w:rsid w:val="28E016D6"/>
    <w:rsid w:val="28E3CA39"/>
    <w:rsid w:val="28F84FE5"/>
    <w:rsid w:val="292E50CE"/>
    <w:rsid w:val="293DF80E"/>
    <w:rsid w:val="29624954"/>
    <w:rsid w:val="29A4A354"/>
    <w:rsid w:val="29EFC161"/>
    <w:rsid w:val="2A3C7D9D"/>
    <w:rsid w:val="2A419FD4"/>
    <w:rsid w:val="2A5042BE"/>
    <w:rsid w:val="2A5C9D91"/>
    <w:rsid w:val="2A621338"/>
    <w:rsid w:val="2AA352C2"/>
    <w:rsid w:val="2B26DACA"/>
    <w:rsid w:val="2B489B11"/>
    <w:rsid w:val="2B7D7FBF"/>
    <w:rsid w:val="2B801F98"/>
    <w:rsid w:val="2BA4DF69"/>
    <w:rsid w:val="2BEBD9D3"/>
    <w:rsid w:val="2C1146D8"/>
    <w:rsid w:val="2C179337"/>
    <w:rsid w:val="2C68164E"/>
    <w:rsid w:val="2D49E50A"/>
    <w:rsid w:val="2D997C83"/>
    <w:rsid w:val="2DBA4E21"/>
    <w:rsid w:val="2DE4469D"/>
    <w:rsid w:val="2E20CF95"/>
    <w:rsid w:val="2E22E968"/>
    <w:rsid w:val="2E35B095"/>
    <w:rsid w:val="2E444DC7"/>
    <w:rsid w:val="2EEC06EE"/>
    <w:rsid w:val="2EECC802"/>
    <w:rsid w:val="2F1BF400"/>
    <w:rsid w:val="2F34556B"/>
    <w:rsid w:val="2F753779"/>
    <w:rsid w:val="2F78F2A4"/>
    <w:rsid w:val="2F8DC2D9"/>
    <w:rsid w:val="2F9FB710"/>
    <w:rsid w:val="2FA406F6"/>
    <w:rsid w:val="2FB8C57C"/>
    <w:rsid w:val="2FC75185"/>
    <w:rsid w:val="3001B657"/>
    <w:rsid w:val="300E009C"/>
    <w:rsid w:val="30106963"/>
    <w:rsid w:val="301FB112"/>
    <w:rsid w:val="3025B5D8"/>
    <w:rsid w:val="30302A7B"/>
    <w:rsid w:val="308C2AFC"/>
    <w:rsid w:val="30A1173A"/>
    <w:rsid w:val="30B326F2"/>
    <w:rsid w:val="30F2F084"/>
    <w:rsid w:val="30FC5905"/>
    <w:rsid w:val="31011899"/>
    <w:rsid w:val="311107DA"/>
    <w:rsid w:val="311E55E8"/>
    <w:rsid w:val="314F9317"/>
    <w:rsid w:val="31650D2E"/>
    <w:rsid w:val="31812777"/>
    <w:rsid w:val="31839F56"/>
    <w:rsid w:val="31C50290"/>
    <w:rsid w:val="31D01649"/>
    <w:rsid w:val="329EC008"/>
    <w:rsid w:val="32AB7775"/>
    <w:rsid w:val="32C5639B"/>
    <w:rsid w:val="32EC9EAB"/>
    <w:rsid w:val="33A4D004"/>
    <w:rsid w:val="341EDA3D"/>
    <w:rsid w:val="343A19DE"/>
    <w:rsid w:val="343A9069"/>
    <w:rsid w:val="345E6A04"/>
    <w:rsid w:val="347271FA"/>
    <w:rsid w:val="347C5497"/>
    <w:rsid w:val="349AC2A8"/>
    <w:rsid w:val="3505CCE5"/>
    <w:rsid w:val="35517357"/>
    <w:rsid w:val="3574885D"/>
    <w:rsid w:val="362756A8"/>
    <w:rsid w:val="36494DE8"/>
    <w:rsid w:val="365FBF27"/>
    <w:rsid w:val="37087D03"/>
    <w:rsid w:val="37217735"/>
    <w:rsid w:val="377EBF57"/>
    <w:rsid w:val="37AFF6A9"/>
    <w:rsid w:val="383E886E"/>
    <w:rsid w:val="384905AC"/>
    <w:rsid w:val="385A0A89"/>
    <w:rsid w:val="389B8878"/>
    <w:rsid w:val="38FFF5DA"/>
    <w:rsid w:val="3970C639"/>
    <w:rsid w:val="3997DD86"/>
    <w:rsid w:val="39BDE464"/>
    <w:rsid w:val="39CC996D"/>
    <w:rsid w:val="3A37E45F"/>
    <w:rsid w:val="3A7648D0"/>
    <w:rsid w:val="3AE1B057"/>
    <w:rsid w:val="3AE4FD1D"/>
    <w:rsid w:val="3AE99DDD"/>
    <w:rsid w:val="3B66844E"/>
    <w:rsid w:val="3BC2B37D"/>
    <w:rsid w:val="3BDA16EE"/>
    <w:rsid w:val="3BE69D38"/>
    <w:rsid w:val="3BEF4F1C"/>
    <w:rsid w:val="3BF0F49C"/>
    <w:rsid w:val="3C04993A"/>
    <w:rsid w:val="3C4A5A72"/>
    <w:rsid w:val="3C51AECB"/>
    <w:rsid w:val="3C6C45E1"/>
    <w:rsid w:val="3C743367"/>
    <w:rsid w:val="3C9380F1"/>
    <w:rsid w:val="3CA3A19E"/>
    <w:rsid w:val="3CBE3D39"/>
    <w:rsid w:val="3CD7559D"/>
    <w:rsid w:val="3D0C295B"/>
    <w:rsid w:val="3D319301"/>
    <w:rsid w:val="3D4154F3"/>
    <w:rsid w:val="3D810CAE"/>
    <w:rsid w:val="3D81C904"/>
    <w:rsid w:val="3DAA621D"/>
    <w:rsid w:val="3E037773"/>
    <w:rsid w:val="3E075279"/>
    <w:rsid w:val="3E61263F"/>
    <w:rsid w:val="3E62225E"/>
    <w:rsid w:val="3F4AF0B0"/>
    <w:rsid w:val="3F69E521"/>
    <w:rsid w:val="3FB1BC33"/>
    <w:rsid w:val="3FB1F956"/>
    <w:rsid w:val="3FCC0653"/>
    <w:rsid w:val="3FEF9C28"/>
    <w:rsid w:val="3FFCF6A0"/>
    <w:rsid w:val="4043CA1D"/>
    <w:rsid w:val="407F1E36"/>
    <w:rsid w:val="40984693"/>
    <w:rsid w:val="40EEB87A"/>
    <w:rsid w:val="40FA8DFA"/>
    <w:rsid w:val="40FCA865"/>
    <w:rsid w:val="412B5651"/>
    <w:rsid w:val="4141D12A"/>
    <w:rsid w:val="414ACEDF"/>
    <w:rsid w:val="425A5172"/>
    <w:rsid w:val="429BBB75"/>
    <w:rsid w:val="42C2BCA9"/>
    <w:rsid w:val="42F4AFC2"/>
    <w:rsid w:val="430395AB"/>
    <w:rsid w:val="43151611"/>
    <w:rsid w:val="43175233"/>
    <w:rsid w:val="4322854C"/>
    <w:rsid w:val="432EEE1E"/>
    <w:rsid w:val="434E93A5"/>
    <w:rsid w:val="4385B522"/>
    <w:rsid w:val="4393A73A"/>
    <w:rsid w:val="43ACC917"/>
    <w:rsid w:val="43B16A5D"/>
    <w:rsid w:val="43C11298"/>
    <w:rsid w:val="442355A3"/>
    <w:rsid w:val="447112A2"/>
    <w:rsid w:val="447757C6"/>
    <w:rsid w:val="4488BF60"/>
    <w:rsid w:val="44B01449"/>
    <w:rsid w:val="44B83B85"/>
    <w:rsid w:val="44FF5AD4"/>
    <w:rsid w:val="4533A322"/>
    <w:rsid w:val="454D3ABE"/>
    <w:rsid w:val="4561C1D5"/>
    <w:rsid w:val="45797150"/>
    <w:rsid w:val="458CFC75"/>
    <w:rsid w:val="45927DFD"/>
    <w:rsid w:val="45932DCC"/>
    <w:rsid w:val="466D968C"/>
    <w:rsid w:val="469B9583"/>
    <w:rsid w:val="46A936F5"/>
    <w:rsid w:val="46C0535B"/>
    <w:rsid w:val="46DE7079"/>
    <w:rsid w:val="46F9E3AD"/>
    <w:rsid w:val="46FD5E69"/>
    <w:rsid w:val="46FFB6F4"/>
    <w:rsid w:val="47156691"/>
    <w:rsid w:val="47434FD2"/>
    <w:rsid w:val="4752A09F"/>
    <w:rsid w:val="475E3AE7"/>
    <w:rsid w:val="475F0696"/>
    <w:rsid w:val="47ABC0B4"/>
    <w:rsid w:val="4805E213"/>
    <w:rsid w:val="481326D6"/>
    <w:rsid w:val="48CD2C6E"/>
    <w:rsid w:val="494AC8E9"/>
    <w:rsid w:val="495699B2"/>
    <w:rsid w:val="4996EC07"/>
    <w:rsid w:val="49B6DAA5"/>
    <w:rsid w:val="49DE7D44"/>
    <w:rsid w:val="49E08840"/>
    <w:rsid w:val="49F26477"/>
    <w:rsid w:val="4A08D690"/>
    <w:rsid w:val="4A26007C"/>
    <w:rsid w:val="4A3757B6"/>
    <w:rsid w:val="4A4D5EC1"/>
    <w:rsid w:val="4A5EF22B"/>
    <w:rsid w:val="4BA6D581"/>
    <w:rsid w:val="4BB1C82C"/>
    <w:rsid w:val="4BD033FD"/>
    <w:rsid w:val="4C81A384"/>
    <w:rsid w:val="4C8A5731"/>
    <w:rsid w:val="4C90742A"/>
    <w:rsid w:val="4CCB1DB8"/>
    <w:rsid w:val="4CD1A5D4"/>
    <w:rsid w:val="4CD567A9"/>
    <w:rsid w:val="4CFBC7FA"/>
    <w:rsid w:val="4D06FDDB"/>
    <w:rsid w:val="4D604A8C"/>
    <w:rsid w:val="4D6E776E"/>
    <w:rsid w:val="4D87568C"/>
    <w:rsid w:val="4DF27F04"/>
    <w:rsid w:val="4E08923C"/>
    <w:rsid w:val="4E262792"/>
    <w:rsid w:val="4E323820"/>
    <w:rsid w:val="4E37D668"/>
    <w:rsid w:val="4EAAE463"/>
    <w:rsid w:val="4ED2310F"/>
    <w:rsid w:val="4F2F6711"/>
    <w:rsid w:val="4F93B01E"/>
    <w:rsid w:val="4FC1F7F3"/>
    <w:rsid w:val="4FFE3A96"/>
    <w:rsid w:val="50286263"/>
    <w:rsid w:val="50C3BDE9"/>
    <w:rsid w:val="50E3E094"/>
    <w:rsid w:val="510ABDBC"/>
    <w:rsid w:val="511A81FC"/>
    <w:rsid w:val="512A6FED"/>
    <w:rsid w:val="513B4713"/>
    <w:rsid w:val="51D2E67E"/>
    <w:rsid w:val="51E86AD5"/>
    <w:rsid w:val="52271C80"/>
    <w:rsid w:val="5229B7F3"/>
    <w:rsid w:val="526A0410"/>
    <w:rsid w:val="5273F00C"/>
    <w:rsid w:val="532F926B"/>
    <w:rsid w:val="53328EEE"/>
    <w:rsid w:val="53536FA2"/>
    <w:rsid w:val="5392B748"/>
    <w:rsid w:val="543029B4"/>
    <w:rsid w:val="5463B559"/>
    <w:rsid w:val="548CED0A"/>
    <w:rsid w:val="54CE5F4F"/>
    <w:rsid w:val="54F924CC"/>
    <w:rsid w:val="553B47AE"/>
    <w:rsid w:val="5568B323"/>
    <w:rsid w:val="55A1A4D2"/>
    <w:rsid w:val="55ABCE7A"/>
    <w:rsid w:val="55CB7ECB"/>
    <w:rsid w:val="55EC937B"/>
    <w:rsid w:val="567C3F68"/>
    <w:rsid w:val="578B1457"/>
    <w:rsid w:val="57984F00"/>
    <w:rsid w:val="57C51C52"/>
    <w:rsid w:val="57E16583"/>
    <w:rsid w:val="589F227F"/>
    <w:rsid w:val="58A8416B"/>
    <w:rsid w:val="58BAD783"/>
    <w:rsid w:val="58E09AA7"/>
    <w:rsid w:val="58EA666C"/>
    <w:rsid w:val="5938A4A0"/>
    <w:rsid w:val="59A15342"/>
    <w:rsid w:val="59F916B3"/>
    <w:rsid w:val="5A0F9004"/>
    <w:rsid w:val="5A1D9F14"/>
    <w:rsid w:val="5A213A2F"/>
    <w:rsid w:val="5A2EB660"/>
    <w:rsid w:val="5A443E4A"/>
    <w:rsid w:val="5A81E320"/>
    <w:rsid w:val="5A953FD1"/>
    <w:rsid w:val="5AAF88C3"/>
    <w:rsid w:val="5AB86DBA"/>
    <w:rsid w:val="5AE571C6"/>
    <w:rsid w:val="5AF6A9E0"/>
    <w:rsid w:val="5BB06245"/>
    <w:rsid w:val="5BBB9711"/>
    <w:rsid w:val="5BD1A9FE"/>
    <w:rsid w:val="5BDF4530"/>
    <w:rsid w:val="5BFFAB7F"/>
    <w:rsid w:val="5C0BBB1F"/>
    <w:rsid w:val="5C21B9B9"/>
    <w:rsid w:val="5C750027"/>
    <w:rsid w:val="5CA27339"/>
    <w:rsid w:val="5CB6CC22"/>
    <w:rsid w:val="5D273F0A"/>
    <w:rsid w:val="5D46EB14"/>
    <w:rsid w:val="5D84CBAB"/>
    <w:rsid w:val="5DAA4EFD"/>
    <w:rsid w:val="5DB9E618"/>
    <w:rsid w:val="5DD26813"/>
    <w:rsid w:val="5E02174F"/>
    <w:rsid w:val="5E030890"/>
    <w:rsid w:val="5E0936D9"/>
    <w:rsid w:val="5F1D0B1F"/>
    <w:rsid w:val="5F2306E2"/>
    <w:rsid w:val="5FFC58E9"/>
    <w:rsid w:val="602321AE"/>
    <w:rsid w:val="604B2AB5"/>
    <w:rsid w:val="60549E9E"/>
    <w:rsid w:val="608F2A6B"/>
    <w:rsid w:val="60921E0F"/>
    <w:rsid w:val="60C0B956"/>
    <w:rsid w:val="60CDD6EE"/>
    <w:rsid w:val="61029F42"/>
    <w:rsid w:val="61114B40"/>
    <w:rsid w:val="6131CA45"/>
    <w:rsid w:val="61408824"/>
    <w:rsid w:val="6161A344"/>
    <w:rsid w:val="61AA29B8"/>
    <w:rsid w:val="61D7ADE5"/>
    <w:rsid w:val="6222463D"/>
    <w:rsid w:val="626F3EEC"/>
    <w:rsid w:val="62B0FBD9"/>
    <w:rsid w:val="62C37F9F"/>
    <w:rsid w:val="632BB9F2"/>
    <w:rsid w:val="633EBB31"/>
    <w:rsid w:val="6348B2B8"/>
    <w:rsid w:val="63648FAB"/>
    <w:rsid w:val="63728227"/>
    <w:rsid w:val="63A57BD6"/>
    <w:rsid w:val="63C375D4"/>
    <w:rsid w:val="64038D31"/>
    <w:rsid w:val="642EBC11"/>
    <w:rsid w:val="643C75AB"/>
    <w:rsid w:val="64C4C69E"/>
    <w:rsid w:val="64CEF85C"/>
    <w:rsid w:val="64EC709F"/>
    <w:rsid w:val="6500BC79"/>
    <w:rsid w:val="65414C37"/>
    <w:rsid w:val="6586C473"/>
    <w:rsid w:val="65CC2009"/>
    <w:rsid w:val="65D7F278"/>
    <w:rsid w:val="6621BDC4"/>
    <w:rsid w:val="666AC8BD"/>
    <w:rsid w:val="66850714"/>
    <w:rsid w:val="669C8CDA"/>
    <w:rsid w:val="670524A4"/>
    <w:rsid w:val="67551034"/>
    <w:rsid w:val="67E02B11"/>
    <w:rsid w:val="67F541E4"/>
    <w:rsid w:val="68354C38"/>
    <w:rsid w:val="68B0C0CB"/>
    <w:rsid w:val="68B46F54"/>
    <w:rsid w:val="690779EC"/>
    <w:rsid w:val="697F38CB"/>
    <w:rsid w:val="69BAC793"/>
    <w:rsid w:val="69D42D9C"/>
    <w:rsid w:val="69FF44A7"/>
    <w:rsid w:val="6A5B90D7"/>
    <w:rsid w:val="6A928ED2"/>
    <w:rsid w:val="6AAE071E"/>
    <w:rsid w:val="6ABAACF8"/>
    <w:rsid w:val="6AE50925"/>
    <w:rsid w:val="6AF158C7"/>
    <w:rsid w:val="6B025F67"/>
    <w:rsid w:val="6B0F48C6"/>
    <w:rsid w:val="6B0FE03E"/>
    <w:rsid w:val="6B386A4C"/>
    <w:rsid w:val="6B61CB50"/>
    <w:rsid w:val="6B9A2005"/>
    <w:rsid w:val="6BD976A5"/>
    <w:rsid w:val="6C108995"/>
    <w:rsid w:val="6C16AFB8"/>
    <w:rsid w:val="6C364CB9"/>
    <w:rsid w:val="6C6AE84A"/>
    <w:rsid w:val="6C6EFBA8"/>
    <w:rsid w:val="6CA31413"/>
    <w:rsid w:val="6CE69256"/>
    <w:rsid w:val="6CEB8988"/>
    <w:rsid w:val="6CF26855"/>
    <w:rsid w:val="6D0B90B2"/>
    <w:rsid w:val="6D5109B7"/>
    <w:rsid w:val="6D815568"/>
    <w:rsid w:val="6D98774D"/>
    <w:rsid w:val="6DA0126D"/>
    <w:rsid w:val="6DAF273F"/>
    <w:rsid w:val="6DC3C683"/>
    <w:rsid w:val="6E2C10EF"/>
    <w:rsid w:val="6E526F26"/>
    <w:rsid w:val="6E54CCC1"/>
    <w:rsid w:val="6E85C8C3"/>
    <w:rsid w:val="6E9352E5"/>
    <w:rsid w:val="6F244906"/>
    <w:rsid w:val="6F3DF376"/>
    <w:rsid w:val="6F5F96E4"/>
    <w:rsid w:val="6F8EFA3D"/>
    <w:rsid w:val="6FD1DF56"/>
    <w:rsid w:val="7015A755"/>
    <w:rsid w:val="701F39A4"/>
    <w:rsid w:val="70394578"/>
    <w:rsid w:val="706823AA"/>
    <w:rsid w:val="7079C328"/>
    <w:rsid w:val="709D61AA"/>
    <w:rsid w:val="70CAD25B"/>
    <w:rsid w:val="70DA17E5"/>
    <w:rsid w:val="70F46CF7"/>
    <w:rsid w:val="71C2EB6C"/>
    <w:rsid w:val="7206CE20"/>
    <w:rsid w:val="7236B8D4"/>
    <w:rsid w:val="726C5B51"/>
    <w:rsid w:val="72D8BAC6"/>
    <w:rsid w:val="72D91183"/>
    <w:rsid w:val="73048DF8"/>
    <w:rsid w:val="7311B2A5"/>
    <w:rsid w:val="731E55C4"/>
    <w:rsid w:val="734D4817"/>
    <w:rsid w:val="7353E1E1"/>
    <w:rsid w:val="735EE769"/>
    <w:rsid w:val="7370E63A"/>
    <w:rsid w:val="738AD952"/>
    <w:rsid w:val="73CDF6AD"/>
    <w:rsid w:val="73F56535"/>
    <w:rsid w:val="7402731D"/>
    <w:rsid w:val="743151E9"/>
    <w:rsid w:val="746A19CF"/>
    <w:rsid w:val="74F09931"/>
    <w:rsid w:val="75825F1A"/>
    <w:rsid w:val="7586645B"/>
    <w:rsid w:val="75913596"/>
    <w:rsid w:val="75CED868"/>
    <w:rsid w:val="75DD2EFF"/>
    <w:rsid w:val="75FA18BA"/>
    <w:rsid w:val="75FD3A8C"/>
    <w:rsid w:val="760698CC"/>
    <w:rsid w:val="760C6228"/>
    <w:rsid w:val="766915CF"/>
    <w:rsid w:val="76967744"/>
    <w:rsid w:val="769E64CA"/>
    <w:rsid w:val="773675B8"/>
    <w:rsid w:val="7780D92D"/>
    <w:rsid w:val="779B131F"/>
    <w:rsid w:val="77A36344"/>
    <w:rsid w:val="77F3F1F6"/>
    <w:rsid w:val="780B8211"/>
    <w:rsid w:val="782285B0"/>
    <w:rsid w:val="78A61C3A"/>
    <w:rsid w:val="78CEA2B7"/>
    <w:rsid w:val="78DCC990"/>
    <w:rsid w:val="78F1753F"/>
    <w:rsid w:val="7911900A"/>
    <w:rsid w:val="798B2B20"/>
    <w:rsid w:val="798B4F93"/>
    <w:rsid w:val="799C6858"/>
    <w:rsid w:val="79A52DB4"/>
    <w:rsid w:val="79A946A8"/>
    <w:rsid w:val="79F59172"/>
    <w:rsid w:val="7A55D03D"/>
    <w:rsid w:val="7A61EE1A"/>
    <w:rsid w:val="7A64A6B9"/>
    <w:rsid w:val="7A799D26"/>
    <w:rsid w:val="7AB0A022"/>
    <w:rsid w:val="7AD3EAB1"/>
    <w:rsid w:val="7AD85645"/>
    <w:rsid w:val="7AF46821"/>
    <w:rsid w:val="7AFAA716"/>
    <w:rsid w:val="7B12104C"/>
    <w:rsid w:val="7B4A56F9"/>
    <w:rsid w:val="7BA58CED"/>
    <w:rsid w:val="7BEDC7F9"/>
    <w:rsid w:val="7C79A70E"/>
    <w:rsid w:val="7CB39A32"/>
    <w:rsid w:val="7CD91FED"/>
    <w:rsid w:val="7CDCCE76"/>
    <w:rsid w:val="7CF81B91"/>
    <w:rsid w:val="7D43E9F6"/>
    <w:rsid w:val="7D5D836D"/>
    <w:rsid w:val="7E1A2EB4"/>
    <w:rsid w:val="7E54A351"/>
    <w:rsid w:val="7E696C5B"/>
    <w:rsid w:val="7E72EFA4"/>
    <w:rsid w:val="7EC3559C"/>
    <w:rsid w:val="7EC8458E"/>
    <w:rsid w:val="7EFF21CD"/>
    <w:rsid w:val="7F1F8C0F"/>
    <w:rsid w:val="7F637B4C"/>
    <w:rsid w:val="7F63A4E8"/>
    <w:rsid w:val="7F70B5A2"/>
    <w:rsid w:val="7F787353"/>
    <w:rsid w:val="7FA75BD4"/>
    <w:rsid w:val="7FBCBD65"/>
    <w:rsid w:val="7FBFC480"/>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008BD6"/>
  <w15:docId w15:val="{9253A27D-A1EC-4D5C-A082-D39A843E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45927DFD"/>
    <w:pPr>
      <w:spacing w:line="276" w:lineRule="auto"/>
    </w:pPr>
    <w:rPr>
      <w:sz w:val="22"/>
      <w:szCs w:val="22"/>
      <w:lang w:eastAsia="en-US"/>
    </w:rPr>
  </w:style>
  <w:style w:type="paragraph" w:styleId="Nagwek1">
    <w:name w:val="heading 1"/>
    <w:basedOn w:val="Normalny"/>
    <w:next w:val="Normalny"/>
    <w:link w:val="Nagwek1Znak"/>
    <w:uiPriority w:val="9"/>
    <w:qFormat/>
    <w:rsid w:val="45927DFD"/>
    <w:pPr>
      <w:keepNext/>
      <w:spacing w:before="240" w:after="120"/>
      <w:outlineLvl w:val="0"/>
    </w:pPr>
    <w:rPr>
      <w:rFonts w:ascii="Arial" w:eastAsia="Times New Roman" w:hAnsi="Arial"/>
      <w:b/>
      <w:bCs/>
      <w:sz w:val="24"/>
      <w:szCs w:val="24"/>
    </w:rPr>
  </w:style>
  <w:style w:type="paragraph" w:styleId="Nagwek2">
    <w:name w:val="heading 2"/>
    <w:basedOn w:val="Normalny"/>
    <w:link w:val="Nagwek2Znak"/>
    <w:uiPriority w:val="9"/>
    <w:qFormat/>
    <w:rsid w:val="45927DFD"/>
    <w:pPr>
      <w:spacing w:before="240" w:after="120"/>
      <w:outlineLvl w:val="1"/>
    </w:pPr>
    <w:rPr>
      <w:rFonts w:ascii="Arial" w:eastAsia="Times New Roman" w:hAnsi="Arial"/>
      <w:b/>
      <w:bCs/>
      <w:i/>
      <w:iCs/>
      <w:sz w:val="20"/>
      <w:szCs w:val="20"/>
    </w:rPr>
  </w:style>
  <w:style w:type="paragraph" w:styleId="Nagwek3">
    <w:name w:val="heading 3"/>
    <w:basedOn w:val="Normalny"/>
    <w:next w:val="Normalny"/>
    <w:link w:val="Nagwek3Znak"/>
    <w:uiPriority w:val="9"/>
    <w:unhideWhenUsed/>
    <w:qFormat/>
    <w:rsid w:val="45927DFD"/>
    <w:pPr>
      <w:keepNext/>
      <w:spacing w:before="240" w:after="120"/>
      <w:outlineLvl w:val="2"/>
    </w:pPr>
    <w:rPr>
      <w:rFonts w:ascii="Arial" w:eastAsia="Times New Roman" w:hAnsi="Arial"/>
      <w:i/>
      <w:iCs/>
      <w:sz w:val="20"/>
      <w:szCs w:val="20"/>
    </w:rPr>
  </w:style>
  <w:style w:type="paragraph" w:styleId="Nagwek4">
    <w:name w:val="heading 4"/>
    <w:basedOn w:val="Normalny"/>
    <w:next w:val="Normalny"/>
    <w:link w:val="Nagwek4Znak"/>
    <w:uiPriority w:val="9"/>
    <w:unhideWhenUsed/>
    <w:qFormat/>
    <w:rsid w:val="45927DFD"/>
    <w:pPr>
      <w:keepNext/>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unhideWhenUsed/>
    <w:qFormat/>
    <w:rsid w:val="45927DFD"/>
    <w:pPr>
      <w:keepNext/>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45927DFD"/>
    <w:pPr>
      <w:keepNext/>
      <w:spacing w:before="40"/>
      <w:outlineLvl w:val="5"/>
    </w:pPr>
    <w:rPr>
      <w:rFonts w:asciiTheme="majorHAnsi" w:eastAsiaTheme="majorEastAsia" w:hAnsiTheme="majorHAnsi" w:cstheme="majorBidi"/>
      <w:color w:val="243F60"/>
    </w:rPr>
  </w:style>
  <w:style w:type="paragraph" w:styleId="Nagwek7">
    <w:name w:val="heading 7"/>
    <w:basedOn w:val="Normalny"/>
    <w:next w:val="Normalny"/>
    <w:link w:val="Nagwek7Znak"/>
    <w:uiPriority w:val="9"/>
    <w:unhideWhenUsed/>
    <w:qFormat/>
    <w:rsid w:val="45927DFD"/>
    <w:pPr>
      <w:keepNext/>
      <w:spacing w:before="40"/>
      <w:outlineLvl w:val="6"/>
    </w:pPr>
    <w:rPr>
      <w:rFonts w:asciiTheme="majorHAnsi" w:eastAsiaTheme="majorEastAsia" w:hAnsiTheme="majorHAnsi" w:cstheme="majorBidi"/>
      <w:i/>
      <w:iCs/>
      <w:color w:val="243F60"/>
    </w:rPr>
  </w:style>
  <w:style w:type="paragraph" w:styleId="Nagwek8">
    <w:name w:val="heading 8"/>
    <w:basedOn w:val="Normalny"/>
    <w:next w:val="Normalny"/>
    <w:link w:val="Nagwek8Znak"/>
    <w:uiPriority w:val="9"/>
    <w:unhideWhenUsed/>
    <w:qFormat/>
    <w:rsid w:val="45927DFD"/>
    <w:pPr>
      <w:keepNext/>
      <w:spacing w:before="40"/>
      <w:outlineLvl w:val="7"/>
    </w:pPr>
    <w:rPr>
      <w:rFonts w:asciiTheme="majorHAnsi" w:eastAsiaTheme="majorEastAsia" w:hAnsiTheme="majorHAnsi" w:cstheme="majorBidi"/>
      <w:color w:val="272727"/>
      <w:sz w:val="21"/>
      <w:szCs w:val="21"/>
    </w:rPr>
  </w:style>
  <w:style w:type="paragraph" w:styleId="Nagwek9">
    <w:name w:val="heading 9"/>
    <w:basedOn w:val="Normalny"/>
    <w:next w:val="Normalny"/>
    <w:link w:val="Nagwek9Znak"/>
    <w:uiPriority w:val="9"/>
    <w:unhideWhenUsed/>
    <w:qFormat/>
    <w:rsid w:val="45927DFD"/>
    <w:pPr>
      <w:keepNext/>
      <w:spacing w:before="40"/>
      <w:outlineLvl w:val="8"/>
    </w:pPr>
    <w:rPr>
      <w:rFonts w:asciiTheme="majorHAnsi" w:eastAsiaTheme="majorEastAsia" w:hAnsiTheme="majorHAnsi" w:cstheme="majorBidi"/>
      <w:i/>
      <w:iCs/>
      <w:color w:val="272727"/>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45927DFD"/>
    <w:pPr>
      <w:tabs>
        <w:tab w:val="center" w:pos="4536"/>
        <w:tab w:val="right" w:pos="9072"/>
      </w:tabs>
    </w:pPr>
  </w:style>
  <w:style w:type="character" w:customStyle="1" w:styleId="NagwekZnak">
    <w:name w:val="Nagłówek Znak"/>
    <w:link w:val="Nagwek"/>
    <w:uiPriority w:val="99"/>
    <w:rsid w:val="45927DFD"/>
    <w:rPr>
      <w:noProof w:val="0"/>
      <w:sz w:val="22"/>
      <w:szCs w:val="22"/>
      <w:lang w:eastAsia="en-US"/>
    </w:rPr>
  </w:style>
  <w:style w:type="paragraph" w:styleId="Stopka">
    <w:name w:val="footer"/>
    <w:basedOn w:val="Normalny"/>
    <w:link w:val="StopkaZnak"/>
    <w:uiPriority w:val="99"/>
    <w:unhideWhenUsed/>
    <w:rsid w:val="45927DFD"/>
    <w:pPr>
      <w:tabs>
        <w:tab w:val="center" w:pos="4536"/>
        <w:tab w:val="right" w:pos="9072"/>
      </w:tabs>
    </w:pPr>
  </w:style>
  <w:style w:type="character" w:customStyle="1" w:styleId="StopkaZnak">
    <w:name w:val="Stopka Znak"/>
    <w:link w:val="Stopka"/>
    <w:uiPriority w:val="99"/>
    <w:rsid w:val="45927DFD"/>
    <w:rPr>
      <w:noProof w:val="0"/>
      <w:sz w:val="22"/>
      <w:szCs w:val="22"/>
      <w:lang w:eastAsia="en-US"/>
    </w:rPr>
  </w:style>
  <w:style w:type="paragraph" w:styleId="Tekstpodstawowy">
    <w:name w:val="Body Text"/>
    <w:basedOn w:val="Normalny"/>
    <w:link w:val="TekstpodstawowyZnak"/>
    <w:uiPriority w:val="1"/>
    <w:unhideWhenUsed/>
    <w:rsid w:val="45927DFD"/>
    <w:pPr>
      <w:ind w:right="178"/>
      <w:jc w:val="both"/>
    </w:pPr>
    <w:rPr>
      <w:rFonts w:ascii="Arial" w:eastAsia="Times New Roman" w:hAnsi="Arial"/>
      <w:sz w:val="24"/>
      <w:szCs w:val="24"/>
    </w:rPr>
  </w:style>
  <w:style w:type="character" w:customStyle="1" w:styleId="TekstpodstawowyZnak">
    <w:name w:val="Tekst podstawowy Znak"/>
    <w:link w:val="Tekstpodstawowy"/>
    <w:uiPriority w:val="1"/>
    <w:rsid w:val="45927DFD"/>
    <w:rPr>
      <w:rFonts w:ascii="Arial" w:eastAsia="Times New Roman" w:hAnsi="Arial" w:cs="Arial"/>
      <w:noProof w:val="0"/>
      <w:sz w:val="24"/>
      <w:szCs w:val="24"/>
    </w:rPr>
  </w:style>
  <w:style w:type="character" w:customStyle="1" w:styleId="Nagwek2Znak">
    <w:name w:val="Nagłówek 2 Znak"/>
    <w:link w:val="Nagwek2"/>
    <w:uiPriority w:val="9"/>
    <w:rsid w:val="45927DFD"/>
    <w:rPr>
      <w:rFonts w:ascii="Arial" w:eastAsia="Times New Roman" w:hAnsi="Arial"/>
      <w:b/>
      <w:bCs/>
      <w:i/>
      <w:iCs/>
      <w:lang w:eastAsia="en-US"/>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unhideWhenUsed/>
    <w:rsid w:val="45927DFD"/>
    <w:rPr>
      <w:sz w:val="20"/>
      <w:szCs w:val="20"/>
    </w:rPr>
  </w:style>
  <w:style w:type="character" w:customStyle="1" w:styleId="TekstkomentarzaZnak">
    <w:name w:val="Tekst komentarza Znak"/>
    <w:link w:val="Tekstkomentarza"/>
    <w:uiPriority w:val="99"/>
    <w:rsid w:val="45927DFD"/>
    <w:rPr>
      <w:noProof w:val="0"/>
      <w:lang w:eastAsia="en-US"/>
    </w:rPr>
  </w:style>
  <w:style w:type="paragraph" w:styleId="Tematkomentarza">
    <w:name w:val="annotation subject"/>
    <w:basedOn w:val="Tekstkomentarza"/>
    <w:next w:val="Tekstkomentarza"/>
    <w:link w:val="TematkomentarzaZnak"/>
    <w:uiPriority w:val="99"/>
    <w:semiHidden/>
    <w:unhideWhenUsed/>
    <w:rsid w:val="45927DFD"/>
    <w:rPr>
      <w:b/>
      <w:bCs/>
    </w:rPr>
  </w:style>
  <w:style w:type="character" w:customStyle="1" w:styleId="TematkomentarzaZnak">
    <w:name w:val="Temat komentarza Znak"/>
    <w:link w:val="Tematkomentarza"/>
    <w:uiPriority w:val="99"/>
    <w:semiHidden/>
    <w:rsid w:val="45927DFD"/>
    <w:rPr>
      <w:b/>
      <w:bCs/>
      <w:noProof w:val="0"/>
      <w:lang w:eastAsia="en-US"/>
    </w:rPr>
  </w:style>
  <w:style w:type="paragraph" w:styleId="Tekstdymka">
    <w:name w:val="Balloon Text"/>
    <w:basedOn w:val="Normalny"/>
    <w:link w:val="TekstdymkaZnak"/>
    <w:uiPriority w:val="99"/>
    <w:semiHidden/>
    <w:unhideWhenUsed/>
    <w:rsid w:val="45927DFD"/>
    <w:rPr>
      <w:rFonts w:ascii="Tahoma" w:hAnsi="Tahoma"/>
      <w:sz w:val="16"/>
      <w:szCs w:val="16"/>
    </w:rPr>
  </w:style>
  <w:style w:type="character" w:customStyle="1" w:styleId="TekstdymkaZnak">
    <w:name w:val="Tekst dymka Znak"/>
    <w:link w:val="Tekstdymka"/>
    <w:uiPriority w:val="99"/>
    <w:semiHidden/>
    <w:rsid w:val="45927DFD"/>
    <w:rPr>
      <w:rFonts w:ascii="Tahoma" w:hAnsi="Tahoma" w:cs="Tahoma"/>
      <w:noProof w:val="0"/>
      <w:sz w:val="16"/>
      <w:szCs w:val="16"/>
      <w:lang w:eastAsia="en-US"/>
    </w:rPr>
  </w:style>
  <w:style w:type="paragraph" w:styleId="Akapitzlist">
    <w:name w:val="List Paragraph"/>
    <w:basedOn w:val="Normalny"/>
    <w:uiPriority w:val="34"/>
    <w:qFormat/>
    <w:rsid w:val="45927DFD"/>
    <w:pPr>
      <w:ind w:left="708"/>
    </w:pPr>
  </w:style>
  <w:style w:type="paragraph" w:styleId="NormalnyWeb">
    <w:name w:val="Normal (Web)"/>
    <w:basedOn w:val="Normalny"/>
    <w:uiPriority w:val="99"/>
    <w:unhideWhenUsed/>
    <w:rsid w:val="45927DFD"/>
    <w:pPr>
      <w:spacing w:beforeAutospacing="1" w:afterAutospacing="1"/>
    </w:pPr>
    <w:rPr>
      <w:rFonts w:ascii="Times New Roman" w:eastAsia="Times New Roman" w:hAnsi="Times New Roman"/>
      <w:sz w:val="24"/>
      <w:szCs w:val="24"/>
      <w:lang w:eastAsia="pl-PL"/>
    </w:rPr>
  </w:style>
  <w:style w:type="character" w:customStyle="1" w:styleId="Nagwek1Znak">
    <w:name w:val="Nagłówek 1 Znak"/>
    <w:link w:val="Nagwek1"/>
    <w:uiPriority w:val="9"/>
    <w:rsid w:val="45927DFD"/>
    <w:rPr>
      <w:rFonts w:ascii="Arial" w:eastAsia="Times New Roman" w:hAnsi="Arial"/>
      <w:b/>
      <w:bCs/>
      <w:sz w:val="24"/>
      <w:szCs w:val="24"/>
      <w:lang w:eastAsia="en-US"/>
    </w:rPr>
  </w:style>
  <w:style w:type="paragraph" w:customStyle="1" w:styleId="Style6">
    <w:name w:val="Style6"/>
    <w:basedOn w:val="Normalny"/>
    <w:uiPriority w:val="99"/>
    <w:rsid w:val="45927DFD"/>
    <w:pPr>
      <w:widowControl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45927DFD"/>
    <w:rPr>
      <w:rFonts w:ascii="Consolas" w:hAnsi="Consolas"/>
      <w:sz w:val="21"/>
      <w:szCs w:val="21"/>
    </w:rPr>
  </w:style>
  <w:style w:type="character" w:customStyle="1" w:styleId="ZwykytekstZnak">
    <w:name w:val="Zwykły tekst Znak"/>
    <w:link w:val="Zwykytekst"/>
    <w:uiPriority w:val="99"/>
    <w:rsid w:val="45927DFD"/>
    <w:rPr>
      <w:rFonts w:ascii="Consolas" w:hAnsi="Consolas"/>
      <w:noProof w:val="0"/>
      <w:sz w:val="21"/>
      <w:szCs w:val="21"/>
      <w:lang w:eastAsia="en-US"/>
    </w:rPr>
  </w:style>
  <w:style w:type="paragraph" w:styleId="Nagwekspisutreci">
    <w:name w:val="TOC Heading"/>
    <w:basedOn w:val="Nagwek1"/>
    <w:next w:val="Normalny"/>
    <w:uiPriority w:val="39"/>
    <w:qFormat/>
    <w:rsid w:val="45927DFD"/>
    <w:rPr>
      <w:rFonts w:cs="Cambria"/>
      <w:lang w:val="en-GB"/>
    </w:rPr>
  </w:style>
  <w:style w:type="table" w:styleId="Tabela-Siatka">
    <w:name w:val="Table Grid"/>
    <w:basedOn w:val="Standardowy"/>
    <w:uiPriority w:val="5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45927DFD"/>
    <w:rPr>
      <w:rFonts w:ascii="Times New Roman" w:hAnsi="Times New Roman"/>
      <w:sz w:val="20"/>
      <w:szCs w:val="20"/>
    </w:rPr>
  </w:style>
  <w:style w:type="character" w:customStyle="1" w:styleId="TekstprzypisudolnegoZnak">
    <w:name w:val="Tekst przypisu dolnego Znak"/>
    <w:link w:val="Tekstprzypisudolnego"/>
    <w:uiPriority w:val="99"/>
    <w:semiHidden/>
    <w:rsid w:val="45927DFD"/>
    <w:rPr>
      <w:rFonts w:ascii="Times New Roman" w:hAnsi="Times New Roman"/>
      <w:noProof w:val="0"/>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45927DFD"/>
    <w:rPr>
      <w:rFonts w:ascii="Arial" w:eastAsia="Times New Roman" w:hAnsi="Arial"/>
      <w:i/>
      <w:iCs/>
      <w:lang w:eastAsia="en-US"/>
    </w:rPr>
  </w:style>
  <w:style w:type="paragraph" w:styleId="Spistreci1">
    <w:name w:val="toc 1"/>
    <w:basedOn w:val="Normalny"/>
    <w:next w:val="Normalny"/>
    <w:uiPriority w:val="39"/>
    <w:unhideWhenUsed/>
    <w:rsid w:val="45927DFD"/>
    <w:pPr>
      <w:tabs>
        <w:tab w:val="left" w:pos="426"/>
        <w:tab w:val="right" w:leader="dot" w:pos="9060"/>
      </w:tabs>
      <w:spacing w:after="120"/>
      <w:ind w:left="426" w:hanging="426"/>
      <w:jc w:val="both"/>
    </w:pPr>
    <w:rPr>
      <w:rFonts w:ascii="Arial" w:hAnsi="Arial" w:cs="Arial"/>
      <w:noProof/>
      <w:sz w:val="20"/>
      <w:szCs w:val="20"/>
    </w:rPr>
  </w:style>
  <w:style w:type="paragraph" w:styleId="Spistreci2">
    <w:name w:val="toc 2"/>
    <w:basedOn w:val="Normalny"/>
    <w:next w:val="Normalny"/>
    <w:uiPriority w:val="39"/>
    <w:unhideWhenUsed/>
    <w:rsid w:val="45927DFD"/>
    <w:pPr>
      <w:tabs>
        <w:tab w:val="left" w:pos="993"/>
        <w:tab w:val="right" w:leader="dot" w:pos="9060"/>
      </w:tabs>
      <w:spacing w:after="120"/>
      <w:ind w:left="993" w:hanging="567"/>
      <w:jc w:val="both"/>
    </w:pPr>
  </w:style>
  <w:style w:type="paragraph" w:styleId="Tytu">
    <w:name w:val="Title"/>
    <w:basedOn w:val="Nagwekspisutreci"/>
    <w:next w:val="Normalny"/>
    <w:link w:val="TytuZnak"/>
    <w:uiPriority w:val="10"/>
    <w:qFormat/>
    <w:rsid w:val="3997DD86"/>
    <w:pPr>
      <w:keepNext w:val="0"/>
      <w:jc w:val="both"/>
    </w:pPr>
    <w:rPr>
      <w:rFonts w:cs="Times New Roman"/>
      <w:lang w:val="pl-PL"/>
    </w:rPr>
  </w:style>
  <w:style w:type="character" w:customStyle="1" w:styleId="TytuZnak">
    <w:name w:val="Tytuł Znak"/>
    <w:link w:val="Tytu"/>
    <w:uiPriority w:val="10"/>
    <w:rsid w:val="3997DD86"/>
    <w:rPr>
      <w:rFonts w:ascii="Arial" w:eastAsia="Times New Roman" w:hAnsi="Arial"/>
      <w:b/>
      <w:bCs/>
      <w:sz w:val="24"/>
      <w:szCs w:val="24"/>
      <w:lang w:eastAsia="en-US"/>
    </w:rPr>
  </w:style>
  <w:style w:type="paragraph" w:styleId="Spistreci3">
    <w:name w:val="toc 3"/>
    <w:basedOn w:val="Normalny"/>
    <w:next w:val="Normalny"/>
    <w:uiPriority w:val="39"/>
    <w:unhideWhenUsed/>
    <w:rsid w:val="45927DFD"/>
    <w:pPr>
      <w:tabs>
        <w:tab w:val="left" w:pos="1701"/>
        <w:tab w:val="right" w:leader="dot" w:pos="9060"/>
      </w:tabs>
      <w:spacing w:after="100"/>
      <w:ind w:left="400" w:firstLine="593"/>
      <w:jc w:val="both"/>
    </w:pPr>
    <w:rPr>
      <w:rFonts w:ascii="Arial" w:eastAsia="Times New Roman" w:hAnsi="Arial" w:cs="Arial"/>
      <w:color w:val="000000" w:themeColor="text1"/>
      <w:sz w:val="20"/>
      <w:szCs w:val="20"/>
      <w:lang w:val="en-US"/>
    </w:rPr>
  </w:style>
  <w:style w:type="paragraph" w:styleId="Podtytu">
    <w:name w:val="Subtitle"/>
    <w:basedOn w:val="Normalny"/>
    <w:next w:val="Normalny"/>
    <w:link w:val="PodtytuZnak"/>
    <w:uiPriority w:val="11"/>
    <w:qFormat/>
    <w:rsid w:val="45927DFD"/>
    <w:rPr>
      <w:rFonts w:eastAsiaTheme="minorEastAsia"/>
      <w:color w:val="5A5A5A"/>
    </w:rPr>
  </w:style>
  <w:style w:type="paragraph" w:styleId="Cytat">
    <w:name w:val="Quote"/>
    <w:basedOn w:val="Normalny"/>
    <w:next w:val="Normalny"/>
    <w:link w:val="CytatZnak"/>
    <w:uiPriority w:val="29"/>
    <w:qFormat/>
    <w:rsid w:val="45927DFD"/>
    <w:pPr>
      <w:spacing w:before="200"/>
      <w:ind w:left="864" w:right="864"/>
      <w:jc w:val="center"/>
    </w:pPr>
    <w:rPr>
      <w:i/>
      <w:iCs/>
      <w:color w:val="000000" w:themeColor="text1"/>
    </w:rPr>
  </w:style>
  <w:style w:type="paragraph" w:styleId="Cytatintensywny">
    <w:name w:val="Intense Quote"/>
    <w:basedOn w:val="Normalny"/>
    <w:next w:val="Normalny"/>
    <w:link w:val="CytatintensywnyZnak"/>
    <w:uiPriority w:val="30"/>
    <w:qFormat/>
    <w:rsid w:val="45927DFD"/>
    <w:pPr>
      <w:spacing w:before="360" w:after="360"/>
      <w:ind w:left="864" w:right="864"/>
      <w:jc w:val="center"/>
    </w:pPr>
    <w:rPr>
      <w:i/>
      <w:iCs/>
      <w:color w:val="4F80BD"/>
    </w:rPr>
  </w:style>
  <w:style w:type="character" w:customStyle="1" w:styleId="Nagwek4Znak">
    <w:name w:val="Nagłówek 4 Znak"/>
    <w:basedOn w:val="Domylnaczcionkaakapitu"/>
    <w:link w:val="Nagwek4"/>
    <w:uiPriority w:val="9"/>
    <w:rsid w:val="3997DD86"/>
    <w:rPr>
      <w:rFonts w:asciiTheme="majorHAnsi" w:eastAsiaTheme="majorEastAsia" w:hAnsiTheme="majorHAnsi" w:cstheme="majorBidi"/>
      <w:i/>
      <w:iCs/>
      <w:color w:val="365F91" w:themeColor="accent1" w:themeShade="BF"/>
      <w:sz w:val="22"/>
      <w:szCs w:val="22"/>
      <w:lang w:eastAsia="en-US"/>
    </w:rPr>
  </w:style>
  <w:style w:type="character" w:customStyle="1" w:styleId="Nagwek5Znak">
    <w:name w:val="Nagłówek 5 Znak"/>
    <w:basedOn w:val="Domylnaczcionkaakapitu"/>
    <w:link w:val="Nagwek5"/>
    <w:uiPriority w:val="9"/>
    <w:rsid w:val="3997DD86"/>
    <w:rPr>
      <w:rFonts w:asciiTheme="majorHAnsi" w:eastAsiaTheme="majorEastAsia" w:hAnsiTheme="majorHAnsi" w:cstheme="majorBidi"/>
      <w:color w:val="365F91" w:themeColor="accent1" w:themeShade="BF"/>
      <w:sz w:val="22"/>
      <w:szCs w:val="22"/>
      <w:lang w:eastAsia="en-US"/>
    </w:rPr>
  </w:style>
  <w:style w:type="character" w:customStyle="1" w:styleId="Nagwek6Znak">
    <w:name w:val="Nagłówek 6 Znak"/>
    <w:basedOn w:val="Domylnaczcionkaakapitu"/>
    <w:link w:val="Nagwek6"/>
    <w:uiPriority w:val="9"/>
    <w:rsid w:val="3997DD86"/>
    <w:rPr>
      <w:rFonts w:asciiTheme="majorHAnsi" w:eastAsiaTheme="majorEastAsia" w:hAnsiTheme="majorHAnsi" w:cstheme="majorBidi"/>
      <w:color w:val="243F60"/>
      <w:sz w:val="22"/>
      <w:szCs w:val="22"/>
      <w:lang w:eastAsia="en-US"/>
    </w:rPr>
  </w:style>
  <w:style w:type="character" w:customStyle="1" w:styleId="Nagwek7Znak">
    <w:name w:val="Nagłówek 7 Znak"/>
    <w:basedOn w:val="Domylnaczcionkaakapitu"/>
    <w:link w:val="Nagwek7"/>
    <w:uiPriority w:val="9"/>
    <w:rsid w:val="3997DD86"/>
    <w:rPr>
      <w:rFonts w:asciiTheme="majorHAnsi" w:eastAsiaTheme="majorEastAsia" w:hAnsiTheme="majorHAnsi" w:cstheme="majorBidi"/>
      <w:i/>
      <w:iCs/>
      <w:color w:val="243F60"/>
      <w:sz w:val="22"/>
      <w:szCs w:val="22"/>
      <w:lang w:eastAsia="en-US"/>
    </w:rPr>
  </w:style>
  <w:style w:type="character" w:customStyle="1" w:styleId="Nagwek8Znak">
    <w:name w:val="Nagłówek 8 Znak"/>
    <w:basedOn w:val="Domylnaczcionkaakapitu"/>
    <w:link w:val="Nagwek8"/>
    <w:uiPriority w:val="9"/>
    <w:rsid w:val="3997DD86"/>
    <w:rPr>
      <w:rFonts w:asciiTheme="majorHAnsi" w:eastAsiaTheme="majorEastAsia" w:hAnsiTheme="majorHAnsi" w:cstheme="majorBidi"/>
      <w:color w:val="272727"/>
      <w:sz w:val="21"/>
      <w:szCs w:val="21"/>
      <w:lang w:eastAsia="en-US"/>
    </w:rPr>
  </w:style>
  <w:style w:type="character" w:customStyle="1" w:styleId="Nagwek9Znak">
    <w:name w:val="Nagłówek 9 Znak"/>
    <w:basedOn w:val="Domylnaczcionkaakapitu"/>
    <w:link w:val="Nagwek9"/>
    <w:uiPriority w:val="9"/>
    <w:rsid w:val="3997DD86"/>
    <w:rPr>
      <w:rFonts w:asciiTheme="majorHAnsi" w:eastAsiaTheme="majorEastAsia" w:hAnsiTheme="majorHAnsi" w:cstheme="majorBidi"/>
      <w:i/>
      <w:iCs/>
      <w:color w:val="272727"/>
      <w:sz w:val="21"/>
      <w:szCs w:val="21"/>
      <w:lang w:eastAsia="en-US"/>
    </w:rPr>
  </w:style>
  <w:style w:type="character" w:customStyle="1" w:styleId="PodtytuZnak">
    <w:name w:val="Podtytuł Znak"/>
    <w:basedOn w:val="Domylnaczcionkaakapitu"/>
    <w:link w:val="Podtytu"/>
    <w:uiPriority w:val="11"/>
    <w:rsid w:val="3997DD86"/>
    <w:rPr>
      <w:rFonts w:ascii="Calibri" w:eastAsiaTheme="minorEastAsia" w:hAnsi="Calibri" w:cs="Times New Roman"/>
      <w:noProof w:val="0"/>
      <w:color w:val="5A5A5A"/>
      <w:lang w:val="pl-PL"/>
    </w:rPr>
  </w:style>
  <w:style w:type="character" w:customStyle="1" w:styleId="CytatZnak">
    <w:name w:val="Cytat Znak"/>
    <w:basedOn w:val="Domylnaczcionkaakapitu"/>
    <w:link w:val="Cytat"/>
    <w:uiPriority w:val="29"/>
    <w:rsid w:val="3997DD86"/>
    <w:rPr>
      <w:i/>
      <w:iCs/>
      <w:noProof w:val="0"/>
      <w:color w:val="404040" w:themeColor="text1" w:themeTint="BF"/>
      <w:lang w:val="pl-PL"/>
    </w:rPr>
  </w:style>
  <w:style w:type="character" w:customStyle="1" w:styleId="CytatintensywnyZnak">
    <w:name w:val="Cytat intensywny Znak"/>
    <w:basedOn w:val="Domylnaczcionkaakapitu"/>
    <w:link w:val="Cytatintensywny"/>
    <w:uiPriority w:val="30"/>
    <w:rsid w:val="3997DD86"/>
    <w:rPr>
      <w:i/>
      <w:iCs/>
      <w:noProof w:val="0"/>
      <w:color w:val="4F81BD" w:themeColor="accent1"/>
      <w:lang w:val="pl-PL"/>
    </w:rPr>
  </w:style>
  <w:style w:type="paragraph" w:styleId="Spistreci4">
    <w:name w:val="toc 4"/>
    <w:basedOn w:val="Normalny"/>
    <w:next w:val="Normalny"/>
    <w:uiPriority w:val="39"/>
    <w:unhideWhenUsed/>
    <w:rsid w:val="45927DFD"/>
    <w:pPr>
      <w:spacing w:after="100"/>
      <w:ind w:left="660"/>
    </w:pPr>
  </w:style>
  <w:style w:type="paragraph" w:styleId="Spistreci5">
    <w:name w:val="toc 5"/>
    <w:basedOn w:val="Normalny"/>
    <w:next w:val="Normalny"/>
    <w:uiPriority w:val="39"/>
    <w:unhideWhenUsed/>
    <w:rsid w:val="45927DFD"/>
    <w:pPr>
      <w:spacing w:after="100"/>
      <w:ind w:left="880"/>
    </w:pPr>
  </w:style>
  <w:style w:type="paragraph" w:styleId="Spistreci6">
    <w:name w:val="toc 6"/>
    <w:basedOn w:val="Normalny"/>
    <w:next w:val="Normalny"/>
    <w:uiPriority w:val="39"/>
    <w:unhideWhenUsed/>
    <w:rsid w:val="45927DFD"/>
    <w:pPr>
      <w:spacing w:after="100"/>
      <w:ind w:left="1100"/>
    </w:pPr>
  </w:style>
  <w:style w:type="paragraph" w:styleId="Spistreci7">
    <w:name w:val="toc 7"/>
    <w:basedOn w:val="Normalny"/>
    <w:next w:val="Normalny"/>
    <w:uiPriority w:val="39"/>
    <w:unhideWhenUsed/>
    <w:rsid w:val="45927DFD"/>
    <w:pPr>
      <w:spacing w:after="100"/>
      <w:ind w:left="1320"/>
    </w:pPr>
  </w:style>
  <w:style w:type="paragraph" w:styleId="Spistreci8">
    <w:name w:val="toc 8"/>
    <w:basedOn w:val="Normalny"/>
    <w:next w:val="Normalny"/>
    <w:uiPriority w:val="39"/>
    <w:unhideWhenUsed/>
    <w:rsid w:val="45927DFD"/>
    <w:pPr>
      <w:spacing w:after="100"/>
      <w:ind w:left="1540"/>
    </w:pPr>
  </w:style>
  <w:style w:type="paragraph" w:styleId="Spistreci9">
    <w:name w:val="toc 9"/>
    <w:basedOn w:val="Normalny"/>
    <w:next w:val="Normalny"/>
    <w:uiPriority w:val="39"/>
    <w:unhideWhenUsed/>
    <w:rsid w:val="45927DFD"/>
    <w:pPr>
      <w:spacing w:after="100"/>
      <w:ind w:left="1760"/>
    </w:pPr>
  </w:style>
  <w:style w:type="paragraph" w:styleId="Tekstprzypisukocowego">
    <w:name w:val="endnote text"/>
    <w:basedOn w:val="Normalny"/>
    <w:link w:val="TekstprzypisukocowegoZnak"/>
    <w:uiPriority w:val="99"/>
    <w:semiHidden/>
    <w:unhideWhenUsed/>
    <w:rsid w:val="45927DFD"/>
    <w:rPr>
      <w:sz w:val="20"/>
      <w:szCs w:val="20"/>
    </w:rPr>
  </w:style>
  <w:style w:type="character" w:customStyle="1" w:styleId="TekstprzypisukocowegoZnak">
    <w:name w:val="Tekst przypisu końcowego Znak"/>
    <w:basedOn w:val="Domylnaczcionkaakapitu"/>
    <w:link w:val="Tekstprzypisukocowego"/>
    <w:uiPriority w:val="99"/>
    <w:semiHidden/>
    <w:rsid w:val="3997DD86"/>
    <w:rPr>
      <w:noProof w:val="0"/>
      <w:sz w:val="20"/>
      <w:szCs w:val="20"/>
      <w:lang w:val="pl-PL"/>
    </w:rPr>
  </w:style>
  <w:style w:type="character" w:styleId="UyteHipercze">
    <w:name w:val="FollowedHyperlink"/>
    <w:basedOn w:val="Domylnaczcionkaakapitu"/>
    <w:uiPriority w:val="99"/>
    <w:semiHidden/>
    <w:unhideWhenUsed/>
    <w:rsid w:val="00C1638F"/>
    <w:rPr>
      <w:color w:val="800080" w:themeColor="followedHyperlink"/>
      <w:u w:val="single"/>
    </w:rPr>
  </w:style>
  <w:style w:type="paragraph" w:styleId="Bezodstpw">
    <w:name w:val="No Spacing"/>
    <w:uiPriority w:val="1"/>
    <w:qFormat/>
    <w:rsid w:val="008B3AC9"/>
    <w:rPr>
      <w:sz w:val="22"/>
      <w:szCs w:val="22"/>
      <w:lang w:eastAsia="en-US"/>
    </w:rPr>
  </w:style>
  <w:style w:type="character" w:styleId="Nierozpoznanawzmianka">
    <w:name w:val="Unresolved Mention"/>
    <w:basedOn w:val="Domylnaczcionkaakapitu"/>
    <w:uiPriority w:val="99"/>
    <w:semiHidden/>
    <w:unhideWhenUsed/>
    <w:rsid w:val="005529B8"/>
    <w:rPr>
      <w:color w:val="605E5C"/>
      <w:shd w:val="clear" w:color="auto" w:fill="E1DFDD"/>
    </w:rPr>
  </w:style>
  <w:style w:type="character" w:customStyle="1" w:styleId="apple-tab-span">
    <w:name w:val="apple-tab-span"/>
    <w:basedOn w:val="Domylnaczcionkaakapitu"/>
    <w:rsid w:val="00B632E9"/>
  </w:style>
  <w:style w:type="numbering" w:customStyle="1" w:styleId="Styl1">
    <w:name w:val="Styl1"/>
    <w:uiPriority w:val="99"/>
    <w:rsid w:val="00C65DFF"/>
    <w:pPr>
      <w:numPr>
        <w:numId w:val="148"/>
      </w:numPr>
    </w:pPr>
  </w:style>
  <w:style w:type="paragraph" w:styleId="HTML-wstpniesformatowany">
    <w:name w:val="HTML Preformatted"/>
    <w:basedOn w:val="Normalny"/>
    <w:link w:val="HTML-wstpniesformatowanyZnak"/>
    <w:uiPriority w:val="99"/>
    <w:semiHidden/>
    <w:unhideWhenUsed/>
    <w:rsid w:val="0086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864823"/>
    <w:rPr>
      <w:rFonts w:ascii="Courier New" w:eastAsia="Times New Roman" w:hAnsi="Courier New" w:cs="Courier New"/>
    </w:rPr>
  </w:style>
  <w:style w:type="character" w:customStyle="1" w:styleId="y2iqfc">
    <w:name w:val="y2iqfc"/>
    <w:basedOn w:val="Domylnaczcionkaakapitu"/>
    <w:rsid w:val="00864823"/>
  </w:style>
  <w:style w:type="character" w:styleId="HTML-kod">
    <w:name w:val="HTML Code"/>
    <w:basedOn w:val="Domylnaczcionkaakapitu"/>
    <w:uiPriority w:val="99"/>
    <w:semiHidden/>
    <w:unhideWhenUsed/>
    <w:rsid w:val="000A3129"/>
    <w:rPr>
      <w:rFonts w:ascii="Courier New" w:eastAsia="Times New Roman" w:hAnsi="Courier New" w:cs="Courier New"/>
      <w:sz w:val="20"/>
      <w:szCs w:val="20"/>
    </w:rPr>
  </w:style>
  <w:style w:type="numbering" w:customStyle="1" w:styleId="PI">
    <w:name w:val="PI"/>
    <w:uiPriority w:val="99"/>
    <w:rsid w:val="00F06BED"/>
    <w:pPr>
      <w:numPr>
        <w:numId w:val="122"/>
      </w:numPr>
    </w:pPr>
  </w:style>
  <w:style w:type="character" w:styleId="Odwoanieprzypisukocowego">
    <w:name w:val="endnote reference"/>
    <w:basedOn w:val="Domylnaczcionkaakapitu"/>
    <w:uiPriority w:val="99"/>
    <w:semiHidden/>
    <w:unhideWhenUsed/>
    <w:rsid w:val="00260A80"/>
    <w:rPr>
      <w:vertAlign w:val="superscript"/>
    </w:rPr>
  </w:style>
  <w:style w:type="paragraph" w:styleId="Poprawka">
    <w:name w:val="Revision"/>
    <w:hidden/>
    <w:uiPriority w:val="99"/>
    <w:semiHidden/>
    <w:rsid w:val="0021601A"/>
    <w:rPr>
      <w:sz w:val="22"/>
      <w:szCs w:val="22"/>
      <w:lang w:eastAsia="en-US"/>
    </w:rPr>
  </w:style>
  <w:style w:type="paragraph" w:customStyle="1" w:styleId="Heading11">
    <w:name w:val="Heading 11"/>
    <w:basedOn w:val="Normalny"/>
    <w:rsid w:val="00A80C2D"/>
  </w:style>
  <w:style w:type="paragraph" w:customStyle="1" w:styleId="Heading21">
    <w:name w:val="Heading 21"/>
    <w:basedOn w:val="Normalny"/>
    <w:rsid w:val="00A80C2D"/>
  </w:style>
  <w:style w:type="paragraph" w:customStyle="1" w:styleId="Heading31">
    <w:name w:val="Heading 31"/>
    <w:basedOn w:val="Normalny"/>
    <w:rsid w:val="00A80C2D"/>
  </w:style>
  <w:style w:type="paragraph" w:customStyle="1" w:styleId="Heading41">
    <w:name w:val="Heading 41"/>
    <w:basedOn w:val="Normalny"/>
    <w:rsid w:val="00A80C2D"/>
  </w:style>
  <w:style w:type="paragraph" w:customStyle="1" w:styleId="Heading51">
    <w:name w:val="Heading 51"/>
    <w:basedOn w:val="Normalny"/>
    <w:rsid w:val="00A80C2D"/>
  </w:style>
  <w:style w:type="paragraph" w:customStyle="1" w:styleId="Heading61">
    <w:name w:val="Heading 61"/>
    <w:basedOn w:val="Normalny"/>
    <w:rsid w:val="00A80C2D"/>
  </w:style>
  <w:style w:type="paragraph" w:customStyle="1" w:styleId="Heading71">
    <w:name w:val="Heading 71"/>
    <w:basedOn w:val="Normalny"/>
    <w:rsid w:val="00A80C2D"/>
  </w:style>
  <w:style w:type="paragraph" w:customStyle="1" w:styleId="Heading81">
    <w:name w:val="Heading 81"/>
    <w:basedOn w:val="Normalny"/>
    <w:rsid w:val="00A80C2D"/>
  </w:style>
  <w:style w:type="paragraph" w:customStyle="1" w:styleId="Heading91">
    <w:name w:val="Heading 91"/>
    <w:basedOn w:val="Normalny"/>
    <w:rsid w:val="00A80C2D"/>
  </w:style>
  <w:style w:type="paragraph" w:customStyle="1" w:styleId="Heading12">
    <w:name w:val="Heading 12"/>
    <w:basedOn w:val="Normalny"/>
    <w:rsid w:val="009023C1"/>
  </w:style>
  <w:style w:type="paragraph" w:customStyle="1" w:styleId="Heading22">
    <w:name w:val="Heading 22"/>
    <w:basedOn w:val="Normalny"/>
    <w:rsid w:val="009023C1"/>
  </w:style>
  <w:style w:type="paragraph" w:customStyle="1" w:styleId="Heading32">
    <w:name w:val="Heading 32"/>
    <w:basedOn w:val="Normalny"/>
    <w:rsid w:val="009023C1"/>
  </w:style>
  <w:style w:type="paragraph" w:customStyle="1" w:styleId="Heading42">
    <w:name w:val="Heading 42"/>
    <w:basedOn w:val="Normalny"/>
    <w:rsid w:val="009023C1"/>
  </w:style>
  <w:style w:type="paragraph" w:customStyle="1" w:styleId="Heading52">
    <w:name w:val="Heading 52"/>
    <w:basedOn w:val="Normalny"/>
    <w:rsid w:val="009023C1"/>
  </w:style>
  <w:style w:type="paragraph" w:customStyle="1" w:styleId="Heading62">
    <w:name w:val="Heading 62"/>
    <w:basedOn w:val="Normalny"/>
    <w:rsid w:val="009023C1"/>
  </w:style>
  <w:style w:type="paragraph" w:customStyle="1" w:styleId="Heading72">
    <w:name w:val="Heading 72"/>
    <w:basedOn w:val="Normalny"/>
    <w:rsid w:val="009023C1"/>
  </w:style>
  <w:style w:type="paragraph" w:customStyle="1" w:styleId="Heading82">
    <w:name w:val="Heading 82"/>
    <w:basedOn w:val="Normalny"/>
    <w:rsid w:val="009023C1"/>
  </w:style>
  <w:style w:type="paragraph" w:customStyle="1" w:styleId="Heading92">
    <w:name w:val="Heading 92"/>
    <w:basedOn w:val="Normalny"/>
    <w:rsid w:val="0090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358">
      <w:bodyDiv w:val="1"/>
      <w:marLeft w:val="0"/>
      <w:marRight w:val="0"/>
      <w:marTop w:val="0"/>
      <w:marBottom w:val="0"/>
      <w:divBdr>
        <w:top w:val="none" w:sz="0" w:space="0" w:color="auto"/>
        <w:left w:val="none" w:sz="0" w:space="0" w:color="auto"/>
        <w:bottom w:val="none" w:sz="0" w:space="0" w:color="auto"/>
        <w:right w:val="none" w:sz="0" w:space="0" w:color="auto"/>
      </w:divBdr>
      <w:divsChild>
        <w:div w:id="1137264855">
          <w:marLeft w:val="0"/>
          <w:marRight w:val="0"/>
          <w:marTop w:val="0"/>
          <w:marBottom w:val="0"/>
          <w:divBdr>
            <w:top w:val="none" w:sz="0" w:space="0" w:color="auto"/>
            <w:left w:val="none" w:sz="0" w:space="0" w:color="auto"/>
            <w:bottom w:val="none" w:sz="0" w:space="0" w:color="auto"/>
            <w:right w:val="none" w:sz="0" w:space="0" w:color="auto"/>
          </w:divBdr>
        </w:div>
      </w:divsChild>
    </w:div>
    <w:div w:id="32779025">
      <w:bodyDiv w:val="1"/>
      <w:marLeft w:val="0"/>
      <w:marRight w:val="0"/>
      <w:marTop w:val="0"/>
      <w:marBottom w:val="0"/>
      <w:divBdr>
        <w:top w:val="none" w:sz="0" w:space="0" w:color="auto"/>
        <w:left w:val="none" w:sz="0" w:space="0" w:color="auto"/>
        <w:bottom w:val="none" w:sz="0" w:space="0" w:color="auto"/>
        <w:right w:val="none" w:sz="0" w:space="0" w:color="auto"/>
      </w:divBdr>
    </w:div>
    <w:div w:id="39593055">
      <w:bodyDiv w:val="1"/>
      <w:marLeft w:val="0"/>
      <w:marRight w:val="0"/>
      <w:marTop w:val="0"/>
      <w:marBottom w:val="0"/>
      <w:divBdr>
        <w:top w:val="none" w:sz="0" w:space="0" w:color="auto"/>
        <w:left w:val="none" w:sz="0" w:space="0" w:color="auto"/>
        <w:bottom w:val="none" w:sz="0" w:space="0" w:color="auto"/>
        <w:right w:val="none" w:sz="0" w:space="0" w:color="auto"/>
      </w:divBdr>
    </w:div>
    <w:div w:id="89394088">
      <w:bodyDiv w:val="1"/>
      <w:marLeft w:val="0"/>
      <w:marRight w:val="0"/>
      <w:marTop w:val="0"/>
      <w:marBottom w:val="0"/>
      <w:divBdr>
        <w:top w:val="none" w:sz="0" w:space="0" w:color="auto"/>
        <w:left w:val="none" w:sz="0" w:space="0" w:color="auto"/>
        <w:bottom w:val="none" w:sz="0" w:space="0" w:color="auto"/>
        <w:right w:val="none" w:sz="0" w:space="0" w:color="auto"/>
      </w:divBdr>
    </w:div>
    <w:div w:id="104811338">
      <w:bodyDiv w:val="1"/>
      <w:marLeft w:val="0"/>
      <w:marRight w:val="0"/>
      <w:marTop w:val="0"/>
      <w:marBottom w:val="0"/>
      <w:divBdr>
        <w:top w:val="none" w:sz="0" w:space="0" w:color="auto"/>
        <w:left w:val="none" w:sz="0" w:space="0" w:color="auto"/>
        <w:bottom w:val="none" w:sz="0" w:space="0" w:color="auto"/>
        <w:right w:val="none" w:sz="0" w:space="0" w:color="auto"/>
      </w:divBdr>
    </w:div>
    <w:div w:id="108135397">
      <w:bodyDiv w:val="1"/>
      <w:marLeft w:val="0"/>
      <w:marRight w:val="0"/>
      <w:marTop w:val="0"/>
      <w:marBottom w:val="0"/>
      <w:divBdr>
        <w:top w:val="none" w:sz="0" w:space="0" w:color="auto"/>
        <w:left w:val="none" w:sz="0" w:space="0" w:color="auto"/>
        <w:bottom w:val="none" w:sz="0" w:space="0" w:color="auto"/>
        <w:right w:val="none" w:sz="0" w:space="0" w:color="auto"/>
      </w:divBdr>
    </w:div>
    <w:div w:id="126360641">
      <w:bodyDiv w:val="1"/>
      <w:marLeft w:val="0"/>
      <w:marRight w:val="0"/>
      <w:marTop w:val="0"/>
      <w:marBottom w:val="0"/>
      <w:divBdr>
        <w:top w:val="none" w:sz="0" w:space="0" w:color="auto"/>
        <w:left w:val="none" w:sz="0" w:space="0" w:color="auto"/>
        <w:bottom w:val="none" w:sz="0" w:space="0" w:color="auto"/>
        <w:right w:val="none" w:sz="0" w:space="0" w:color="auto"/>
      </w:divBdr>
    </w:div>
    <w:div w:id="128324380">
      <w:bodyDiv w:val="1"/>
      <w:marLeft w:val="0"/>
      <w:marRight w:val="0"/>
      <w:marTop w:val="0"/>
      <w:marBottom w:val="0"/>
      <w:divBdr>
        <w:top w:val="none" w:sz="0" w:space="0" w:color="auto"/>
        <w:left w:val="none" w:sz="0" w:space="0" w:color="auto"/>
        <w:bottom w:val="none" w:sz="0" w:space="0" w:color="auto"/>
        <w:right w:val="none" w:sz="0" w:space="0" w:color="auto"/>
      </w:divBdr>
    </w:div>
    <w:div w:id="166209667">
      <w:bodyDiv w:val="1"/>
      <w:marLeft w:val="0"/>
      <w:marRight w:val="0"/>
      <w:marTop w:val="0"/>
      <w:marBottom w:val="0"/>
      <w:divBdr>
        <w:top w:val="none" w:sz="0" w:space="0" w:color="auto"/>
        <w:left w:val="none" w:sz="0" w:space="0" w:color="auto"/>
        <w:bottom w:val="none" w:sz="0" w:space="0" w:color="auto"/>
        <w:right w:val="none" w:sz="0" w:space="0" w:color="auto"/>
      </w:divBdr>
    </w:div>
    <w:div w:id="167718041">
      <w:bodyDiv w:val="1"/>
      <w:marLeft w:val="0"/>
      <w:marRight w:val="0"/>
      <w:marTop w:val="0"/>
      <w:marBottom w:val="0"/>
      <w:divBdr>
        <w:top w:val="none" w:sz="0" w:space="0" w:color="auto"/>
        <w:left w:val="none" w:sz="0" w:space="0" w:color="auto"/>
        <w:bottom w:val="none" w:sz="0" w:space="0" w:color="auto"/>
        <w:right w:val="none" w:sz="0" w:space="0" w:color="auto"/>
      </w:divBdr>
    </w:div>
    <w:div w:id="227419095">
      <w:bodyDiv w:val="1"/>
      <w:marLeft w:val="0"/>
      <w:marRight w:val="0"/>
      <w:marTop w:val="0"/>
      <w:marBottom w:val="0"/>
      <w:divBdr>
        <w:top w:val="none" w:sz="0" w:space="0" w:color="auto"/>
        <w:left w:val="none" w:sz="0" w:space="0" w:color="auto"/>
        <w:bottom w:val="none" w:sz="0" w:space="0" w:color="auto"/>
        <w:right w:val="none" w:sz="0" w:space="0" w:color="auto"/>
      </w:divBdr>
    </w:div>
    <w:div w:id="244270581">
      <w:bodyDiv w:val="1"/>
      <w:marLeft w:val="0"/>
      <w:marRight w:val="0"/>
      <w:marTop w:val="0"/>
      <w:marBottom w:val="0"/>
      <w:divBdr>
        <w:top w:val="none" w:sz="0" w:space="0" w:color="auto"/>
        <w:left w:val="none" w:sz="0" w:space="0" w:color="auto"/>
        <w:bottom w:val="none" w:sz="0" w:space="0" w:color="auto"/>
        <w:right w:val="none" w:sz="0" w:space="0" w:color="auto"/>
      </w:divBdr>
    </w:div>
    <w:div w:id="322129706">
      <w:bodyDiv w:val="1"/>
      <w:marLeft w:val="0"/>
      <w:marRight w:val="0"/>
      <w:marTop w:val="0"/>
      <w:marBottom w:val="0"/>
      <w:divBdr>
        <w:top w:val="none" w:sz="0" w:space="0" w:color="auto"/>
        <w:left w:val="none" w:sz="0" w:space="0" w:color="auto"/>
        <w:bottom w:val="none" w:sz="0" w:space="0" w:color="auto"/>
        <w:right w:val="none" w:sz="0" w:space="0" w:color="auto"/>
      </w:divBdr>
      <w:divsChild>
        <w:div w:id="888030195">
          <w:marLeft w:val="0"/>
          <w:marRight w:val="0"/>
          <w:marTop w:val="0"/>
          <w:marBottom w:val="0"/>
          <w:divBdr>
            <w:top w:val="none" w:sz="0" w:space="0" w:color="auto"/>
            <w:left w:val="none" w:sz="0" w:space="0" w:color="auto"/>
            <w:bottom w:val="none" w:sz="0" w:space="0" w:color="auto"/>
            <w:right w:val="none" w:sz="0" w:space="0" w:color="auto"/>
          </w:divBdr>
          <w:divsChild>
            <w:div w:id="179202614">
              <w:marLeft w:val="0"/>
              <w:marRight w:val="60"/>
              <w:marTop w:val="0"/>
              <w:marBottom w:val="0"/>
              <w:divBdr>
                <w:top w:val="none" w:sz="0" w:space="0" w:color="auto"/>
                <w:left w:val="none" w:sz="0" w:space="0" w:color="auto"/>
                <w:bottom w:val="none" w:sz="0" w:space="0" w:color="auto"/>
                <w:right w:val="none" w:sz="0" w:space="0" w:color="auto"/>
              </w:divBdr>
              <w:divsChild>
                <w:div w:id="1303732771">
                  <w:marLeft w:val="0"/>
                  <w:marRight w:val="0"/>
                  <w:marTop w:val="0"/>
                  <w:marBottom w:val="120"/>
                  <w:divBdr>
                    <w:top w:val="single" w:sz="6" w:space="0" w:color="C0C0C0"/>
                    <w:left w:val="single" w:sz="6" w:space="0" w:color="D9D9D9"/>
                    <w:bottom w:val="single" w:sz="6" w:space="0" w:color="D9D9D9"/>
                    <w:right w:val="single" w:sz="6" w:space="0" w:color="D9D9D9"/>
                  </w:divBdr>
                  <w:divsChild>
                    <w:div w:id="1554539403">
                      <w:marLeft w:val="0"/>
                      <w:marRight w:val="0"/>
                      <w:marTop w:val="0"/>
                      <w:marBottom w:val="0"/>
                      <w:divBdr>
                        <w:top w:val="none" w:sz="0" w:space="0" w:color="auto"/>
                        <w:left w:val="none" w:sz="0" w:space="0" w:color="auto"/>
                        <w:bottom w:val="none" w:sz="0" w:space="0" w:color="auto"/>
                        <w:right w:val="none" w:sz="0" w:space="0" w:color="auto"/>
                      </w:divBdr>
                    </w:div>
                    <w:div w:id="18238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7757">
          <w:marLeft w:val="0"/>
          <w:marRight w:val="0"/>
          <w:marTop w:val="0"/>
          <w:marBottom w:val="0"/>
          <w:divBdr>
            <w:top w:val="none" w:sz="0" w:space="0" w:color="auto"/>
            <w:left w:val="none" w:sz="0" w:space="0" w:color="auto"/>
            <w:bottom w:val="none" w:sz="0" w:space="0" w:color="auto"/>
            <w:right w:val="none" w:sz="0" w:space="0" w:color="auto"/>
          </w:divBdr>
          <w:divsChild>
            <w:div w:id="762532635">
              <w:marLeft w:val="60"/>
              <w:marRight w:val="0"/>
              <w:marTop w:val="0"/>
              <w:marBottom w:val="0"/>
              <w:divBdr>
                <w:top w:val="none" w:sz="0" w:space="0" w:color="auto"/>
                <w:left w:val="none" w:sz="0" w:space="0" w:color="auto"/>
                <w:bottom w:val="none" w:sz="0" w:space="0" w:color="auto"/>
                <w:right w:val="none" w:sz="0" w:space="0" w:color="auto"/>
              </w:divBdr>
              <w:divsChild>
                <w:div w:id="143356487">
                  <w:marLeft w:val="0"/>
                  <w:marRight w:val="0"/>
                  <w:marTop w:val="0"/>
                  <w:marBottom w:val="0"/>
                  <w:divBdr>
                    <w:top w:val="none" w:sz="0" w:space="0" w:color="auto"/>
                    <w:left w:val="none" w:sz="0" w:space="0" w:color="auto"/>
                    <w:bottom w:val="none" w:sz="0" w:space="0" w:color="auto"/>
                    <w:right w:val="none" w:sz="0" w:space="0" w:color="auto"/>
                  </w:divBdr>
                  <w:divsChild>
                    <w:div w:id="625622564">
                      <w:marLeft w:val="0"/>
                      <w:marRight w:val="0"/>
                      <w:marTop w:val="0"/>
                      <w:marBottom w:val="120"/>
                      <w:divBdr>
                        <w:top w:val="single" w:sz="6" w:space="0" w:color="F5F5F5"/>
                        <w:left w:val="single" w:sz="6" w:space="0" w:color="F5F5F5"/>
                        <w:bottom w:val="single" w:sz="6" w:space="0" w:color="F5F5F5"/>
                        <w:right w:val="single" w:sz="6" w:space="0" w:color="F5F5F5"/>
                      </w:divBdr>
                      <w:divsChild>
                        <w:div w:id="1099065219">
                          <w:marLeft w:val="0"/>
                          <w:marRight w:val="0"/>
                          <w:marTop w:val="0"/>
                          <w:marBottom w:val="0"/>
                          <w:divBdr>
                            <w:top w:val="none" w:sz="0" w:space="0" w:color="auto"/>
                            <w:left w:val="none" w:sz="0" w:space="0" w:color="auto"/>
                            <w:bottom w:val="none" w:sz="0" w:space="0" w:color="auto"/>
                            <w:right w:val="none" w:sz="0" w:space="0" w:color="auto"/>
                          </w:divBdr>
                          <w:divsChild>
                            <w:div w:id="14085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931434">
      <w:bodyDiv w:val="1"/>
      <w:marLeft w:val="0"/>
      <w:marRight w:val="0"/>
      <w:marTop w:val="0"/>
      <w:marBottom w:val="0"/>
      <w:divBdr>
        <w:top w:val="none" w:sz="0" w:space="0" w:color="auto"/>
        <w:left w:val="none" w:sz="0" w:space="0" w:color="auto"/>
        <w:bottom w:val="none" w:sz="0" w:space="0" w:color="auto"/>
        <w:right w:val="none" w:sz="0" w:space="0" w:color="auto"/>
      </w:divBdr>
    </w:div>
    <w:div w:id="476530561">
      <w:bodyDiv w:val="1"/>
      <w:marLeft w:val="0"/>
      <w:marRight w:val="0"/>
      <w:marTop w:val="0"/>
      <w:marBottom w:val="0"/>
      <w:divBdr>
        <w:top w:val="none" w:sz="0" w:space="0" w:color="auto"/>
        <w:left w:val="none" w:sz="0" w:space="0" w:color="auto"/>
        <w:bottom w:val="none" w:sz="0" w:space="0" w:color="auto"/>
        <w:right w:val="none" w:sz="0" w:space="0" w:color="auto"/>
      </w:divBdr>
    </w:div>
    <w:div w:id="500702354">
      <w:bodyDiv w:val="1"/>
      <w:marLeft w:val="0"/>
      <w:marRight w:val="0"/>
      <w:marTop w:val="0"/>
      <w:marBottom w:val="0"/>
      <w:divBdr>
        <w:top w:val="none" w:sz="0" w:space="0" w:color="auto"/>
        <w:left w:val="none" w:sz="0" w:space="0" w:color="auto"/>
        <w:bottom w:val="none" w:sz="0" w:space="0" w:color="auto"/>
        <w:right w:val="none" w:sz="0" w:space="0" w:color="auto"/>
      </w:divBdr>
    </w:div>
    <w:div w:id="608658440">
      <w:bodyDiv w:val="1"/>
      <w:marLeft w:val="0"/>
      <w:marRight w:val="0"/>
      <w:marTop w:val="0"/>
      <w:marBottom w:val="0"/>
      <w:divBdr>
        <w:top w:val="none" w:sz="0" w:space="0" w:color="auto"/>
        <w:left w:val="none" w:sz="0" w:space="0" w:color="auto"/>
        <w:bottom w:val="none" w:sz="0" w:space="0" w:color="auto"/>
        <w:right w:val="none" w:sz="0" w:space="0" w:color="auto"/>
      </w:divBdr>
    </w:div>
    <w:div w:id="787284461">
      <w:bodyDiv w:val="1"/>
      <w:marLeft w:val="0"/>
      <w:marRight w:val="0"/>
      <w:marTop w:val="0"/>
      <w:marBottom w:val="0"/>
      <w:divBdr>
        <w:top w:val="none" w:sz="0" w:space="0" w:color="auto"/>
        <w:left w:val="none" w:sz="0" w:space="0" w:color="auto"/>
        <w:bottom w:val="none" w:sz="0" w:space="0" w:color="auto"/>
        <w:right w:val="none" w:sz="0" w:space="0" w:color="auto"/>
      </w:divBdr>
    </w:div>
    <w:div w:id="872377644">
      <w:bodyDiv w:val="1"/>
      <w:marLeft w:val="0"/>
      <w:marRight w:val="0"/>
      <w:marTop w:val="0"/>
      <w:marBottom w:val="0"/>
      <w:divBdr>
        <w:top w:val="none" w:sz="0" w:space="0" w:color="auto"/>
        <w:left w:val="none" w:sz="0" w:space="0" w:color="auto"/>
        <w:bottom w:val="none" w:sz="0" w:space="0" w:color="auto"/>
        <w:right w:val="none" w:sz="0" w:space="0" w:color="auto"/>
      </w:divBdr>
    </w:div>
    <w:div w:id="978532368">
      <w:bodyDiv w:val="1"/>
      <w:marLeft w:val="0"/>
      <w:marRight w:val="0"/>
      <w:marTop w:val="0"/>
      <w:marBottom w:val="0"/>
      <w:divBdr>
        <w:top w:val="none" w:sz="0" w:space="0" w:color="auto"/>
        <w:left w:val="none" w:sz="0" w:space="0" w:color="auto"/>
        <w:bottom w:val="none" w:sz="0" w:space="0" w:color="auto"/>
        <w:right w:val="none" w:sz="0" w:space="0" w:color="auto"/>
      </w:divBdr>
    </w:div>
    <w:div w:id="1008020637">
      <w:bodyDiv w:val="1"/>
      <w:marLeft w:val="0"/>
      <w:marRight w:val="0"/>
      <w:marTop w:val="0"/>
      <w:marBottom w:val="0"/>
      <w:divBdr>
        <w:top w:val="none" w:sz="0" w:space="0" w:color="auto"/>
        <w:left w:val="none" w:sz="0" w:space="0" w:color="auto"/>
        <w:bottom w:val="none" w:sz="0" w:space="0" w:color="auto"/>
        <w:right w:val="none" w:sz="0" w:space="0" w:color="auto"/>
      </w:divBdr>
    </w:div>
    <w:div w:id="1046367120">
      <w:bodyDiv w:val="1"/>
      <w:marLeft w:val="0"/>
      <w:marRight w:val="0"/>
      <w:marTop w:val="0"/>
      <w:marBottom w:val="0"/>
      <w:divBdr>
        <w:top w:val="none" w:sz="0" w:space="0" w:color="auto"/>
        <w:left w:val="none" w:sz="0" w:space="0" w:color="auto"/>
        <w:bottom w:val="none" w:sz="0" w:space="0" w:color="auto"/>
        <w:right w:val="none" w:sz="0" w:space="0" w:color="auto"/>
      </w:divBdr>
    </w:div>
    <w:div w:id="1144348636">
      <w:bodyDiv w:val="1"/>
      <w:marLeft w:val="0"/>
      <w:marRight w:val="0"/>
      <w:marTop w:val="0"/>
      <w:marBottom w:val="0"/>
      <w:divBdr>
        <w:top w:val="none" w:sz="0" w:space="0" w:color="auto"/>
        <w:left w:val="none" w:sz="0" w:space="0" w:color="auto"/>
        <w:bottom w:val="none" w:sz="0" w:space="0" w:color="auto"/>
        <w:right w:val="none" w:sz="0" w:space="0" w:color="auto"/>
      </w:divBdr>
    </w:div>
    <w:div w:id="1213687426">
      <w:bodyDiv w:val="1"/>
      <w:marLeft w:val="0"/>
      <w:marRight w:val="0"/>
      <w:marTop w:val="0"/>
      <w:marBottom w:val="0"/>
      <w:divBdr>
        <w:top w:val="none" w:sz="0" w:space="0" w:color="auto"/>
        <w:left w:val="none" w:sz="0" w:space="0" w:color="auto"/>
        <w:bottom w:val="none" w:sz="0" w:space="0" w:color="auto"/>
        <w:right w:val="none" w:sz="0" w:space="0" w:color="auto"/>
      </w:divBdr>
    </w:div>
    <w:div w:id="1219591754">
      <w:bodyDiv w:val="1"/>
      <w:marLeft w:val="0"/>
      <w:marRight w:val="0"/>
      <w:marTop w:val="0"/>
      <w:marBottom w:val="0"/>
      <w:divBdr>
        <w:top w:val="none" w:sz="0" w:space="0" w:color="auto"/>
        <w:left w:val="none" w:sz="0" w:space="0" w:color="auto"/>
        <w:bottom w:val="none" w:sz="0" w:space="0" w:color="auto"/>
        <w:right w:val="none" w:sz="0" w:space="0" w:color="auto"/>
      </w:divBdr>
    </w:div>
    <w:div w:id="1223904752">
      <w:bodyDiv w:val="1"/>
      <w:marLeft w:val="0"/>
      <w:marRight w:val="0"/>
      <w:marTop w:val="0"/>
      <w:marBottom w:val="0"/>
      <w:divBdr>
        <w:top w:val="none" w:sz="0" w:space="0" w:color="auto"/>
        <w:left w:val="none" w:sz="0" w:space="0" w:color="auto"/>
        <w:bottom w:val="none" w:sz="0" w:space="0" w:color="auto"/>
        <w:right w:val="none" w:sz="0" w:space="0" w:color="auto"/>
      </w:divBdr>
    </w:div>
    <w:div w:id="1324159098">
      <w:bodyDiv w:val="1"/>
      <w:marLeft w:val="0"/>
      <w:marRight w:val="0"/>
      <w:marTop w:val="0"/>
      <w:marBottom w:val="0"/>
      <w:divBdr>
        <w:top w:val="none" w:sz="0" w:space="0" w:color="auto"/>
        <w:left w:val="none" w:sz="0" w:space="0" w:color="auto"/>
        <w:bottom w:val="none" w:sz="0" w:space="0" w:color="auto"/>
        <w:right w:val="none" w:sz="0" w:space="0" w:color="auto"/>
      </w:divBdr>
      <w:divsChild>
        <w:div w:id="1601182664">
          <w:marLeft w:val="0"/>
          <w:marRight w:val="0"/>
          <w:marTop w:val="0"/>
          <w:marBottom w:val="0"/>
          <w:divBdr>
            <w:top w:val="none" w:sz="0" w:space="0" w:color="auto"/>
            <w:left w:val="none" w:sz="0" w:space="0" w:color="auto"/>
            <w:bottom w:val="none" w:sz="0" w:space="0" w:color="auto"/>
            <w:right w:val="none" w:sz="0" w:space="0" w:color="auto"/>
          </w:divBdr>
          <w:divsChild>
            <w:div w:id="1380979722">
              <w:marLeft w:val="0"/>
              <w:marRight w:val="0"/>
              <w:marTop w:val="0"/>
              <w:marBottom w:val="0"/>
              <w:divBdr>
                <w:top w:val="none" w:sz="0" w:space="0" w:color="auto"/>
                <w:left w:val="none" w:sz="0" w:space="0" w:color="auto"/>
                <w:bottom w:val="none" w:sz="0" w:space="0" w:color="auto"/>
                <w:right w:val="none" w:sz="0" w:space="0" w:color="auto"/>
              </w:divBdr>
              <w:divsChild>
                <w:div w:id="1478646055">
                  <w:marLeft w:val="0"/>
                  <w:marRight w:val="0"/>
                  <w:marTop w:val="0"/>
                  <w:marBottom w:val="0"/>
                  <w:divBdr>
                    <w:top w:val="none" w:sz="0" w:space="0" w:color="auto"/>
                    <w:left w:val="none" w:sz="0" w:space="0" w:color="auto"/>
                    <w:bottom w:val="none" w:sz="0" w:space="0" w:color="auto"/>
                    <w:right w:val="none" w:sz="0" w:space="0" w:color="auto"/>
                  </w:divBdr>
                  <w:divsChild>
                    <w:div w:id="17706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582761">
      <w:bodyDiv w:val="1"/>
      <w:marLeft w:val="0"/>
      <w:marRight w:val="0"/>
      <w:marTop w:val="0"/>
      <w:marBottom w:val="0"/>
      <w:divBdr>
        <w:top w:val="none" w:sz="0" w:space="0" w:color="auto"/>
        <w:left w:val="none" w:sz="0" w:space="0" w:color="auto"/>
        <w:bottom w:val="none" w:sz="0" w:space="0" w:color="auto"/>
        <w:right w:val="none" w:sz="0" w:space="0" w:color="auto"/>
      </w:divBdr>
    </w:div>
    <w:div w:id="1500076907">
      <w:bodyDiv w:val="1"/>
      <w:marLeft w:val="0"/>
      <w:marRight w:val="0"/>
      <w:marTop w:val="0"/>
      <w:marBottom w:val="0"/>
      <w:divBdr>
        <w:top w:val="none" w:sz="0" w:space="0" w:color="auto"/>
        <w:left w:val="none" w:sz="0" w:space="0" w:color="auto"/>
        <w:bottom w:val="none" w:sz="0" w:space="0" w:color="auto"/>
        <w:right w:val="none" w:sz="0" w:space="0" w:color="auto"/>
      </w:divBdr>
    </w:div>
    <w:div w:id="1776172402">
      <w:bodyDiv w:val="1"/>
      <w:marLeft w:val="0"/>
      <w:marRight w:val="0"/>
      <w:marTop w:val="0"/>
      <w:marBottom w:val="0"/>
      <w:divBdr>
        <w:top w:val="none" w:sz="0" w:space="0" w:color="auto"/>
        <w:left w:val="none" w:sz="0" w:space="0" w:color="auto"/>
        <w:bottom w:val="none" w:sz="0" w:space="0" w:color="auto"/>
        <w:right w:val="none" w:sz="0" w:space="0" w:color="auto"/>
      </w:divBdr>
    </w:div>
    <w:div w:id="1809279249">
      <w:bodyDiv w:val="1"/>
      <w:marLeft w:val="0"/>
      <w:marRight w:val="0"/>
      <w:marTop w:val="0"/>
      <w:marBottom w:val="0"/>
      <w:divBdr>
        <w:top w:val="none" w:sz="0" w:space="0" w:color="auto"/>
        <w:left w:val="none" w:sz="0" w:space="0" w:color="auto"/>
        <w:bottom w:val="none" w:sz="0" w:space="0" w:color="auto"/>
        <w:right w:val="none" w:sz="0" w:space="0" w:color="auto"/>
      </w:divBdr>
    </w:div>
    <w:div w:id="1855991648">
      <w:bodyDiv w:val="1"/>
      <w:marLeft w:val="0"/>
      <w:marRight w:val="0"/>
      <w:marTop w:val="0"/>
      <w:marBottom w:val="0"/>
      <w:divBdr>
        <w:top w:val="none" w:sz="0" w:space="0" w:color="auto"/>
        <w:left w:val="none" w:sz="0" w:space="0" w:color="auto"/>
        <w:bottom w:val="none" w:sz="0" w:space="0" w:color="auto"/>
        <w:right w:val="none" w:sz="0" w:space="0" w:color="auto"/>
      </w:divBdr>
    </w:div>
    <w:div w:id="2014457734">
      <w:bodyDiv w:val="1"/>
      <w:marLeft w:val="0"/>
      <w:marRight w:val="0"/>
      <w:marTop w:val="0"/>
      <w:marBottom w:val="0"/>
      <w:divBdr>
        <w:top w:val="none" w:sz="0" w:space="0" w:color="auto"/>
        <w:left w:val="none" w:sz="0" w:space="0" w:color="auto"/>
        <w:bottom w:val="none" w:sz="0" w:space="0" w:color="auto"/>
        <w:right w:val="none" w:sz="0" w:space="0" w:color="auto"/>
      </w:divBdr>
    </w:div>
    <w:div w:id="2050451470">
      <w:bodyDiv w:val="1"/>
      <w:marLeft w:val="0"/>
      <w:marRight w:val="0"/>
      <w:marTop w:val="0"/>
      <w:marBottom w:val="0"/>
      <w:divBdr>
        <w:top w:val="none" w:sz="0" w:space="0" w:color="auto"/>
        <w:left w:val="none" w:sz="0" w:space="0" w:color="auto"/>
        <w:bottom w:val="none" w:sz="0" w:space="0" w:color="auto"/>
        <w:right w:val="none" w:sz="0" w:space="0" w:color="auto"/>
      </w:divBdr>
      <w:divsChild>
        <w:div w:id="1532843521">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7.xml"/><Relationship Id="rId95" Type="http://schemas.microsoft.com/office/2011/relationships/people" Target="people.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microsoft.com/office/2016/09/relationships/commentsIds" Target="commentsIds.xm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eader" Target="header6.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comments" Target="comments.xml"/><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microsoft.com/office/2018/08/relationships/commentsExtensible" Target="commentsExtensible.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microsoft.com/office/2011/relationships/commentsExtended" Target="commentsExtended.xm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amazon.com/Nova-Development/b/ref=bl_dp_s_web_3445078011?ie=UTF8&amp;node=3445078011&amp;field-lbr_brands_browse-bin=Nova+Development"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s>
</file>

<file path=word/_rels/endnotes.xml.rels><?xml version="1.0" encoding="UTF-8" standalone="yes"?>
<Relationships xmlns="http://schemas.openxmlformats.org/package/2006/relationships"><Relationship Id="rId1" Type="http://schemas.openxmlformats.org/officeDocument/2006/relationships/hyperlink" Target="https://learn.microsoft.com/pl-pl/azure/postgresql/flexible-server/concepts-limit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5A4C01-9349-4A90-A2A3-8EC93139C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21153</Words>
  <Characters>126918</Characters>
  <Application>Microsoft Office Word</Application>
  <DocSecurity>0</DocSecurity>
  <Lines>1057</Lines>
  <Paragraphs>295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147776</CharactersWithSpaces>
  <SharedDoc>false</SharedDoc>
  <HLinks>
    <vt:vector size="594" baseType="variant">
      <vt:variant>
        <vt:i4>5308502</vt:i4>
      </vt:variant>
      <vt:variant>
        <vt:i4>585</vt:i4>
      </vt:variant>
      <vt:variant>
        <vt:i4>0</vt:i4>
      </vt:variant>
      <vt:variant>
        <vt:i4>5</vt:i4>
      </vt:variant>
      <vt:variant>
        <vt:lpwstr>https://www.amazon.com/Nova-Development/b/ref=bl_dp_s_web_3445078011?ie=UTF8&amp;node=3445078011&amp;field-lbr_brands_browse-bin=Nova+Development</vt:lpwstr>
      </vt:variant>
      <vt:variant>
        <vt:lpwstr/>
      </vt:variant>
      <vt:variant>
        <vt:i4>1966129</vt:i4>
      </vt:variant>
      <vt:variant>
        <vt:i4>578</vt:i4>
      </vt:variant>
      <vt:variant>
        <vt:i4>0</vt:i4>
      </vt:variant>
      <vt:variant>
        <vt:i4>5</vt:i4>
      </vt:variant>
      <vt:variant>
        <vt:lpwstr/>
      </vt:variant>
      <vt:variant>
        <vt:lpwstr>_Toc124835769</vt:lpwstr>
      </vt:variant>
      <vt:variant>
        <vt:i4>1966129</vt:i4>
      </vt:variant>
      <vt:variant>
        <vt:i4>572</vt:i4>
      </vt:variant>
      <vt:variant>
        <vt:i4>0</vt:i4>
      </vt:variant>
      <vt:variant>
        <vt:i4>5</vt:i4>
      </vt:variant>
      <vt:variant>
        <vt:lpwstr/>
      </vt:variant>
      <vt:variant>
        <vt:lpwstr>_Toc124835768</vt:lpwstr>
      </vt:variant>
      <vt:variant>
        <vt:i4>1966129</vt:i4>
      </vt:variant>
      <vt:variant>
        <vt:i4>566</vt:i4>
      </vt:variant>
      <vt:variant>
        <vt:i4>0</vt:i4>
      </vt:variant>
      <vt:variant>
        <vt:i4>5</vt:i4>
      </vt:variant>
      <vt:variant>
        <vt:lpwstr/>
      </vt:variant>
      <vt:variant>
        <vt:lpwstr>_Toc124835767</vt:lpwstr>
      </vt:variant>
      <vt:variant>
        <vt:i4>1966129</vt:i4>
      </vt:variant>
      <vt:variant>
        <vt:i4>560</vt:i4>
      </vt:variant>
      <vt:variant>
        <vt:i4>0</vt:i4>
      </vt:variant>
      <vt:variant>
        <vt:i4>5</vt:i4>
      </vt:variant>
      <vt:variant>
        <vt:lpwstr/>
      </vt:variant>
      <vt:variant>
        <vt:lpwstr>_Toc124835766</vt:lpwstr>
      </vt:variant>
      <vt:variant>
        <vt:i4>1966129</vt:i4>
      </vt:variant>
      <vt:variant>
        <vt:i4>554</vt:i4>
      </vt:variant>
      <vt:variant>
        <vt:i4>0</vt:i4>
      </vt:variant>
      <vt:variant>
        <vt:i4>5</vt:i4>
      </vt:variant>
      <vt:variant>
        <vt:lpwstr/>
      </vt:variant>
      <vt:variant>
        <vt:lpwstr>_Toc124835765</vt:lpwstr>
      </vt:variant>
      <vt:variant>
        <vt:i4>1966129</vt:i4>
      </vt:variant>
      <vt:variant>
        <vt:i4>548</vt:i4>
      </vt:variant>
      <vt:variant>
        <vt:i4>0</vt:i4>
      </vt:variant>
      <vt:variant>
        <vt:i4>5</vt:i4>
      </vt:variant>
      <vt:variant>
        <vt:lpwstr/>
      </vt:variant>
      <vt:variant>
        <vt:lpwstr>_Toc124835764</vt:lpwstr>
      </vt:variant>
      <vt:variant>
        <vt:i4>1966129</vt:i4>
      </vt:variant>
      <vt:variant>
        <vt:i4>542</vt:i4>
      </vt:variant>
      <vt:variant>
        <vt:i4>0</vt:i4>
      </vt:variant>
      <vt:variant>
        <vt:i4>5</vt:i4>
      </vt:variant>
      <vt:variant>
        <vt:lpwstr/>
      </vt:variant>
      <vt:variant>
        <vt:lpwstr>_Toc124835763</vt:lpwstr>
      </vt:variant>
      <vt:variant>
        <vt:i4>1966129</vt:i4>
      </vt:variant>
      <vt:variant>
        <vt:i4>536</vt:i4>
      </vt:variant>
      <vt:variant>
        <vt:i4>0</vt:i4>
      </vt:variant>
      <vt:variant>
        <vt:i4>5</vt:i4>
      </vt:variant>
      <vt:variant>
        <vt:lpwstr/>
      </vt:variant>
      <vt:variant>
        <vt:lpwstr>_Toc124835762</vt:lpwstr>
      </vt:variant>
      <vt:variant>
        <vt:i4>1966129</vt:i4>
      </vt:variant>
      <vt:variant>
        <vt:i4>530</vt:i4>
      </vt:variant>
      <vt:variant>
        <vt:i4>0</vt:i4>
      </vt:variant>
      <vt:variant>
        <vt:i4>5</vt:i4>
      </vt:variant>
      <vt:variant>
        <vt:lpwstr/>
      </vt:variant>
      <vt:variant>
        <vt:lpwstr>_Toc124835761</vt:lpwstr>
      </vt:variant>
      <vt:variant>
        <vt:i4>1966129</vt:i4>
      </vt:variant>
      <vt:variant>
        <vt:i4>524</vt:i4>
      </vt:variant>
      <vt:variant>
        <vt:i4>0</vt:i4>
      </vt:variant>
      <vt:variant>
        <vt:i4>5</vt:i4>
      </vt:variant>
      <vt:variant>
        <vt:lpwstr/>
      </vt:variant>
      <vt:variant>
        <vt:lpwstr>_Toc124835760</vt:lpwstr>
      </vt:variant>
      <vt:variant>
        <vt:i4>1900593</vt:i4>
      </vt:variant>
      <vt:variant>
        <vt:i4>518</vt:i4>
      </vt:variant>
      <vt:variant>
        <vt:i4>0</vt:i4>
      </vt:variant>
      <vt:variant>
        <vt:i4>5</vt:i4>
      </vt:variant>
      <vt:variant>
        <vt:lpwstr/>
      </vt:variant>
      <vt:variant>
        <vt:lpwstr>_Toc124835759</vt:lpwstr>
      </vt:variant>
      <vt:variant>
        <vt:i4>1900593</vt:i4>
      </vt:variant>
      <vt:variant>
        <vt:i4>512</vt:i4>
      </vt:variant>
      <vt:variant>
        <vt:i4>0</vt:i4>
      </vt:variant>
      <vt:variant>
        <vt:i4>5</vt:i4>
      </vt:variant>
      <vt:variant>
        <vt:lpwstr/>
      </vt:variant>
      <vt:variant>
        <vt:lpwstr>_Toc124835758</vt:lpwstr>
      </vt:variant>
      <vt:variant>
        <vt:i4>1900593</vt:i4>
      </vt:variant>
      <vt:variant>
        <vt:i4>506</vt:i4>
      </vt:variant>
      <vt:variant>
        <vt:i4>0</vt:i4>
      </vt:variant>
      <vt:variant>
        <vt:i4>5</vt:i4>
      </vt:variant>
      <vt:variant>
        <vt:lpwstr/>
      </vt:variant>
      <vt:variant>
        <vt:lpwstr>_Toc124835757</vt:lpwstr>
      </vt:variant>
      <vt:variant>
        <vt:i4>1900593</vt:i4>
      </vt:variant>
      <vt:variant>
        <vt:i4>500</vt:i4>
      </vt:variant>
      <vt:variant>
        <vt:i4>0</vt:i4>
      </vt:variant>
      <vt:variant>
        <vt:i4>5</vt:i4>
      </vt:variant>
      <vt:variant>
        <vt:lpwstr/>
      </vt:variant>
      <vt:variant>
        <vt:lpwstr>_Toc124835756</vt:lpwstr>
      </vt:variant>
      <vt:variant>
        <vt:i4>1900593</vt:i4>
      </vt:variant>
      <vt:variant>
        <vt:i4>494</vt:i4>
      </vt:variant>
      <vt:variant>
        <vt:i4>0</vt:i4>
      </vt:variant>
      <vt:variant>
        <vt:i4>5</vt:i4>
      </vt:variant>
      <vt:variant>
        <vt:lpwstr/>
      </vt:variant>
      <vt:variant>
        <vt:lpwstr>_Toc124835755</vt:lpwstr>
      </vt:variant>
      <vt:variant>
        <vt:i4>1900593</vt:i4>
      </vt:variant>
      <vt:variant>
        <vt:i4>488</vt:i4>
      </vt:variant>
      <vt:variant>
        <vt:i4>0</vt:i4>
      </vt:variant>
      <vt:variant>
        <vt:i4>5</vt:i4>
      </vt:variant>
      <vt:variant>
        <vt:lpwstr/>
      </vt:variant>
      <vt:variant>
        <vt:lpwstr>_Toc124835754</vt:lpwstr>
      </vt:variant>
      <vt:variant>
        <vt:i4>1900593</vt:i4>
      </vt:variant>
      <vt:variant>
        <vt:i4>482</vt:i4>
      </vt:variant>
      <vt:variant>
        <vt:i4>0</vt:i4>
      </vt:variant>
      <vt:variant>
        <vt:i4>5</vt:i4>
      </vt:variant>
      <vt:variant>
        <vt:lpwstr/>
      </vt:variant>
      <vt:variant>
        <vt:lpwstr>_Toc124835753</vt:lpwstr>
      </vt:variant>
      <vt:variant>
        <vt:i4>1900593</vt:i4>
      </vt:variant>
      <vt:variant>
        <vt:i4>476</vt:i4>
      </vt:variant>
      <vt:variant>
        <vt:i4>0</vt:i4>
      </vt:variant>
      <vt:variant>
        <vt:i4>5</vt:i4>
      </vt:variant>
      <vt:variant>
        <vt:lpwstr/>
      </vt:variant>
      <vt:variant>
        <vt:lpwstr>_Toc124835752</vt:lpwstr>
      </vt:variant>
      <vt:variant>
        <vt:i4>1900593</vt:i4>
      </vt:variant>
      <vt:variant>
        <vt:i4>470</vt:i4>
      </vt:variant>
      <vt:variant>
        <vt:i4>0</vt:i4>
      </vt:variant>
      <vt:variant>
        <vt:i4>5</vt:i4>
      </vt:variant>
      <vt:variant>
        <vt:lpwstr/>
      </vt:variant>
      <vt:variant>
        <vt:lpwstr>_Toc124835751</vt:lpwstr>
      </vt:variant>
      <vt:variant>
        <vt:i4>1900593</vt:i4>
      </vt:variant>
      <vt:variant>
        <vt:i4>464</vt:i4>
      </vt:variant>
      <vt:variant>
        <vt:i4>0</vt:i4>
      </vt:variant>
      <vt:variant>
        <vt:i4>5</vt:i4>
      </vt:variant>
      <vt:variant>
        <vt:lpwstr/>
      </vt:variant>
      <vt:variant>
        <vt:lpwstr>_Toc124835750</vt:lpwstr>
      </vt:variant>
      <vt:variant>
        <vt:i4>1835057</vt:i4>
      </vt:variant>
      <vt:variant>
        <vt:i4>458</vt:i4>
      </vt:variant>
      <vt:variant>
        <vt:i4>0</vt:i4>
      </vt:variant>
      <vt:variant>
        <vt:i4>5</vt:i4>
      </vt:variant>
      <vt:variant>
        <vt:lpwstr/>
      </vt:variant>
      <vt:variant>
        <vt:lpwstr>_Toc124835749</vt:lpwstr>
      </vt:variant>
      <vt:variant>
        <vt:i4>1835057</vt:i4>
      </vt:variant>
      <vt:variant>
        <vt:i4>452</vt:i4>
      </vt:variant>
      <vt:variant>
        <vt:i4>0</vt:i4>
      </vt:variant>
      <vt:variant>
        <vt:i4>5</vt:i4>
      </vt:variant>
      <vt:variant>
        <vt:lpwstr/>
      </vt:variant>
      <vt:variant>
        <vt:lpwstr>_Toc124835748</vt:lpwstr>
      </vt:variant>
      <vt:variant>
        <vt:i4>1835057</vt:i4>
      </vt:variant>
      <vt:variant>
        <vt:i4>446</vt:i4>
      </vt:variant>
      <vt:variant>
        <vt:i4>0</vt:i4>
      </vt:variant>
      <vt:variant>
        <vt:i4>5</vt:i4>
      </vt:variant>
      <vt:variant>
        <vt:lpwstr/>
      </vt:variant>
      <vt:variant>
        <vt:lpwstr>_Toc124835747</vt:lpwstr>
      </vt:variant>
      <vt:variant>
        <vt:i4>1835057</vt:i4>
      </vt:variant>
      <vt:variant>
        <vt:i4>440</vt:i4>
      </vt:variant>
      <vt:variant>
        <vt:i4>0</vt:i4>
      </vt:variant>
      <vt:variant>
        <vt:i4>5</vt:i4>
      </vt:variant>
      <vt:variant>
        <vt:lpwstr/>
      </vt:variant>
      <vt:variant>
        <vt:lpwstr>_Toc124835746</vt:lpwstr>
      </vt:variant>
      <vt:variant>
        <vt:i4>1835057</vt:i4>
      </vt:variant>
      <vt:variant>
        <vt:i4>434</vt:i4>
      </vt:variant>
      <vt:variant>
        <vt:i4>0</vt:i4>
      </vt:variant>
      <vt:variant>
        <vt:i4>5</vt:i4>
      </vt:variant>
      <vt:variant>
        <vt:lpwstr/>
      </vt:variant>
      <vt:variant>
        <vt:lpwstr>_Toc124835745</vt:lpwstr>
      </vt:variant>
      <vt:variant>
        <vt:i4>1835057</vt:i4>
      </vt:variant>
      <vt:variant>
        <vt:i4>428</vt:i4>
      </vt:variant>
      <vt:variant>
        <vt:i4>0</vt:i4>
      </vt:variant>
      <vt:variant>
        <vt:i4>5</vt:i4>
      </vt:variant>
      <vt:variant>
        <vt:lpwstr/>
      </vt:variant>
      <vt:variant>
        <vt:lpwstr>_Toc124835744</vt:lpwstr>
      </vt:variant>
      <vt:variant>
        <vt:i4>1835057</vt:i4>
      </vt:variant>
      <vt:variant>
        <vt:i4>422</vt:i4>
      </vt:variant>
      <vt:variant>
        <vt:i4>0</vt:i4>
      </vt:variant>
      <vt:variant>
        <vt:i4>5</vt:i4>
      </vt:variant>
      <vt:variant>
        <vt:lpwstr/>
      </vt:variant>
      <vt:variant>
        <vt:lpwstr>_Toc124835743</vt:lpwstr>
      </vt:variant>
      <vt:variant>
        <vt:i4>1835057</vt:i4>
      </vt:variant>
      <vt:variant>
        <vt:i4>416</vt:i4>
      </vt:variant>
      <vt:variant>
        <vt:i4>0</vt:i4>
      </vt:variant>
      <vt:variant>
        <vt:i4>5</vt:i4>
      </vt:variant>
      <vt:variant>
        <vt:lpwstr/>
      </vt:variant>
      <vt:variant>
        <vt:lpwstr>_Toc124835742</vt:lpwstr>
      </vt:variant>
      <vt:variant>
        <vt:i4>1835057</vt:i4>
      </vt:variant>
      <vt:variant>
        <vt:i4>410</vt:i4>
      </vt:variant>
      <vt:variant>
        <vt:i4>0</vt:i4>
      </vt:variant>
      <vt:variant>
        <vt:i4>5</vt:i4>
      </vt:variant>
      <vt:variant>
        <vt:lpwstr/>
      </vt:variant>
      <vt:variant>
        <vt:lpwstr>_Toc124835741</vt:lpwstr>
      </vt:variant>
      <vt:variant>
        <vt:i4>1835057</vt:i4>
      </vt:variant>
      <vt:variant>
        <vt:i4>404</vt:i4>
      </vt:variant>
      <vt:variant>
        <vt:i4>0</vt:i4>
      </vt:variant>
      <vt:variant>
        <vt:i4>5</vt:i4>
      </vt:variant>
      <vt:variant>
        <vt:lpwstr/>
      </vt:variant>
      <vt:variant>
        <vt:lpwstr>_Toc124835740</vt:lpwstr>
      </vt:variant>
      <vt:variant>
        <vt:i4>1769521</vt:i4>
      </vt:variant>
      <vt:variant>
        <vt:i4>398</vt:i4>
      </vt:variant>
      <vt:variant>
        <vt:i4>0</vt:i4>
      </vt:variant>
      <vt:variant>
        <vt:i4>5</vt:i4>
      </vt:variant>
      <vt:variant>
        <vt:lpwstr/>
      </vt:variant>
      <vt:variant>
        <vt:lpwstr>_Toc124835739</vt:lpwstr>
      </vt:variant>
      <vt:variant>
        <vt:i4>1769521</vt:i4>
      </vt:variant>
      <vt:variant>
        <vt:i4>392</vt:i4>
      </vt:variant>
      <vt:variant>
        <vt:i4>0</vt:i4>
      </vt:variant>
      <vt:variant>
        <vt:i4>5</vt:i4>
      </vt:variant>
      <vt:variant>
        <vt:lpwstr/>
      </vt:variant>
      <vt:variant>
        <vt:lpwstr>_Toc124835738</vt:lpwstr>
      </vt:variant>
      <vt:variant>
        <vt:i4>1769521</vt:i4>
      </vt:variant>
      <vt:variant>
        <vt:i4>386</vt:i4>
      </vt:variant>
      <vt:variant>
        <vt:i4>0</vt:i4>
      </vt:variant>
      <vt:variant>
        <vt:i4>5</vt:i4>
      </vt:variant>
      <vt:variant>
        <vt:lpwstr/>
      </vt:variant>
      <vt:variant>
        <vt:lpwstr>_Toc124835737</vt:lpwstr>
      </vt:variant>
      <vt:variant>
        <vt:i4>1769521</vt:i4>
      </vt:variant>
      <vt:variant>
        <vt:i4>380</vt:i4>
      </vt:variant>
      <vt:variant>
        <vt:i4>0</vt:i4>
      </vt:variant>
      <vt:variant>
        <vt:i4>5</vt:i4>
      </vt:variant>
      <vt:variant>
        <vt:lpwstr/>
      </vt:variant>
      <vt:variant>
        <vt:lpwstr>_Toc124835736</vt:lpwstr>
      </vt:variant>
      <vt:variant>
        <vt:i4>1769521</vt:i4>
      </vt:variant>
      <vt:variant>
        <vt:i4>374</vt:i4>
      </vt:variant>
      <vt:variant>
        <vt:i4>0</vt:i4>
      </vt:variant>
      <vt:variant>
        <vt:i4>5</vt:i4>
      </vt:variant>
      <vt:variant>
        <vt:lpwstr/>
      </vt:variant>
      <vt:variant>
        <vt:lpwstr>_Toc124835735</vt:lpwstr>
      </vt:variant>
      <vt:variant>
        <vt:i4>1769521</vt:i4>
      </vt:variant>
      <vt:variant>
        <vt:i4>368</vt:i4>
      </vt:variant>
      <vt:variant>
        <vt:i4>0</vt:i4>
      </vt:variant>
      <vt:variant>
        <vt:i4>5</vt:i4>
      </vt:variant>
      <vt:variant>
        <vt:lpwstr/>
      </vt:variant>
      <vt:variant>
        <vt:lpwstr>_Toc124835734</vt:lpwstr>
      </vt:variant>
      <vt:variant>
        <vt:i4>1769521</vt:i4>
      </vt:variant>
      <vt:variant>
        <vt:i4>362</vt:i4>
      </vt:variant>
      <vt:variant>
        <vt:i4>0</vt:i4>
      </vt:variant>
      <vt:variant>
        <vt:i4>5</vt:i4>
      </vt:variant>
      <vt:variant>
        <vt:lpwstr/>
      </vt:variant>
      <vt:variant>
        <vt:lpwstr>_Toc124835733</vt:lpwstr>
      </vt:variant>
      <vt:variant>
        <vt:i4>1769521</vt:i4>
      </vt:variant>
      <vt:variant>
        <vt:i4>356</vt:i4>
      </vt:variant>
      <vt:variant>
        <vt:i4>0</vt:i4>
      </vt:variant>
      <vt:variant>
        <vt:i4>5</vt:i4>
      </vt:variant>
      <vt:variant>
        <vt:lpwstr/>
      </vt:variant>
      <vt:variant>
        <vt:lpwstr>_Toc124835732</vt:lpwstr>
      </vt:variant>
      <vt:variant>
        <vt:i4>1769521</vt:i4>
      </vt:variant>
      <vt:variant>
        <vt:i4>350</vt:i4>
      </vt:variant>
      <vt:variant>
        <vt:i4>0</vt:i4>
      </vt:variant>
      <vt:variant>
        <vt:i4>5</vt:i4>
      </vt:variant>
      <vt:variant>
        <vt:lpwstr/>
      </vt:variant>
      <vt:variant>
        <vt:lpwstr>_Toc124835731</vt:lpwstr>
      </vt:variant>
      <vt:variant>
        <vt:i4>1703985</vt:i4>
      </vt:variant>
      <vt:variant>
        <vt:i4>344</vt:i4>
      </vt:variant>
      <vt:variant>
        <vt:i4>0</vt:i4>
      </vt:variant>
      <vt:variant>
        <vt:i4>5</vt:i4>
      </vt:variant>
      <vt:variant>
        <vt:lpwstr/>
      </vt:variant>
      <vt:variant>
        <vt:lpwstr>_Toc124835725</vt:lpwstr>
      </vt:variant>
      <vt:variant>
        <vt:i4>1703985</vt:i4>
      </vt:variant>
      <vt:variant>
        <vt:i4>338</vt:i4>
      </vt:variant>
      <vt:variant>
        <vt:i4>0</vt:i4>
      </vt:variant>
      <vt:variant>
        <vt:i4>5</vt:i4>
      </vt:variant>
      <vt:variant>
        <vt:lpwstr/>
      </vt:variant>
      <vt:variant>
        <vt:lpwstr>_Toc124835724</vt:lpwstr>
      </vt:variant>
      <vt:variant>
        <vt:i4>1703985</vt:i4>
      </vt:variant>
      <vt:variant>
        <vt:i4>332</vt:i4>
      </vt:variant>
      <vt:variant>
        <vt:i4>0</vt:i4>
      </vt:variant>
      <vt:variant>
        <vt:i4>5</vt:i4>
      </vt:variant>
      <vt:variant>
        <vt:lpwstr/>
      </vt:variant>
      <vt:variant>
        <vt:lpwstr>_Toc124835723</vt:lpwstr>
      </vt:variant>
      <vt:variant>
        <vt:i4>1703985</vt:i4>
      </vt:variant>
      <vt:variant>
        <vt:i4>326</vt:i4>
      </vt:variant>
      <vt:variant>
        <vt:i4>0</vt:i4>
      </vt:variant>
      <vt:variant>
        <vt:i4>5</vt:i4>
      </vt:variant>
      <vt:variant>
        <vt:lpwstr/>
      </vt:variant>
      <vt:variant>
        <vt:lpwstr>_Toc124835722</vt:lpwstr>
      </vt:variant>
      <vt:variant>
        <vt:i4>1703985</vt:i4>
      </vt:variant>
      <vt:variant>
        <vt:i4>320</vt:i4>
      </vt:variant>
      <vt:variant>
        <vt:i4>0</vt:i4>
      </vt:variant>
      <vt:variant>
        <vt:i4>5</vt:i4>
      </vt:variant>
      <vt:variant>
        <vt:lpwstr/>
      </vt:variant>
      <vt:variant>
        <vt:lpwstr>_Toc124835721</vt:lpwstr>
      </vt:variant>
      <vt:variant>
        <vt:i4>1703985</vt:i4>
      </vt:variant>
      <vt:variant>
        <vt:i4>314</vt:i4>
      </vt:variant>
      <vt:variant>
        <vt:i4>0</vt:i4>
      </vt:variant>
      <vt:variant>
        <vt:i4>5</vt:i4>
      </vt:variant>
      <vt:variant>
        <vt:lpwstr/>
      </vt:variant>
      <vt:variant>
        <vt:lpwstr>_Toc124835720</vt:lpwstr>
      </vt:variant>
      <vt:variant>
        <vt:i4>1638449</vt:i4>
      </vt:variant>
      <vt:variant>
        <vt:i4>308</vt:i4>
      </vt:variant>
      <vt:variant>
        <vt:i4>0</vt:i4>
      </vt:variant>
      <vt:variant>
        <vt:i4>5</vt:i4>
      </vt:variant>
      <vt:variant>
        <vt:lpwstr/>
      </vt:variant>
      <vt:variant>
        <vt:lpwstr>_Toc124835719</vt:lpwstr>
      </vt:variant>
      <vt:variant>
        <vt:i4>1638449</vt:i4>
      </vt:variant>
      <vt:variant>
        <vt:i4>302</vt:i4>
      </vt:variant>
      <vt:variant>
        <vt:i4>0</vt:i4>
      </vt:variant>
      <vt:variant>
        <vt:i4>5</vt:i4>
      </vt:variant>
      <vt:variant>
        <vt:lpwstr/>
      </vt:variant>
      <vt:variant>
        <vt:lpwstr>_Toc124835718</vt:lpwstr>
      </vt:variant>
      <vt:variant>
        <vt:i4>1638449</vt:i4>
      </vt:variant>
      <vt:variant>
        <vt:i4>296</vt:i4>
      </vt:variant>
      <vt:variant>
        <vt:i4>0</vt:i4>
      </vt:variant>
      <vt:variant>
        <vt:i4>5</vt:i4>
      </vt:variant>
      <vt:variant>
        <vt:lpwstr/>
      </vt:variant>
      <vt:variant>
        <vt:lpwstr>_Toc124835717</vt:lpwstr>
      </vt:variant>
      <vt:variant>
        <vt:i4>1638449</vt:i4>
      </vt:variant>
      <vt:variant>
        <vt:i4>290</vt:i4>
      </vt:variant>
      <vt:variant>
        <vt:i4>0</vt:i4>
      </vt:variant>
      <vt:variant>
        <vt:i4>5</vt:i4>
      </vt:variant>
      <vt:variant>
        <vt:lpwstr/>
      </vt:variant>
      <vt:variant>
        <vt:lpwstr>_Toc124835716</vt:lpwstr>
      </vt:variant>
      <vt:variant>
        <vt:i4>1638449</vt:i4>
      </vt:variant>
      <vt:variant>
        <vt:i4>284</vt:i4>
      </vt:variant>
      <vt:variant>
        <vt:i4>0</vt:i4>
      </vt:variant>
      <vt:variant>
        <vt:i4>5</vt:i4>
      </vt:variant>
      <vt:variant>
        <vt:lpwstr/>
      </vt:variant>
      <vt:variant>
        <vt:lpwstr>_Toc124835715</vt:lpwstr>
      </vt:variant>
      <vt:variant>
        <vt:i4>1638449</vt:i4>
      </vt:variant>
      <vt:variant>
        <vt:i4>278</vt:i4>
      </vt:variant>
      <vt:variant>
        <vt:i4>0</vt:i4>
      </vt:variant>
      <vt:variant>
        <vt:i4>5</vt:i4>
      </vt:variant>
      <vt:variant>
        <vt:lpwstr/>
      </vt:variant>
      <vt:variant>
        <vt:lpwstr>_Toc124835714</vt:lpwstr>
      </vt:variant>
      <vt:variant>
        <vt:i4>1638449</vt:i4>
      </vt:variant>
      <vt:variant>
        <vt:i4>272</vt:i4>
      </vt:variant>
      <vt:variant>
        <vt:i4>0</vt:i4>
      </vt:variant>
      <vt:variant>
        <vt:i4>5</vt:i4>
      </vt:variant>
      <vt:variant>
        <vt:lpwstr/>
      </vt:variant>
      <vt:variant>
        <vt:lpwstr>_Toc124835713</vt:lpwstr>
      </vt:variant>
      <vt:variant>
        <vt:i4>1638449</vt:i4>
      </vt:variant>
      <vt:variant>
        <vt:i4>266</vt:i4>
      </vt:variant>
      <vt:variant>
        <vt:i4>0</vt:i4>
      </vt:variant>
      <vt:variant>
        <vt:i4>5</vt:i4>
      </vt:variant>
      <vt:variant>
        <vt:lpwstr/>
      </vt:variant>
      <vt:variant>
        <vt:lpwstr>_Toc124835712</vt:lpwstr>
      </vt:variant>
      <vt:variant>
        <vt:i4>1638449</vt:i4>
      </vt:variant>
      <vt:variant>
        <vt:i4>260</vt:i4>
      </vt:variant>
      <vt:variant>
        <vt:i4>0</vt:i4>
      </vt:variant>
      <vt:variant>
        <vt:i4>5</vt:i4>
      </vt:variant>
      <vt:variant>
        <vt:lpwstr/>
      </vt:variant>
      <vt:variant>
        <vt:lpwstr>_Toc124835711</vt:lpwstr>
      </vt:variant>
      <vt:variant>
        <vt:i4>1572913</vt:i4>
      </vt:variant>
      <vt:variant>
        <vt:i4>254</vt:i4>
      </vt:variant>
      <vt:variant>
        <vt:i4>0</vt:i4>
      </vt:variant>
      <vt:variant>
        <vt:i4>5</vt:i4>
      </vt:variant>
      <vt:variant>
        <vt:lpwstr/>
      </vt:variant>
      <vt:variant>
        <vt:lpwstr>_Toc124835709</vt:lpwstr>
      </vt:variant>
      <vt:variant>
        <vt:i4>1572913</vt:i4>
      </vt:variant>
      <vt:variant>
        <vt:i4>248</vt:i4>
      </vt:variant>
      <vt:variant>
        <vt:i4>0</vt:i4>
      </vt:variant>
      <vt:variant>
        <vt:i4>5</vt:i4>
      </vt:variant>
      <vt:variant>
        <vt:lpwstr/>
      </vt:variant>
      <vt:variant>
        <vt:lpwstr>_Toc124835708</vt:lpwstr>
      </vt:variant>
      <vt:variant>
        <vt:i4>1572913</vt:i4>
      </vt:variant>
      <vt:variant>
        <vt:i4>242</vt:i4>
      </vt:variant>
      <vt:variant>
        <vt:i4>0</vt:i4>
      </vt:variant>
      <vt:variant>
        <vt:i4>5</vt:i4>
      </vt:variant>
      <vt:variant>
        <vt:lpwstr/>
      </vt:variant>
      <vt:variant>
        <vt:lpwstr>_Toc124835707</vt:lpwstr>
      </vt:variant>
      <vt:variant>
        <vt:i4>1572913</vt:i4>
      </vt:variant>
      <vt:variant>
        <vt:i4>236</vt:i4>
      </vt:variant>
      <vt:variant>
        <vt:i4>0</vt:i4>
      </vt:variant>
      <vt:variant>
        <vt:i4>5</vt:i4>
      </vt:variant>
      <vt:variant>
        <vt:lpwstr/>
      </vt:variant>
      <vt:variant>
        <vt:lpwstr>_Toc124835706</vt:lpwstr>
      </vt:variant>
      <vt:variant>
        <vt:i4>1572913</vt:i4>
      </vt:variant>
      <vt:variant>
        <vt:i4>230</vt:i4>
      </vt:variant>
      <vt:variant>
        <vt:i4>0</vt:i4>
      </vt:variant>
      <vt:variant>
        <vt:i4>5</vt:i4>
      </vt:variant>
      <vt:variant>
        <vt:lpwstr/>
      </vt:variant>
      <vt:variant>
        <vt:lpwstr>_Toc124835705</vt:lpwstr>
      </vt:variant>
      <vt:variant>
        <vt:i4>1572913</vt:i4>
      </vt:variant>
      <vt:variant>
        <vt:i4>224</vt:i4>
      </vt:variant>
      <vt:variant>
        <vt:i4>0</vt:i4>
      </vt:variant>
      <vt:variant>
        <vt:i4>5</vt:i4>
      </vt:variant>
      <vt:variant>
        <vt:lpwstr/>
      </vt:variant>
      <vt:variant>
        <vt:lpwstr>_Toc124835704</vt:lpwstr>
      </vt:variant>
      <vt:variant>
        <vt:i4>1572913</vt:i4>
      </vt:variant>
      <vt:variant>
        <vt:i4>218</vt:i4>
      </vt:variant>
      <vt:variant>
        <vt:i4>0</vt:i4>
      </vt:variant>
      <vt:variant>
        <vt:i4>5</vt:i4>
      </vt:variant>
      <vt:variant>
        <vt:lpwstr/>
      </vt:variant>
      <vt:variant>
        <vt:lpwstr>_Toc124835703</vt:lpwstr>
      </vt:variant>
      <vt:variant>
        <vt:i4>1572913</vt:i4>
      </vt:variant>
      <vt:variant>
        <vt:i4>212</vt:i4>
      </vt:variant>
      <vt:variant>
        <vt:i4>0</vt:i4>
      </vt:variant>
      <vt:variant>
        <vt:i4>5</vt:i4>
      </vt:variant>
      <vt:variant>
        <vt:lpwstr/>
      </vt:variant>
      <vt:variant>
        <vt:lpwstr>_Toc124835702</vt:lpwstr>
      </vt:variant>
      <vt:variant>
        <vt:i4>1572913</vt:i4>
      </vt:variant>
      <vt:variant>
        <vt:i4>206</vt:i4>
      </vt:variant>
      <vt:variant>
        <vt:i4>0</vt:i4>
      </vt:variant>
      <vt:variant>
        <vt:i4>5</vt:i4>
      </vt:variant>
      <vt:variant>
        <vt:lpwstr/>
      </vt:variant>
      <vt:variant>
        <vt:lpwstr>_Toc124835701</vt:lpwstr>
      </vt:variant>
      <vt:variant>
        <vt:i4>1572913</vt:i4>
      </vt:variant>
      <vt:variant>
        <vt:i4>200</vt:i4>
      </vt:variant>
      <vt:variant>
        <vt:i4>0</vt:i4>
      </vt:variant>
      <vt:variant>
        <vt:i4>5</vt:i4>
      </vt:variant>
      <vt:variant>
        <vt:lpwstr/>
      </vt:variant>
      <vt:variant>
        <vt:lpwstr>_Toc124835700</vt:lpwstr>
      </vt:variant>
      <vt:variant>
        <vt:i4>1114160</vt:i4>
      </vt:variant>
      <vt:variant>
        <vt:i4>194</vt:i4>
      </vt:variant>
      <vt:variant>
        <vt:i4>0</vt:i4>
      </vt:variant>
      <vt:variant>
        <vt:i4>5</vt:i4>
      </vt:variant>
      <vt:variant>
        <vt:lpwstr/>
      </vt:variant>
      <vt:variant>
        <vt:lpwstr>_Toc124835699</vt:lpwstr>
      </vt:variant>
      <vt:variant>
        <vt:i4>1114160</vt:i4>
      </vt:variant>
      <vt:variant>
        <vt:i4>188</vt:i4>
      </vt:variant>
      <vt:variant>
        <vt:i4>0</vt:i4>
      </vt:variant>
      <vt:variant>
        <vt:i4>5</vt:i4>
      </vt:variant>
      <vt:variant>
        <vt:lpwstr/>
      </vt:variant>
      <vt:variant>
        <vt:lpwstr>_Toc124835698</vt:lpwstr>
      </vt:variant>
      <vt:variant>
        <vt:i4>1114160</vt:i4>
      </vt:variant>
      <vt:variant>
        <vt:i4>182</vt:i4>
      </vt:variant>
      <vt:variant>
        <vt:i4>0</vt:i4>
      </vt:variant>
      <vt:variant>
        <vt:i4>5</vt:i4>
      </vt:variant>
      <vt:variant>
        <vt:lpwstr/>
      </vt:variant>
      <vt:variant>
        <vt:lpwstr>_Toc124835697</vt:lpwstr>
      </vt:variant>
      <vt:variant>
        <vt:i4>1114160</vt:i4>
      </vt:variant>
      <vt:variant>
        <vt:i4>176</vt:i4>
      </vt:variant>
      <vt:variant>
        <vt:i4>0</vt:i4>
      </vt:variant>
      <vt:variant>
        <vt:i4>5</vt:i4>
      </vt:variant>
      <vt:variant>
        <vt:lpwstr/>
      </vt:variant>
      <vt:variant>
        <vt:lpwstr>_Toc124835696</vt:lpwstr>
      </vt:variant>
      <vt:variant>
        <vt:i4>1114160</vt:i4>
      </vt:variant>
      <vt:variant>
        <vt:i4>170</vt:i4>
      </vt:variant>
      <vt:variant>
        <vt:i4>0</vt:i4>
      </vt:variant>
      <vt:variant>
        <vt:i4>5</vt:i4>
      </vt:variant>
      <vt:variant>
        <vt:lpwstr/>
      </vt:variant>
      <vt:variant>
        <vt:lpwstr>_Toc124835695</vt:lpwstr>
      </vt:variant>
      <vt:variant>
        <vt:i4>1114160</vt:i4>
      </vt:variant>
      <vt:variant>
        <vt:i4>164</vt:i4>
      </vt:variant>
      <vt:variant>
        <vt:i4>0</vt:i4>
      </vt:variant>
      <vt:variant>
        <vt:i4>5</vt:i4>
      </vt:variant>
      <vt:variant>
        <vt:lpwstr/>
      </vt:variant>
      <vt:variant>
        <vt:lpwstr>_Toc124835694</vt:lpwstr>
      </vt:variant>
      <vt:variant>
        <vt:i4>1114160</vt:i4>
      </vt:variant>
      <vt:variant>
        <vt:i4>158</vt:i4>
      </vt:variant>
      <vt:variant>
        <vt:i4>0</vt:i4>
      </vt:variant>
      <vt:variant>
        <vt:i4>5</vt:i4>
      </vt:variant>
      <vt:variant>
        <vt:lpwstr/>
      </vt:variant>
      <vt:variant>
        <vt:lpwstr>_Toc124835693</vt:lpwstr>
      </vt:variant>
      <vt:variant>
        <vt:i4>1114160</vt:i4>
      </vt:variant>
      <vt:variant>
        <vt:i4>152</vt:i4>
      </vt:variant>
      <vt:variant>
        <vt:i4>0</vt:i4>
      </vt:variant>
      <vt:variant>
        <vt:i4>5</vt:i4>
      </vt:variant>
      <vt:variant>
        <vt:lpwstr/>
      </vt:variant>
      <vt:variant>
        <vt:lpwstr>_Toc124835692</vt:lpwstr>
      </vt:variant>
      <vt:variant>
        <vt:i4>1114160</vt:i4>
      </vt:variant>
      <vt:variant>
        <vt:i4>146</vt:i4>
      </vt:variant>
      <vt:variant>
        <vt:i4>0</vt:i4>
      </vt:variant>
      <vt:variant>
        <vt:i4>5</vt:i4>
      </vt:variant>
      <vt:variant>
        <vt:lpwstr/>
      </vt:variant>
      <vt:variant>
        <vt:lpwstr>_Toc124835691</vt:lpwstr>
      </vt:variant>
      <vt:variant>
        <vt:i4>1114160</vt:i4>
      </vt:variant>
      <vt:variant>
        <vt:i4>140</vt:i4>
      </vt:variant>
      <vt:variant>
        <vt:i4>0</vt:i4>
      </vt:variant>
      <vt:variant>
        <vt:i4>5</vt:i4>
      </vt:variant>
      <vt:variant>
        <vt:lpwstr/>
      </vt:variant>
      <vt:variant>
        <vt:lpwstr>_Toc124835690</vt:lpwstr>
      </vt:variant>
      <vt:variant>
        <vt:i4>1048624</vt:i4>
      </vt:variant>
      <vt:variant>
        <vt:i4>134</vt:i4>
      </vt:variant>
      <vt:variant>
        <vt:i4>0</vt:i4>
      </vt:variant>
      <vt:variant>
        <vt:i4>5</vt:i4>
      </vt:variant>
      <vt:variant>
        <vt:lpwstr/>
      </vt:variant>
      <vt:variant>
        <vt:lpwstr>_Toc124835689</vt:lpwstr>
      </vt:variant>
      <vt:variant>
        <vt:i4>1048624</vt:i4>
      </vt:variant>
      <vt:variant>
        <vt:i4>128</vt:i4>
      </vt:variant>
      <vt:variant>
        <vt:i4>0</vt:i4>
      </vt:variant>
      <vt:variant>
        <vt:i4>5</vt:i4>
      </vt:variant>
      <vt:variant>
        <vt:lpwstr/>
      </vt:variant>
      <vt:variant>
        <vt:lpwstr>_Toc124835688</vt:lpwstr>
      </vt:variant>
      <vt:variant>
        <vt:i4>1048624</vt:i4>
      </vt:variant>
      <vt:variant>
        <vt:i4>122</vt:i4>
      </vt:variant>
      <vt:variant>
        <vt:i4>0</vt:i4>
      </vt:variant>
      <vt:variant>
        <vt:i4>5</vt:i4>
      </vt:variant>
      <vt:variant>
        <vt:lpwstr/>
      </vt:variant>
      <vt:variant>
        <vt:lpwstr>_Toc124835687</vt:lpwstr>
      </vt:variant>
      <vt:variant>
        <vt:i4>1048624</vt:i4>
      </vt:variant>
      <vt:variant>
        <vt:i4>116</vt:i4>
      </vt:variant>
      <vt:variant>
        <vt:i4>0</vt:i4>
      </vt:variant>
      <vt:variant>
        <vt:i4>5</vt:i4>
      </vt:variant>
      <vt:variant>
        <vt:lpwstr/>
      </vt:variant>
      <vt:variant>
        <vt:lpwstr>_Toc124835686</vt:lpwstr>
      </vt:variant>
      <vt:variant>
        <vt:i4>1048624</vt:i4>
      </vt:variant>
      <vt:variant>
        <vt:i4>110</vt:i4>
      </vt:variant>
      <vt:variant>
        <vt:i4>0</vt:i4>
      </vt:variant>
      <vt:variant>
        <vt:i4>5</vt:i4>
      </vt:variant>
      <vt:variant>
        <vt:lpwstr/>
      </vt:variant>
      <vt:variant>
        <vt:lpwstr>_Toc124835685</vt:lpwstr>
      </vt:variant>
      <vt:variant>
        <vt:i4>1048624</vt:i4>
      </vt:variant>
      <vt:variant>
        <vt:i4>104</vt:i4>
      </vt:variant>
      <vt:variant>
        <vt:i4>0</vt:i4>
      </vt:variant>
      <vt:variant>
        <vt:i4>5</vt:i4>
      </vt:variant>
      <vt:variant>
        <vt:lpwstr/>
      </vt:variant>
      <vt:variant>
        <vt:lpwstr>_Toc124835684</vt:lpwstr>
      </vt:variant>
      <vt:variant>
        <vt:i4>1048624</vt:i4>
      </vt:variant>
      <vt:variant>
        <vt:i4>98</vt:i4>
      </vt:variant>
      <vt:variant>
        <vt:i4>0</vt:i4>
      </vt:variant>
      <vt:variant>
        <vt:i4>5</vt:i4>
      </vt:variant>
      <vt:variant>
        <vt:lpwstr/>
      </vt:variant>
      <vt:variant>
        <vt:lpwstr>_Toc124835683</vt:lpwstr>
      </vt:variant>
      <vt:variant>
        <vt:i4>1048624</vt:i4>
      </vt:variant>
      <vt:variant>
        <vt:i4>92</vt:i4>
      </vt:variant>
      <vt:variant>
        <vt:i4>0</vt:i4>
      </vt:variant>
      <vt:variant>
        <vt:i4>5</vt:i4>
      </vt:variant>
      <vt:variant>
        <vt:lpwstr/>
      </vt:variant>
      <vt:variant>
        <vt:lpwstr>_Toc124835682</vt:lpwstr>
      </vt:variant>
      <vt:variant>
        <vt:i4>1048624</vt:i4>
      </vt:variant>
      <vt:variant>
        <vt:i4>86</vt:i4>
      </vt:variant>
      <vt:variant>
        <vt:i4>0</vt:i4>
      </vt:variant>
      <vt:variant>
        <vt:i4>5</vt:i4>
      </vt:variant>
      <vt:variant>
        <vt:lpwstr/>
      </vt:variant>
      <vt:variant>
        <vt:lpwstr>_Toc124835681</vt:lpwstr>
      </vt:variant>
      <vt:variant>
        <vt:i4>1048624</vt:i4>
      </vt:variant>
      <vt:variant>
        <vt:i4>80</vt:i4>
      </vt:variant>
      <vt:variant>
        <vt:i4>0</vt:i4>
      </vt:variant>
      <vt:variant>
        <vt:i4>5</vt:i4>
      </vt:variant>
      <vt:variant>
        <vt:lpwstr/>
      </vt:variant>
      <vt:variant>
        <vt:lpwstr>_Toc124835680</vt:lpwstr>
      </vt:variant>
      <vt:variant>
        <vt:i4>2031664</vt:i4>
      </vt:variant>
      <vt:variant>
        <vt:i4>74</vt:i4>
      </vt:variant>
      <vt:variant>
        <vt:i4>0</vt:i4>
      </vt:variant>
      <vt:variant>
        <vt:i4>5</vt:i4>
      </vt:variant>
      <vt:variant>
        <vt:lpwstr/>
      </vt:variant>
      <vt:variant>
        <vt:lpwstr>_Toc124835679</vt:lpwstr>
      </vt:variant>
      <vt:variant>
        <vt:i4>2031664</vt:i4>
      </vt:variant>
      <vt:variant>
        <vt:i4>68</vt:i4>
      </vt:variant>
      <vt:variant>
        <vt:i4>0</vt:i4>
      </vt:variant>
      <vt:variant>
        <vt:i4>5</vt:i4>
      </vt:variant>
      <vt:variant>
        <vt:lpwstr/>
      </vt:variant>
      <vt:variant>
        <vt:lpwstr>_Toc124835678</vt:lpwstr>
      </vt:variant>
      <vt:variant>
        <vt:i4>2031664</vt:i4>
      </vt:variant>
      <vt:variant>
        <vt:i4>62</vt:i4>
      </vt:variant>
      <vt:variant>
        <vt:i4>0</vt:i4>
      </vt:variant>
      <vt:variant>
        <vt:i4>5</vt:i4>
      </vt:variant>
      <vt:variant>
        <vt:lpwstr/>
      </vt:variant>
      <vt:variant>
        <vt:lpwstr>_Toc124835677</vt:lpwstr>
      </vt:variant>
      <vt:variant>
        <vt:i4>2031664</vt:i4>
      </vt:variant>
      <vt:variant>
        <vt:i4>56</vt:i4>
      </vt:variant>
      <vt:variant>
        <vt:i4>0</vt:i4>
      </vt:variant>
      <vt:variant>
        <vt:i4>5</vt:i4>
      </vt:variant>
      <vt:variant>
        <vt:lpwstr/>
      </vt:variant>
      <vt:variant>
        <vt:lpwstr>_Toc124835676</vt:lpwstr>
      </vt:variant>
      <vt:variant>
        <vt:i4>2031664</vt:i4>
      </vt:variant>
      <vt:variant>
        <vt:i4>50</vt:i4>
      </vt:variant>
      <vt:variant>
        <vt:i4>0</vt:i4>
      </vt:variant>
      <vt:variant>
        <vt:i4>5</vt:i4>
      </vt:variant>
      <vt:variant>
        <vt:lpwstr/>
      </vt:variant>
      <vt:variant>
        <vt:lpwstr>_Toc124835675</vt:lpwstr>
      </vt:variant>
      <vt:variant>
        <vt:i4>2031664</vt:i4>
      </vt:variant>
      <vt:variant>
        <vt:i4>44</vt:i4>
      </vt:variant>
      <vt:variant>
        <vt:i4>0</vt:i4>
      </vt:variant>
      <vt:variant>
        <vt:i4>5</vt:i4>
      </vt:variant>
      <vt:variant>
        <vt:lpwstr/>
      </vt:variant>
      <vt:variant>
        <vt:lpwstr>_Toc124835674</vt:lpwstr>
      </vt:variant>
      <vt:variant>
        <vt:i4>2031664</vt:i4>
      </vt:variant>
      <vt:variant>
        <vt:i4>38</vt:i4>
      </vt:variant>
      <vt:variant>
        <vt:i4>0</vt:i4>
      </vt:variant>
      <vt:variant>
        <vt:i4>5</vt:i4>
      </vt:variant>
      <vt:variant>
        <vt:lpwstr/>
      </vt:variant>
      <vt:variant>
        <vt:lpwstr>_Toc124835673</vt:lpwstr>
      </vt:variant>
      <vt:variant>
        <vt:i4>2031664</vt:i4>
      </vt:variant>
      <vt:variant>
        <vt:i4>32</vt:i4>
      </vt:variant>
      <vt:variant>
        <vt:i4>0</vt:i4>
      </vt:variant>
      <vt:variant>
        <vt:i4>5</vt:i4>
      </vt:variant>
      <vt:variant>
        <vt:lpwstr/>
      </vt:variant>
      <vt:variant>
        <vt:lpwstr>_Toc124835672</vt:lpwstr>
      </vt:variant>
      <vt:variant>
        <vt:i4>2031664</vt:i4>
      </vt:variant>
      <vt:variant>
        <vt:i4>26</vt:i4>
      </vt:variant>
      <vt:variant>
        <vt:i4>0</vt:i4>
      </vt:variant>
      <vt:variant>
        <vt:i4>5</vt:i4>
      </vt:variant>
      <vt:variant>
        <vt:lpwstr/>
      </vt:variant>
      <vt:variant>
        <vt:lpwstr>_Toc124835671</vt:lpwstr>
      </vt:variant>
      <vt:variant>
        <vt:i4>2031664</vt:i4>
      </vt:variant>
      <vt:variant>
        <vt:i4>20</vt:i4>
      </vt:variant>
      <vt:variant>
        <vt:i4>0</vt:i4>
      </vt:variant>
      <vt:variant>
        <vt:i4>5</vt:i4>
      </vt:variant>
      <vt:variant>
        <vt:lpwstr/>
      </vt:variant>
      <vt:variant>
        <vt:lpwstr>_Toc124835670</vt:lpwstr>
      </vt:variant>
      <vt:variant>
        <vt:i4>1966128</vt:i4>
      </vt:variant>
      <vt:variant>
        <vt:i4>14</vt:i4>
      </vt:variant>
      <vt:variant>
        <vt:i4>0</vt:i4>
      </vt:variant>
      <vt:variant>
        <vt:i4>5</vt:i4>
      </vt:variant>
      <vt:variant>
        <vt:lpwstr/>
      </vt:variant>
      <vt:variant>
        <vt:lpwstr>_Toc124835669</vt:lpwstr>
      </vt:variant>
      <vt:variant>
        <vt:i4>1966128</vt:i4>
      </vt:variant>
      <vt:variant>
        <vt:i4>8</vt:i4>
      </vt:variant>
      <vt:variant>
        <vt:i4>0</vt:i4>
      </vt:variant>
      <vt:variant>
        <vt:i4>5</vt:i4>
      </vt:variant>
      <vt:variant>
        <vt:lpwstr/>
      </vt:variant>
      <vt:variant>
        <vt:lpwstr>_Toc124835668</vt:lpwstr>
      </vt:variant>
      <vt:variant>
        <vt:i4>1966128</vt:i4>
      </vt:variant>
      <vt:variant>
        <vt:i4>2</vt:i4>
      </vt:variant>
      <vt:variant>
        <vt:i4>0</vt:i4>
      </vt:variant>
      <vt:variant>
        <vt:i4>5</vt:i4>
      </vt:variant>
      <vt:variant>
        <vt:lpwstr/>
      </vt:variant>
      <vt:variant>
        <vt:lpwstr>_Toc124835667</vt:lpwstr>
      </vt:variant>
      <vt:variant>
        <vt:i4>2228330</vt:i4>
      </vt:variant>
      <vt:variant>
        <vt:i4>0</vt:i4>
      </vt:variant>
      <vt:variant>
        <vt:i4>0</vt:i4>
      </vt:variant>
      <vt:variant>
        <vt:i4>5</vt:i4>
      </vt:variant>
      <vt:variant>
        <vt:lpwstr>https://learn.microsoft.com/pl-pl/azure/postgresql/flexible-server/concepts-limits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Agnieszka</dc:creator>
  <cp:keywords/>
  <cp:lastModifiedBy>Jarosław Kuchta</cp:lastModifiedBy>
  <cp:revision>11</cp:revision>
  <cp:lastPrinted>2023-01-18T22:47:00Z</cp:lastPrinted>
  <dcterms:created xsi:type="dcterms:W3CDTF">2023-01-18T22:48:00Z</dcterms:created>
  <dcterms:modified xsi:type="dcterms:W3CDTF">2023-01-19T10:30:00Z</dcterms:modified>
</cp:coreProperties>
</file>